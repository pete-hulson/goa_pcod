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328E3725" w14:textId="77777777" w:rsidR="004678F0" w:rsidRDefault="00A26229" w:rsidP="00A26229">
      <w:pPr>
        <w:pStyle w:val="Title"/>
      </w:pPr>
      <w:r>
        <w:t xml:space="preserve">Chapter 2: Assessment of the Pacific cod stock </w:t>
      </w:r>
      <w:r>
        <w:br/>
        <w:t>in the Gulf of Alaska</w:t>
      </w:r>
    </w:p>
    <w:p w14:paraId="65DD3242" w14:textId="27AEBEE0" w:rsidR="00A26229" w:rsidRPr="005A7B77" w:rsidRDefault="00A26229" w:rsidP="005A7B77">
      <w:pPr>
        <w:spacing w:after="0"/>
        <w:jc w:val="center"/>
      </w:pPr>
      <w:r w:rsidRPr="005A7B77">
        <w:t xml:space="preserve">Peter-John F. </w:t>
      </w:r>
      <w:proofErr w:type="spellStart"/>
      <w:r w:rsidRPr="005A7B77">
        <w:t>Hulson</w:t>
      </w:r>
      <w:proofErr w:type="spellEnd"/>
      <w:r w:rsidRPr="005A7B77">
        <w:t xml:space="preserve">, Steven </w:t>
      </w:r>
      <w:r w:rsidR="00460317">
        <w:t xml:space="preserve">J. </w:t>
      </w:r>
      <w:proofErr w:type="spellStart"/>
      <w:r w:rsidRPr="005A7B77">
        <w:t>Barbeaux</w:t>
      </w:r>
      <w:proofErr w:type="spellEnd"/>
      <w:r w:rsidRPr="005A7B77">
        <w:t xml:space="preserve">, Bridget </w:t>
      </w:r>
      <w:proofErr w:type="spellStart"/>
      <w:r w:rsidRPr="005A7B77">
        <w:t>Ferriss</w:t>
      </w:r>
      <w:proofErr w:type="spellEnd"/>
      <w:r w:rsidR="005F4537">
        <w:t>, Susanne McDermott</w:t>
      </w:r>
      <w:r w:rsidRPr="005A7B77">
        <w:t>,</w:t>
      </w:r>
      <w:r w:rsidR="00C861C0">
        <w:t xml:space="preserve"> and</w:t>
      </w:r>
      <w:r w:rsidRPr="005A7B77">
        <w:t xml:space="preserve"> </w:t>
      </w:r>
      <w:r w:rsidR="00C861C0" w:rsidRPr="005A7B77">
        <w:t>Ingrid Spies</w:t>
      </w:r>
    </w:p>
    <w:p w14:paraId="71DDE950" w14:textId="77777777" w:rsidR="003518CA" w:rsidRDefault="003518CA" w:rsidP="003518CA">
      <w:pPr>
        <w:spacing w:after="0"/>
        <w:jc w:val="center"/>
      </w:pPr>
    </w:p>
    <w:p w14:paraId="08886254" w14:textId="27315595" w:rsidR="00D07B5F" w:rsidRPr="00460317" w:rsidRDefault="00460317" w:rsidP="00460317">
      <w:pPr>
        <w:jc w:val="center"/>
      </w:pPr>
      <w:r>
        <w:t>November 2022</w:t>
      </w:r>
    </w:p>
    <w:p w14:paraId="7330F479" w14:textId="77777777" w:rsidR="00D07B5F" w:rsidRDefault="00D07B5F" w:rsidP="00D07B5F">
      <w:pPr>
        <w:spacing w:after="0"/>
        <w:jc w:val="center"/>
        <w:rPr>
          <w:vertAlign w:val="superscript"/>
        </w:rPr>
      </w:pPr>
      <w:r>
        <w:rPr>
          <w:noProof/>
          <w:vertAlign w:val="superscript"/>
        </w:rPr>
        <w:drawing>
          <wp:inline distT="0" distB="0" distL="0" distR="0" wp14:anchorId="0408FBF8" wp14:editId="67B71748">
            <wp:extent cx="3562350" cy="215464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Gadus_macrocephalus.png"/>
                    <pic:cNvPicPr/>
                  </pic:nvPicPr>
                  <pic:blipFill>
                    <a:blip r:embed="rId8">
                      <a:extLst>
                        <a:ext uri="{28A0092B-C50C-407E-A947-70E740481C1C}">
                          <a14:useLocalDpi xmlns:a14="http://schemas.microsoft.com/office/drawing/2010/main" val="0"/>
                        </a:ext>
                      </a:extLst>
                    </a:blip>
                    <a:stretch>
                      <a:fillRect/>
                    </a:stretch>
                  </pic:blipFill>
                  <pic:spPr>
                    <a:xfrm>
                      <a:off x="0" y="0"/>
                      <a:ext cx="3576819" cy="2163397"/>
                    </a:xfrm>
                    <a:prstGeom prst="rect">
                      <a:avLst/>
                    </a:prstGeom>
                  </pic:spPr>
                </pic:pic>
              </a:graphicData>
            </a:graphic>
          </wp:inline>
        </w:drawing>
      </w:r>
    </w:p>
    <w:p w14:paraId="381FBC7F" w14:textId="77777777" w:rsidR="00D07B5F" w:rsidRDefault="00D07B5F" w:rsidP="00D07B5F">
      <w:pPr>
        <w:spacing w:after="0"/>
        <w:jc w:val="center"/>
        <w:rPr>
          <w:vertAlign w:val="superscript"/>
        </w:rPr>
      </w:pPr>
    </w:p>
    <w:p w14:paraId="348F1566" w14:textId="77777777" w:rsidR="00D07B5F" w:rsidRDefault="00D07B5F" w:rsidP="00D07B5F">
      <w:pPr>
        <w:spacing w:after="0"/>
        <w:jc w:val="center"/>
        <w:rPr>
          <w:vertAlign w:val="superscript"/>
        </w:rPr>
      </w:pPr>
    </w:p>
    <w:p w14:paraId="7034CBE9" w14:textId="7C9D4F15" w:rsidR="00D07B5F" w:rsidRDefault="00D07B5F" w:rsidP="00D07B5F">
      <w:pPr>
        <w:spacing w:after="0"/>
        <w:jc w:val="center"/>
        <w:rPr>
          <w:vertAlign w:val="superscript"/>
        </w:rPr>
      </w:pPr>
    </w:p>
    <w:p w14:paraId="39EFDD8D" w14:textId="42134D0E" w:rsidR="00460317" w:rsidRDefault="00460317" w:rsidP="00D07B5F">
      <w:pPr>
        <w:spacing w:after="0"/>
        <w:jc w:val="center"/>
        <w:rPr>
          <w:vertAlign w:val="superscript"/>
        </w:rPr>
      </w:pPr>
    </w:p>
    <w:p w14:paraId="797FDBF6" w14:textId="39267051" w:rsidR="00460317" w:rsidRDefault="00460317" w:rsidP="00D07B5F">
      <w:pPr>
        <w:spacing w:after="0"/>
        <w:jc w:val="center"/>
        <w:rPr>
          <w:vertAlign w:val="superscript"/>
        </w:rPr>
      </w:pPr>
    </w:p>
    <w:p w14:paraId="12AFA853" w14:textId="77D923E8" w:rsidR="00460317" w:rsidRDefault="00460317" w:rsidP="00D07B5F">
      <w:pPr>
        <w:spacing w:after="0"/>
        <w:jc w:val="center"/>
        <w:rPr>
          <w:vertAlign w:val="superscript"/>
        </w:rPr>
      </w:pPr>
    </w:p>
    <w:p w14:paraId="60437E7B" w14:textId="185810A0" w:rsidR="00460317" w:rsidRDefault="00460317" w:rsidP="00D07B5F">
      <w:pPr>
        <w:spacing w:after="0"/>
        <w:jc w:val="center"/>
        <w:rPr>
          <w:vertAlign w:val="superscript"/>
        </w:rPr>
      </w:pPr>
    </w:p>
    <w:p w14:paraId="058278BC" w14:textId="795E7705" w:rsidR="00460317" w:rsidRDefault="00460317" w:rsidP="00D07B5F">
      <w:pPr>
        <w:spacing w:after="0"/>
        <w:jc w:val="center"/>
        <w:rPr>
          <w:vertAlign w:val="superscript"/>
        </w:rPr>
      </w:pPr>
    </w:p>
    <w:p w14:paraId="3808F9E5" w14:textId="4B67A26E" w:rsidR="00460317" w:rsidRDefault="00460317" w:rsidP="00D07B5F">
      <w:pPr>
        <w:spacing w:after="0"/>
        <w:jc w:val="center"/>
        <w:rPr>
          <w:vertAlign w:val="superscript"/>
        </w:rPr>
      </w:pPr>
    </w:p>
    <w:p w14:paraId="61CF2070" w14:textId="30009062" w:rsidR="00460317" w:rsidRDefault="00460317" w:rsidP="00D07B5F">
      <w:pPr>
        <w:spacing w:after="0"/>
        <w:jc w:val="center"/>
        <w:rPr>
          <w:vertAlign w:val="superscript"/>
        </w:rPr>
      </w:pPr>
    </w:p>
    <w:p w14:paraId="20AFD805" w14:textId="20F5CEF5" w:rsidR="00460317" w:rsidRDefault="00460317" w:rsidP="00D07B5F">
      <w:pPr>
        <w:spacing w:after="0"/>
        <w:jc w:val="center"/>
        <w:rPr>
          <w:vertAlign w:val="superscript"/>
        </w:rPr>
      </w:pPr>
    </w:p>
    <w:p w14:paraId="11114EF2" w14:textId="600E4765" w:rsidR="00460317" w:rsidRDefault="00460317" w:rsidP="00D07B5F">
      <w:pPr>
        <w:spacing w:after="0"/>
        <w:jc w:val="center"/>
        <w:rPr>
          <w:vertAlign w:val="superscript"/>
        </w:rPr>
      </w:pPr>
    </w:p>
    <w:p w14:paraId="1ED5D159" w14:textId="0BCD0D24" w:rsidR="00460317" w:rsidRDefault="00460317" w:rsidP="00D07B5F">
      <w:pPr>
        <w:spacing w:after="0"/>
        <w:jc w:val="center"/>
        <w:rPr>
          <w:vertAlign w:val="superscript"/>
        </w:rPr>
      </w:pPr>
    </w:p>
    <w:p w14:paraId="547DCE55" w14:textId="79616BD1" w:rsidR="00460317" w:rsidRDefault="00460317" w:rsidP="00D07B5F">
      <w:pPr>
        <w:spacing w:after="0"/>
        <w:jc w:val="center"/>
        <w:rPr>
          <w:vertAlign w:val="superscript"/>
        </w:rPr>
      </w:pPr>
    </w:p>
    <w:p w14:paraId="29722212" w14:textId="1A91CACF" w:rsidR="00460317" w:rsidRDefault="00460317" w:rsidP="00D07B5F">
      <w:pPr>
        <w:spacing w:after="0"/>
        <w:jc w:val="center"/>
        <w:rPr>
          <w:vertAlign w:val="superscript"/>
        </w:rPr>
      </w:pPr>
    </w:p>
    <w:p w14:paraId="661E1880" w14:textId="4E236371" w:rsidR="00460317" w:rsidRDefault="00460317" w:rsidP="00D07B5F">
      <w:pPr>
        <w:spacing w:after="0"/>
        <w:jc w:val="center"/>
        <w:rPr>
          <w:vertAlign w:val="superscript"/>
        </w:rPr>
      </w:pPr>
    </w:p>
    <w:p w14:paraId="105E3B0D" w14:textId="52E33D2E" w:rsidR="00460317" w:rsidRDefault="00460317" w:rsidP="00D07B5F">
      <w:pPr>
        <w:spacing w:after="0"/>
        <w:jc w:val="center"/>
        <w:rPr>
          <w:vertAlign w:val="superscript"/>
        </w:rPr>
      </w:pPr>
    </w:p>
    <w:p w14:paraId="347F8C07" w14:textId="77777777" w:rsidR="00D07B5F" w:rsidRDefault="00D07B5F" w:rsidP="00D07B5F">
      <w:pPr>
        <w:spacing w:after="0"/>
        <w:jc w:val="center"/>
        <w:rPr>
          <w:vertAlign w:val="superscript"/>
        </w:rPr>
      </w:pPr>
    </w:p>
    <w:p w14:paraId="1C2BAF0E" w14:textId="77777777" w:rsidR="00D07B5F" w:rsidRDefault="00D07B5F" w:rsidP="00D07B5F">
      <w:pPr>
        <w:spacing w:after="0"/>
        <w:jc w:val="center"/>
        <w:rPr>
          <w:vertAlign w:val="superscript"/>
        </w:rPr>
      </w:pPr>
    </w:p>
    <w:p w14:paraId="52E75CA3" w14:textId="77777777" w:rsidR="00D07B5F" w:rsidRDefault="00D07B5F" w:rsidP="00D07B5F">
      <w:pPr>
        <w:spacing w:after="0"/>
        <w:jc w:val="center"/>
        <w:rPr>
          <w:vertAlign w:val="superscript"/>
        </w:rPr>
      </w:pPr>
    </w:p>
    <w:p w14:paraId="10D9CE08" w14:textId="77777777" w:rsidR="00D07B5F" w:rsidRDefault="00D07B5F" w:rsidP="00D07B5F">
      <w:pPr>
        <w:spacing w:after="0"/>
        <w:jc w:val="center"/>
        <w:rPr>
          <w:vertAlign w:val="superscript"/>
        </w:rPr>
      </w:pPr>
    </w:p>
    <w:p w14:paraId="0EC1C334" w14:textId="77777777" w:rsidR="00D07B5F" w:rsidRDefault="00D07B5F" w:rsidP="00D07B5F">
      <w:pPr>
        <w:spacing w:after="0"/>
        <w:jc w:val="center"/>
        <w:rPr>
          <w:i/>
        </w:rPr>
      </w:pPr>
    </w:p>
    <w:p w14:paraId="3A6A6181" w14:textId="77777777" w:rsidR="00D07B5F" w:rsidRPr="00C253DC" w:rsidRDefault="00D07B5F" w:rsidP="00D07B5F">
      <w:pPr>
        <w:spacing w:after="0"/>
        <w:jc w:val="center"/>
        <w:rPr>
          <w:i/>
        </w:rPr>
      </w:pPr>
      <w:r w:rsidRPr="00C253DC">
        <w:rPr>
          <w:i/>
        </w:rPr>
        <w:t>With contributions from:</w:t>
      </w:r>
    </w:p>
    <w:p w14:paraId="0BDA3249" w14:textId="176055E9" w:rsidR="00460317" w:rsidRDefault="00460317" w:rsidP="00D07B5F">
      <w:pPr>
        <w:spacing w:after="0"/>
        <w:jc w:val="center"/>
      </w:pPr>
      <w:r>
        <w:t xml:space="preserve">S. </w:t>
      </w:r>
      <w:proofErr w:type="spellStart"/>
      <w:r>
        <w:t>Kalei</w:t>
      </w:r>
      <w:proofErr w:type="spellEnd"/>
      <w:r>
        <w:t xml:space="preserve"> </w:t>
      </w:r>
      <w:proofErr w:type="spellStart"/>
      <w:r>
        <w:t>Shotwell</w:t>
      </w:r>
      <w:proofErr w:type="spellEnd"/>
      <w:r>
        <w:t xml:space="preserve">, </w:t>
      </w:r>
      <w:r w:rsidR="00C861C0" w:rsidRPr="005A7B77">
        <w:t>Kimberly Rand</w:t>
      </w:r>
      <w:r w:rsidR="00C861C0">
        <w:t xml:space="preserve">, Julie Nielson, Charlotte Levy, </w:t>
      </w:r>
      <w:r>
        <w:t xml:space="preserve">Ben Laurel, Mike </w:t>
      </w:r>
      <w:proofErr w:type="spellStart"/>
      <w:r>
        <w:t>Litzow</w:t>
      </w:r>
      <w:proofErr w:type="spellEnd"/>
      <w:r>
        <w:t xml:space="preserve">, </w:t>
      </w:r>
      <w:proofErr w:type="spellStart"/>
      <w:r>
        <w:t>Muyin</w:t>
      </w:r>
      <w:proofErr w:type="spellEnd"/>
      <w:r>
        <w:t xml:space="preserve"> Wang, Lauren Rogers, </w:t>
      </w:r>
      <w:r w:rsidR="00107B7B">
        <w:t>Wei</w:t>
      </w:r>
      <w:r>
        <w:t xml:space="preserve"> Cheng, Matt Callahan, Stephanie </w:t>
      </w:r>
      <w:proofErr w:type="spellStart"/>
      <w:r>
        <w:t>Zador</w:t>
      </w:r>
      <w:proofErr w:type="spellEnd"/>
    </w:p>
    <w:p w14:paraId="26A5981C" w14:textId="5CC5859F" w:rsidR="00460317" w:rsidRDefault="00460317">
      <w:r>
        <w:br w:type="page"/>
      </w:r>
    </w:p>
    <w:p w14:paraId="38A422EF" w14:textId="77777777" w:rsidR="004678F0" w:rsidRDefault="00025D45">
      <w:pPr>
        <w:pStyle w:val="Heading1"/>
        <w:pBdr>
          <w:top w:val="nil"/>
          <w:left w:val="nil"/>
          <w:bottom w:val="nil"/>
          <w:right w:val="nil"/>
          <w:between w:val="nil"/>
        </w:pBdr>
      </w:pPr>
      <w:r>
        <w:lastRenderedPageBreak/>
        <w:t>Executive Summary</w:t>
      </w:r>
    </w:p>
    <w:p w14:paraId="0BDD0E7B" w14:textId="77777777" w:rsidR="004678F0" w:rsidRDefault="00025D45">
      <w:pPr>
        <w:pStyle w:val="Heading2"/>
        <w:pBdr>
          <w:top w:val="nil"/>
          <w:left w:val="nil"/>
          <w:bottom w:val="nil"/>
          <w:right w:val="nil"/>
          <w:between w:val="nil"/>
        </w:pBdr>
      </w:pPr>
      <w:r>
        <w:t>Summary of Changes in Assessment Inputs</w:t>
      </w:r>
    </w:p>
    <w:p w14:paraId="3A814E7D" w14:textId="77777777" w:rsidR="00A26229" w:rsidRDefault="00A26229" w:rsidP="00A26229">
      <w:pPr>
        <w:jc w:val="both"/>
      </w:pPr>
      <w:r>
        <w:t>Relative to last year’s assessment, the following changes have been made in the current assessment:</w:t>
      </w:r>
    </w:p>
    <w:p w14:paraId="0DACE808" w14:textId="77777777" w:rsidR="00A26229" w:rsidRPr="00A26229"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A26229">
        <w:rPr>
          <w:sz w:val="22"/>
          <w:szCs w:val="22"/>
        </w:rPr>
        <w:t>Changes in the input data</w:t>
      </w:r>
    </w:p>
    <w:p w14:paraId="3D4E2D7C" w14:textId="77777777" w:rsidR="00A26229" w:rsidRPr="00B969F0" w:rsidRDefault="00A26229" w:rsidP="00A26229">
      <w:pPr>
        <w:numPr>
          <w:ilvl w:val="0"/>
          <w:numId w:val="9"/>
        </w:numPr>
        <w:spacing w:after="60"/>
        <w:jc w:val="both"/>
      </w:pPr>
      <w:r w:rsidRPr="00B969F0">
        <w:t xml:space="preserve">Federal and state catch data for 2021 were updated and preliminary federal and state catch data for 2022 were </w:t>
      </w:r>
      <w:commentRangeStart w:id="0"/>
      <w:r w:rsidRPr="00B969F0">
        <w:t>included</w:t>
      </w:r>
      <w:commentRangeEnd w:id="0"/>
      <w:r w:rsidR="001B76B1">
        <w:rPr>
          <w:rStyle w:val="CommentReference"/>
        </w:rPr>
        <w:commentReference w:id="0"/>
      </w:r>
      <w:r w:rsidRPr="00B969F0">
        <w:t>;</w:t>
      </w:r>
    </w:p>
    <w:p w14:paraId="7B33B8D2" w14:textId="77777777" w:rsidR="00A26229" w:rsidRPr="00B969F0" w:rsidRDefault="00A26229" w:rsidP="00A26229">
      <w:pPr>
        <w:numPr>
          <w:ilvl w:val="0"/>
          <w:numId w:val="9"/>
        </w:numPr>
        <w:spacing w:after="60"/>
        <w:jc w:val="both"/>
      </w:pPr>
      <w:r w:rsidRPr="00B969F0">
        <w:t xml:space="preserve">Commercial federal and state fishery size composition data for 2021 were updated, and </w:t>
      </w:r>
      <w:commentRangeStart w:id="1"/>
      <w:r w:rsidRPr="00B969F0">
        <w:t xml:space="preserve">preliminary </w:t>
      </w:r>
      <w:commentRangeEnd w:id="1"/>
      <w:r w:rsidR="001B76B1">
        <w:rPr>
          <w:rStyle w:val="CommentReference"/>
        </w:rPr>
        <w:commentReference w:id="1"/>
      </w:r>
      <w:r w:rsidRPr="00B969F0">
        <w:t>commercial federal and state fishery size composition data for 2022 were included;</w:t>
      </w:r>
    </w:p>
    <w:p w14:paraId="0A465B23" w14:textId="7057539B" w:rsidR="00A26229" w:rsidRPr="00B969F0" w:rsidRDefault="00A26229" w:rsidP="00A26229">
      <w:pPr>
        <w:numPr>
          <w:ilvl w:val="0"/>
          <w:numId w:val="9"/>
        </w:numPr>
        <w:spacing w:after="60"/>
        <w:jc w:val="both"/>
      </w:pPr>
      <w:r w:rsidRPr="00B969F0">
        <w:t>AFSC longline survey Pacific cod abundance index and length composition data for the GOA for 2022 were included;</w:t>
      </w:r>
    </w:p>
    <w:p w14:paraId="612F531F" w14:textId="08445647" w:rsidR="00B969F0" w:rsidRPr="00B969F0" w:rsidRDefault="00B969F0" w:rsidP="00A26229">
      <w:pPr>
        <w:numPr>
          <w:ilvl w:val="0"/>
          <w:numId w:val="9"/>
        </w:numPr>
        <w:spacing w:after="60"/>
        <w:jc w:val="both"/>
      </w:pPr>
      <w:r w:rsidRPr="00B969F0">
        <w:t>AFSC bottom trawl survey conditional length-at-age data for 2021 were included;</w:t>
      </w:r>
    </w:p>
    <w:p w14:paraId="2B93F444" w14:textId="77777777" w:rsidR="00B969F0" w:rsidRPr="00B969F0" w:rsidRDefault="00B969F0" w:rsidP="00A26229">
      <w:pPr>
        <w:numPr>
          <w:ilvl w:val="0"/>
          <w:numId w:val="9"/>
        </w:numPr>
        <w:spacing w:after="60"/>
        <w:jc w:val="both"/>
      </w:pPr>
      <w:r w:rsidRPr="00B969F0">
        <w:t>Commercial federal conditional length-at-age data for 2021 were included;</w:t>
      </w:r>
    </w:p>
    <w:p w14:paraId="40AE8742" w14:textId="11B10D0F" w:rsidR="00B969F0" w:rsidRPr="00B969F0" w:rsidRDefault="00B969F0" w:rsidP="00A26229">
      <w:pPr>
        <w:numPr>
          <w:ilvl w:val="0"/>
          <w:numId w:val="9"/>
        </w:numPr>
        <w:spacing w:after="60"/>
        <w:jc w:val="both"/>
      </w:pPr>
      <w:r w:rsidRPr="00B969F0">
        <w:t xml:space="preserve">Commercial state </w:t>
      </w:r>
      <w:commentRangeStart w:id="2"/>
      <w:r w:rsidRPr="00B969F0">
        <w:t xml:space="preserve">GHL </w:t>
      </w:r>
      <w:commentRangeEnd w:id="2"/>
      <w:r w:rsidR="001B76B1">
        <w:rPr>
          <w:rStyle w:val="CommentReference"/>
        </w:rPr>
        <w:commentReference w:id="2"/>
      </w:r>
      <w:r w:rsidRPr="00B969F0">
        <w:t xml:space="preserve">catch from 1997 – </w:t>
      </w:r>
      <w:commentRangeStart w:id="3"/>
      <w:r w:rsidRPr="00B969F0">
        <w:t>2002</w:t>
      </w:r>
      <w:commentRangeEnd w:id="3"/>
      <w:r w:rsidR="003576A7">
        <w:rPr>
          <w:rStyle w:val="CommentReference"/>
        </w:rPr>
        <w:commentReference w:id="3"/>
      </w:r>
      <w:r w:rsidRPr="00B969F0">
        <w:t xml:space="preserve"> were added to the model’s catch time series</w:t>
      </w:r>
      <w:ins w:id="4" w:author="Daniel.Goethel" w:date="2022-11-02T06:47:00Z">
        <w:r w:rsidR="001B76B1">
          <w:t>.</w:t>
        </w:r>
      </w:ins>
      <w:del w:id="5" w:author="Daniel.Goethel" w:date="2022-11-02T06:47:00Z">
        <w:r w:rsidRPr="00B969F0" w:rsidDel="001B76B1">
          <w:delText xml:space="preserve">, </w:delText>
        </w:r>
        <w:commentRangeStart w:id="6"/>
        <w:r w:rsidRPr="00B969F0" w:rsidDel="001B76B1">
          <w:delText>to note this addition this year’s recommended model is renamed as Model 19.1a</w:delText>
        </w:r>
        <w:commentRangeEnd w:id="6"/>
        <w:r w:rsidR="001B76B1" w:rsidDel="001B76B1">
          <w:rPr>
            <w:rStyle w:val="CommentReference"/>
          </w:rPr>
          <w:commentReference w:id="6"/>
        </w:r>
      </w:del>
      <w:r w:rsidRPr="00B969F0">
        <w:t>.</w:t>
      </w:r>
    </w:p>
    <w:p w14:paraId="4822F128" w14:textId="77777777" w:rsidR="00A26229" w:rsidRPr="00A26229"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A26229">
        <w:rPr>
          <w:sz w:val="22"/>
          <w:szCs w:val="22"/>
        </w:rPr>
        <w:t>Changes in the methodology</w:t>
      </w:r>
    </w:p>
    <w:p w14:paraId="7F8A6225" w14:textId="6A9508FA" w:rsidR="00A26229" w:rsidRDefault="001B76B1" w:rsidP="00A26229">
      <w:pPr>
        <w:jc w:val="both"/>
      </w:pPr>
      <w:ins w:id="7" w:author="Daniel.Goethel" w:date="2022-11-02T06:47:00Z">
        <w:r>
          <w:t>The model used for 2022 (</w:t>
        </w:r>
      </w:ins>
      <w:r w:rsidR="00A26229">
        <w:t>Model 19.1</w:t>
      </w:r>
      <w:r w:rsidR="005A7B77">
        <w:t>a</w:t>
      </w:r>
      <w:ins w:id="8" w:author="Daniel.Goethel" w:date="2022-11-02T06:47:00Z">
        <w:r>
          <w:t>)</w:t>
        </w:r>
      </w:ins>
      <w:r w:rsidR="00A26229">
        <w:t xml:space="preserve"> is last year’s accepted model (Model 19.1) with the addition of the new </w:t>
      </w:r>
      <w:ins w:id="9" w:author="Daniel.Goethel" w:date="2022-11-02T06:47:00Z">
        <w:r>
          <w:t xml:space="preserve">commercial state GHL catch </w:t>
        </w:r>
      </w:ins>
      <w:r w:rsidR="00A26229">
        <w:t>data described above</w:t>
      </w:r>
      <w:ins w:id="10" w:author="Daniel.Goethel" w:date="2022-11-02T06:48:00Z">
        <w:r>
          <w:t>.</w:t>
        </w:r>
      </w:ins>
      <w:del w:id="11" w:author="Daniel.Goethel" w:date="2022-11-02T06:48:00Z">
        <w:r w:rsidR="005A7B77" w:rsidDel="001B76B1">
          <w:delText>,</w:delText>
        </w:r>
      </w:del>
      <w:r w:rsidR="00A26229">
        <w:t xml:space="preserve"> </w:t>
      </w:r>
      <w:ins w:id="12" w:author="Daniel.Goethel" w:date="2022-11-02T06:48:00Z">
        <w:r>
          <w:t>T</w:t>
        </w:r>
      </w:ins>
      <w:del w:id="13" w:author="Daniel.Goethel" w:date="2022-11-02T06:48:00Z">
        <w:r w:rsidR="00A26229" w:rsidDel="001B76B1">
          <w:delText>t</w:delText>
        </w:r>
      </w:del>
      <w:r w:rsidR="00A26229">
        <w:t xml:space="preserve">here were no </w:t>
      </w:r>
      <w:ins w:id="14" w:author="Daniel.Goethel" w:date="2022-11-02T06:48:00Z">
        <w:r>
          <w:t xml:space="preserve">other </w:t>
        </w:r>
      </w:ins>
      <w:r w:rsidR="00A26229">
        <w:t xml:space="preserve">model changes made in this year’s assessment. </w:t>
      </w:r>
    </w:p>
    <w:p w14:paraId="7AE424BE" w14:textId="77777777" w:rsidR="004678F0" w:rsidRDefault="00025D45">
      <w:pPr>
        <w:pStyle w:val="Heading2"/>
        <w:pBdr>
          <w:top w:val="nil"/>
          <w:left w:val="nil"/>
          <w:bottom w:val="nil"/>
          <w:right w:val="nil"/>
          <w:between w:val="nil"/>
        </w:pBdr>
      </w:pPr>
      <w:r>
        <w:t>Summary of Results</w:t>
      </w:r>
    </w:p>
    <w:p w14:paraId="020FAF7E" w14:textId="480E0E28" w:rsidR="00B969F0" w:rsidRPr="008F19A6" w:rsidRDefault="00B969F0" w:rsidP="008F19A6">
      <w:pPr>
        <w:jc w:val="both"/>
      </w:pPr>
      <w:r w:rsidRPr="00B969F0">
        <w:t>Model 19.1a indicates that the stock remains at low levels</w:t>
      </w:r>
      <w:r w:rsidR="008F19A6">
        <w:t xml:space="preserve"> but that the stock remains above </w:t>
      </w:r>
      <w:commentRangeStart w:id="15"/>
      <w:r w:rsidR="008F19A6" w:rsidRPr="008F19A6">
        <w:rPr>
          <w:i/>
        </w:rPr>
        <w:t>B</w:t>
      </w:r>
      <w:r w:rsidR="008F19A6" w:rsidRPr="008F19A6">
        <w:rPr>
          <w:i/>
          <w:vertAlign w:val="subscript"/>
        </w:rPr>
        <w:t>20%</w:t>
      </w:r>
      <w:r w:rsidR="001D22FB">
        <w:t xml:space="preserve">; </w:t>
      </w:r>
      <w:commentRangeEnd w:id="15"/>
      <w:r w:rsidR="001B76B1">
        <w:rPr>
          <w:rStyle w:val="CommentReference"/>
        </w:rPr>
        <w:commentReference w:id="15"/>
      </w:r>
      <w:r w:rsidR="001D22FB">
        <w:t>f</w:t>
      </w:r>
      <w:r w:rsidR="008F19A6">
        <w:t xml:space="preserve">or 2023 the stock is estimated to be at </w:t>
      </w:r>
      <w:r w:rsidR="008F19A6" w:rsidRPr="008F19A6">
        <w:rPr>
          <w:i/>
        </w:rPr>
        <w:t>B</w:t>
      </w:r>
      <w:r w:rsidR="008F19A6" w:rsidRPr="008F19A6">
        <w:rPr>
          <w:i/>
          <w:vertAlign w:val="subscript"/>
        </w:rPr>
        <w:t>25</w:t>
      </w:r>
      <w:r w:rsidR="008F19A6">
        <w:rPr>
          <w:i/>
          <w:vertAlign w:val="subscript"/>
        </w:rPr>
        <w:t>.5</w:t>
      </w:r>
      <w:r w:rsidR="008F19A6" w:rsidRPr="008F19A6">
        <w:rPr>
          <w:i/>
          <w:vertAlign w:val="subscript"/>
        </w:rPr>
        <w:t>%</w:t>
      </w:r>
      <w:r w:rsidR="001D22FB">
        <w:t>, less than</w:t>
      </w:r>
      <w:r w:rsidR="001D22FB" w:rsidRPr="001D22FB">
        <w:rPr>
          <w:i/>
        </w:rPr>
        <w:t xml:space="preserve"> </w:t>
      </w:r>
      <w:r w:rsidR="001D22FB" w:rsidRPr="008F19A6">
        <w:rPr>
          <w:i/>
        </w:rPr>
        <w:t>B</w:t>
      </w:r>
      <w:r w:rsidR="001D22FB">
        <w:rPr>
          <w:i/>
          <w:vertAlign w:val="subscript"/>
        </w:rPr>
        <w:t>40</w:t>
      </w:r>
      <w:r w:rsidR="001D22FB" w:rsidRPr="008F19A6">
        <w:rPr>
          <w:i/>
          <w:vertAlign w:val="subscript"/>
        </w:rPr>
        <w:t>%</w:t>
      </w:r>
      <w:r w:rsidR="001D22FB">
        <w:t>, placing it in sub-tier “b” of Tier 3</w:t>
      </w:r>
      <w:r w:rsidR="008F19A6">
        <w:t xml:space="preserve">. For the 2023 fishery, we recommend the maximum allowable ABC of 24,634 t. This ABC is a 25% decrease from the 2022 ABC of 32,811 t. This decrease is </w:t>
      </w:r>
      <w:commentRangeStart w:id="16"/>
      <w:r w:rsidR="008F19A6">
        <w:t xml:space="preserve">attributed </w:t>
      </w:r>
      <w:commentRangeEnd w:id="16"/>
      <w:r w:rsidR="001B76B1">
        <w:rPr>
          <w:rStyle w:val="CommentReference"/>
        </w:rPr>
        <w:commentReference w:id="16"/>
      </w:r>
      <w:r w:rsidR="008F19A6">
        <w:t xml:space="preserve">to a 24% decline in the AFSC longline survey Relative Population Number index in 2022 compared to </w:t>
      </w:r>
      <w:commentRangeStart w:id="17"/>
      <w:r w:rsidR="008F19A6">
        <w:t>2021</w:t>
      </w:r>
      <w:commentRangeEnd w:id="17"/>
      <w:r w:rsidR="009E33A6">
        <w:rPr>
          <w:rStyle w:val="CommentReference"/>
        </w:rPr>
        <w:commentReference w:id="17"/>
      </w:r>
      <w:r w:rsidR="008F19A6">
        <w:t xml:space="preserve">. The 2023 ABC is 14% smaller than the 2023 ABC projected in last year’s assessment. </w:t>
      </w:r>
      <w:r w:rsidR="001D22FB">
        <w:t>The corresponding reference values are summarized in the following table, with the recommended ABC and OFL values in bold. The stock is not being subject to overfishing, is not currently overfished, nor is it approaching a condition of being overfished.</w:t>
      </w:r>
    </w:p>
    <w:p w14:paraId="6691D5AE" w14:textId="28D610F5" w:rsidR="004678F0" w:rsidRDefault="004678F0" w:rsidP="00A26229">
      <w:pPr>
        <w:pBdr>
          <w:top w:val="nil"/>
          <w:left w:val="nil"/>
          <w:bottom w:val="nil"/>
          <w:right w:val="nil"/>
          <w:between w:val="nil"/>
        </w:pBdr>
      </w:pP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A26229" w14:paraId="1F77DDC8" w14:textId="77777777" w:rsidTr="00A26229">
        <w:trPr>
          <w:trHeight w:val="288"/>
        </w:trPr>
        <w:tc>
          <w:tcPr>
            <w:tcW w:w="3596" w:type="dxa"/>
            <w:vMerge w:val="restart"/>
            <w:tcBorders>
              <w:top w:val="single" w:sz="4" w:space="0" w:color="auto"/>
              <w:bottom w:val="nil"/>
              <w:right w:val="single" w:sz="4" w:space="0" w:color="auto"/>
            </w:tcBorders>
            <w:shd w:val="clear" w:color="auto" w:fill="auto"/>
            <w:vAlign w:val="bottom"/>
          </w:tcPr>
          <w:p w14:paraId="03BF6728" w14:textId="77777777" w:rsidR="00A26229" w:rsidRPr="004E73E4" w:rsidRDefault="00A26229" w:rsidP="00A26229">
            <w:pPr>
              <w:keepNext/>
              <w:spacing w:after="0"/>
              <w:rPr>
                <w:b/>
              </w:rPr>
            </w:pPr>
            <w:r w:rsidRPr="004E73E4">
              <w:rPr>
                <w:b/>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0E50F12" w14:textId="77777777" w:rsidR="00A26229" w:rsidRPr="004E73E4" w:rsidRDefault="00A26229" w:rsidP="003518CA">
            <w:pPr>
              <w:keepNext/>
              <w:spacing w:after="0"/>
            </w:pPr>
            <w:r w:rsidRPr="004E73E4">
              <w:t xml:space="preserve">As estimated or </w:t>
            </w:r>
            <w:r w:rsidRPr="004E73E4">
              <w:rPr>
                <w:i/>
              </w:rPr>
              <w:t>specified last</w:t>
            </w:r>
            <w:r w:rsidRPr="004E73E4">
              <w:t xml:space="preserve"> year for:</w:t>
            </w:r>
          </w:p>
        </w:tc>
        <w:tc>
          <w:tcPr>
            <w:tcW w:w="2876" w:type="dxa"/>
            <w:gridSpan w:val="2"/>
            <w:tcBorders>
              <w:top w:val="single" w:sz="4" w:space="0" w:color="auto"/>
              <w:left w:val="single" w:sz="4" w:space="0" w:color="auto"/>
              <w:bottom w:val="nil"/>
            </w:tcBorders>
            <w:shd w:val="clear" w:color="auto" w:fill="auto"/>
          </w:tcPr>
          <w:p w14:paraId="4E7FFF74" w14:textId="77777777" w:rsidR="00A26229" w:rsidRPr="004E73E4" w:rsidRDefault="00A26229" w:rsidP="003518CA">
            <w:pPr>
              <w:keepNext/>
              <w:spacing w:after="0"/>
            </w:pPr>
            <w:r w:rsidRPr="004E73E4">
              <w:t xml:space="preserve">As estimated or </w:t>
            </w:r>
            <w:r w:rsidRPr="004E73E4">
              <w:rPr>
                <w:i/>
              </w:rPr>
              <w:t>specified this</w:t>
            </w:r>
            <w:r w:rsidRPr="004E73E4">
              <w:t xml:space="preserve"> year for:</w:t>
            </w:r>
          </w:p>
        </w:tc>
      </w:tr>
      <w:tr w:rsidR="005A7B77" w14:paraId="4ED19C28" w14:textId="77777777" w:rsidTr="00D64922">
        <w:trPr>
          <w:trHeight w:hRule="exact" w:val="261"/>
        </w:trPr>
        <w:tc>
          <w:tcPr>
            <w:tcW w:w="3596" w:type="dxa"/>
            <w:vMerge/>
            <w:tcBorders>
              <w:top w:val="nil"/>
              <w:bottom w:val="single" w:sz="4" w:space="0" w:color="auto"/>
              <w:right w:val="single" w:sz="4" w:space="0" w:color="auto"/>
            </w:tcBorders>
            <w:shd w:val="clear" w:color="auto" w:fill="auto"/>
          </w:tcPr>
          <w:p w14:paraId="548416EC" w14:textId="77777777" w:rsidR="005A7B77" w:rsidRPr="004E73E4" w:rsidRDefault="005A7B77" w:rsidP="005A7B77">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6A7050B2" w14:textId="7EF9CA32" w:rsidR="005A7B77" w:rsidRPr="003518CA" w:rsidRDefault="005A7B77" w:rsidP="005A7B77">
            <w:pPr>
              <w:keepNext/>
              <w:spacing w:after="0"/>
              <w:jc w:val="right"/>
              <w:rPr>
                <w:highlight w:val="yellow"/>
              </w:rPr>
            </w:pPr>
            <w:r>
              <w:rPr>
                <w:color w:val="000000"/>
              </w:rPr>
              <w:t>2022</w:t>
            </w:r>
          </w:p>
        </w:tc>
        <w:tc>
          <w:tcPr>
            <w:tcW w:w="1439" w:type="dxa"/>
            <w:tcBorders>
              <w:top w:val="nil"/>
              <w:bottom w:val="single" w:sz="4" w:space="0" w:color="auto"/>
              <w:right w:val="single" w:sz="4" w:space="0" w:color="auto"/>
            </w:tcBorders>
            <w:shd w:val="clear" w:color="auto" w:fill="BFBFBF" w:themeFill="background1" w:themeFillShade="BF"/>
            <w:vAlign w:val="center"/>
          </w:tcPr>
          <w:p w14:paraId="71D4AB41" w14:textId="4ED88404" w:rsidR="005A7B77" w:rsidRPr="003518CA" w:rsidRDefault="005A7B77" w:rsidP="005A7B77">
            <w:pPr>
              <w:keepNext/>
              <w:spacing w:after="0"/>
              <w:jc w:val="right"/>
              <w:rPr>
                <w:highlight w:val="yellow"/>
              </w:rPr>
            </w:pPr>
            <w:r>
              <w:rPr>
                <w:color w:val="000000"/>
              </w:rPr>
              <w:t>2023</w:t>
            </w:r>
          </w:p>
        </w:tc>
        <w:tc>
          <w:tcPr>
            <w:tcW w:w="1438" w:type="dxa"/>
            <w:tcBorders>
              <w:top w:val="nil"/>
              <w:left w:val="single" w:sz="4" w:space="0" w:color="auto"/>
              <w:bottom w:val="single" w:sz="4" w:space="0" w:color="auto"/>
            </w:tcBorders>
            <w:shd w:val="clear" w:color="auto" w:fill="auto"/>
            <w:vAlign w:val="center"/>
          </w:tcPr>
          <w:p w14:paraId="06BAE0B7" w14:textId="2B32DD69" w:rsidR="005A7B77" w:rsidRPr="003518CA" w:rsidRDefault="005A7B77" w:rsidP="005A7B77">
            <w:pPr>
              <w:keepNext/>
              <w:spacing w:after="0"/>
              <w:jc w:val="right"/>
              <w:rPr>
                <w:highlight w:val="yellow"/>
              </w:rPr>
            </w:pPr>
            <w:r>
              <w:rPr>
                <w:color w:val="000000"/>
              </w:rPr>
              <w:t>2023</w:t>
            </w:r>
          </w:p>
        </w:tc>
        <w:tc>
          <w:tcPr>
            <w:tcW w:w="1438" w:type="dxa"/>
            <w:tcBorders>
              <w:top w:val="nil"/>
              <w:bottom w:val="single" w:sz="4" w:space="0" w:color="auto"/>
            </w:tcBorders>
            <w:shd w:val="clear" w:color="auto" w:fill="auto"/>
            <w:vAlign w:val="center"/>
          </w:tcPr>
          <w:p w14:paraId="4A4B88F3" w14:textId="0D276298" w:rsidR="005A7B77" w:rsidRPr="003518CA" w:rsidRDefault="005A7B77" w:rsidP="005A7B77">
            <w:pPr>
              <w:keepNext/>
              <w:spacing w:after="0"/>
              <w:jc w:val="right"/>
              <w:rPr>
                <w:highlight w:val="yellow"/>
              </w:rPr>
            </w:pPr>
            <w:r>
              <w:rPr>
                <w:color w:val="000000"/>
              </w:rPr>
              <w:t>2024</w:t>
            </w:r>
          </w:p>
        </w:tc>
      </w:tr>
      <w:tr w:rsidR="005A7B77" w14:paraId="25775647"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5A60881E" w14:textId="77777777" w:rsidR="005A7B77" w:rsidRPr="004E73E4" w:rsidRDefault="005A7B77" w:rsidP="005A7B77">
            <w:pPr>
              <w:keepNext/>
              <w:rPr>
                <w:color w:val="000000"/>
              </w:rPr>
            </w:pPr>
            <w:r w:rsidRPr="004E73E4">
              <w:rPr>
                <w:i/>
                <w:color w:val="000000"/>
              </w:rPr>
              <w:t>M</w:t>
            </w:r>
            <w:r w:rsidRPr="004E73E4">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center"/>
          </w:tcPr>
          <w:p w14:paraId="4452BBB8" w14:textId="41109AF7" w:rsidR="005A7B77" w:rsidRPr="003518CA" w:rsidRDefault="005A7B77" w:rsidP="005A7B77">
            <w:pPr>
              <w:keepNext/>
              <w:jc w:val="right"/>
              <w:rPr>
                <w:highlight w:val="yellow"/>
              </w:rPr>
            </w:pPr>
            <w:r>
              <w:rPr>
                <w:color w:val="000000"/>
              </w:rPr>
              <w:t>0.50</w:t>
            </w:r>
          </w:p>
        </w:tc>
        <w:tc>
          <w:tcPr>
            <w:tcW w:w="1439" w:type="dxa"/>
            <w:tcBorders>
              <w:top w:val="single" w:sz="4" w:space="0" w:color="auto"/>
              <w:right w:val="single" w:sz="4" w:space="0" w:color="auto"/>
            </w:tcBorders>
            <w:shd w:val="clear" w:color="auto" w:fill="BFBFBF" w:themeFill="background1" w:themeFillShade="BF"/>
            <w:vAlign w:val="center"/>
          </w:tcPr>
          <w:p w14:paraId="34F84CFF" w14:textId="20028EA3" w:rsidR="005A7B77" w:rsidRPr="003518CA" w:rsidRDefault="005A7B77" w:rsidP="005A7B77">
            <w:pPr>
              <w:keepNext/>
              <w:jc w:val="right"/>
              <w:rPr>
                <w:highlight w:val="yellow"/>
              </w:rPr>
            </w:pPr>
            <w:r>
              <w:rPr>
                <w:color w:val="000000"/>
              </w:rPr>
              <w:t>0.50</w:t>
            </w:r>
          </w:p>
        </w:tc>
        <w:tc>
          <w:tcPr>
            <w:tcW w:w="1438" w:type="dxa"/>
            <w:tcBorders>
              <w:top w:val="single" w:sz="4" w:space="0" w:color="auto"/>
              <w:left w:val="single" w:sz="4" w:space="0" w:color="auto"/>
            </w:tcBorders>
            <w:shd w:val="clear" w:color="auto" w:fill="auto"/>
            <w:vAlign w:val="center"/>
          </w:tcPr>
          <w:p w14:paraId="34AEB398" w14:textId="7388BB75" w:rsidR="005A7B77" w:rsidRPr="003518CA" w:rsidRDefault="005A7B77" w:rsidP="005A7B77">
            <w:pPr>
              <w:keepNext/>
              <w:jc w:val="right"/>
              <w:rPr>
                <w:highlight w:val="yellow"/>
              </w:rPr>
            </w:pPr>
            <w:r>
              <w:rPr>
                <w:color w:val="000000"/>
              </w:rPr>
              <w:t>0.49*</w:t>
            </w:r>
          </w:p>
        </w:tc>
        <w:tc>
          <w:tcPr>
            <w:tcW w:w="1438" w:type="dxa"/>
            <w:tcBorders>
              <w:top w:val="single" w:sz="4" w:space="0" w:color="auto"/>
            </w:tcBorders>
            <w:shd w:val="clear" w:color="auto" w:fill="auto"/>
            <w:vAlign w:val="center"/>
          </w:tcPr>
          <w:p w14:paraId="2D2CA9B5" w14:textId="2AA84EC7" w:rsidR="005A7B77" w:rsidRPr="003518CA" w:rsidRDefault="005A7B77" w:rsidP="005A7B77">
            <w:pPr>
              <w:keepNext/>
              <w:jc w:val="right"/>
              <w:rPr>
                <w:highlight w:val="yellow"/>
              </w:rPr>
            </w:pPr>
            <w:r>
              <w:rPr>
                <w:color w:val="000000"/>
              </w:rPr>
              <w:t>0.49*</w:t>
            </w:r>
          </w:p>
        </w:tc>
      </w:tr>
      <w:tr w:rsidR="005A7B77" w14:paraId="3EEDD418" w14:textId="77777777" w:rsidTr="003518CA">
        <w:trPr>
          <w:trHeight w:hRule="exact" w:val="288"/>
        </w:trPr>
        <w:tc>
          <w:tcPr>
            <w:tcW w:w="3596" w:type="dxa"/>
            <w:tcBorders>
              <w:right w:val="single" w:sz="4" w:space="0" w:color="auto"/>
            </w:tcBorders>
            <w:shd w:val="clear" w:color="auto" w:fill="auto"/>
            <w:vAlign w:val="center"/>
          </w:tcPr>
          <w:p w14:paraId="6E35AD3E" w14:textId="77777777" w:rsidR="005A7B77" w:rsidRPr="004E73E4" w:rsidRDefault="005A7B77" w:rsidP="005A7B77">
            <w:pPr>
              <w:keepNext/>
              <w:rPr>
                <w:color w:val="000000"/>
              </w:rPr>
            </w:pPr>
            <w:r w:rsidRPr="004E73E4">
              <w:rPr>
                <w:color w:val="000000"/>
              </w:rPr>
              <w:t>Tier</w:t>
            </w:r>
          </w:p>
        </w:tc>
        <w:tc>
          <w:tcPr>
            <w:tcW w:w="1439" w:type="dxa"/>
            <w:tcBorders>
              <w:left w:val="single" w:sz="4" w:space="0" w:color="auto"/>
            </w:tcBorders>
            <w:shd w:val="clear" w:color="auto" w:fill="BFBFBF" w:themeFill="background1" w:themeFillShade="BF"/>
            <w:vAlign w:val="center"/>
          </w:tcPr>
          <w:p w14:paraId="1C44205B" w14:textId="3C1B7A78" w:rsidR="005A7B77" w:rsidRPr="003518CA" w:rsidRDefault="005A7B77" w:rsidP="005A7B77">
            <w:pPr>
              <w:keepNext/>
              <w:jc w:val="right"/>
              <w:rPr>
                <w:highlight w:val="yellow"/>
              </w:rPr>
            </w:pPr>
            <w:r>
              <w:rPr>
                <w:color w:val="000000"/>
              </w:rPr>
              <w:t>3b</w:t>
            </w:r>
          </w:p>
        </w:tc>
        <w:tc>
          <w:tcPr>
            <w:tcW w:w="1439" w:type="dxa"/>
            <w:tcBorders>
              <w:right w:val="single" w:sz="4" w:space="0" w:color="auto"/>
            </w:tcBorders>
            <w:shd w:val="clear" w:color="auto" w:fill="BFBFBF" w:themeFill="background1" w:themeFillShade="BF"/>
            <w:vAlign w:val="center"/>
          </w:tcPr>
          <w:p w14:paraId="7C9A0E35" w14:textId="0ACCF0E7" w:rsidR="005A7B77" w:rsidRPr="003518CA" w:rsidRDefault="005A7B77" w:rsidP="005A7B77">
            <w:pPr>
              <w:keepNext/>
              <w:jc w:val="right"/>
              <w:rPr>
                <w:highlight w:val="yellow"/>
              </w:rPr>
            </w:pPr>
            <w:r>
              <w:rPr>
                <w:color w:val="000000"/>
              </w:rPr>
              <w:t>3b</w:t>
            </w:r>
          </w:p>
        </w:tc>
        <w:tc>
          <w:tcPr>
            <w:tcW w:w="1438" w:type="dxa"/>
            <w:tcBorders>
              <w:left w:val="single" w:sz="4" w:space="0" w:color="auto"/>
            </w:tcBorders>
            <w:shd w:val="clear" w:color="auto" w:fill="auto"/>
            <w:vAlign w:val="center"/>
          </w:tcPr>
          <w:p w14:paraId="3D200E93" w14:textId="5B05DEDE" w:rsidR="005A7B77" w:rsidRPr="003518CA" w:rsidRDefault="005A7B77" w:rsidP="005A7B77">
            <w:pPr>
              <w:keepNext/>
              <w:jc w:val="right"/>
              <w:rPr>
                <w:highlight w:val="yellow"/>
              </w:rPr>
            </w:pPr>
            <w:r>
              <w:rPr>
                <w:color w:val="000000"/>
              </w:rPr>
              <w:t>3b</w:t>
            </w:r>
          </w:p>
        </w:tc>
        <w:tc>
          <w:tcPr>
            <w:tcW w:w="1438" w:type="dxa"/>
            <w:shd w:val="clear" w:color="auto" w:fill="auto"/>
            <w:vAlign w:val="center"/>
          </w:tcPr>
          <w:p w14:paraId="11DBF90B" w14:textId="45735770" w:rsidR="005A7B77" w:rsidRPr="003518CA" w:rsidRDefault="005A7B77" w:rsidP="005A7B77">
            <w:pPr>
              <w:keepNext/>
              <w:jc w:val="right"/>
              <w:rPr>
                <w:highlight w:val="yellow"/>
              </w:rPr>
            </w:pPr>
            <w:r>
              <w:rPr>
                <w:color w:val="000000"/>
              </w:rPr>
              <w:t>3b</w:t>
            </w:r>
          </w:p>
        </w:tc>
      </w:tr>
      <w:tr w:rsidR="005A7B77" w14:paraId="48BFCDA6" w14:textId="77777777" w:rsidTr="00D64922">
        <w:trPr>
          <w:trHeight w:hRule="exact" w:val="288"/>
        </w:trPr>
        <w:tc>
          <w:tcPr>
            <w:tcW w:w="3596" w:type="dxa"/>
            <w:tcBorders>
              <w:right w:val="single" w:sz="4" w:space="0" w:color="auto"/>
            </w:tcBorders>
            <w:shd w:val="clear" w:color="auto" w:fill="auto"/>
            <w:vAlign w:val="center"/>
          </w:tcPr>
          <w:p w14:paraId="44EE5FEE" w14:textId="77777777" w:rsidR="005A7B77" w:rsidRPr="004E73E4" w:rsidRDefault="005A7B77" w:rsidP="005A7B77">
            <w:pPr>
              <w:keepNext/>
              <w:rPr>
                <w:color w:val="000000"/>
              </w:rPr>
            </w:pPr>
            <w:r w:rsidRPr="004E73E4">
              <w:rPr>
                <w:color w:val="000000"/>
              </w:rPr>
              <w:t>Projected total (age 0+) biomass (t)</w:t>
            </w:r>
          </w:p>
        </w:tc>
        <w:tc>
          <w:tcPr>
            <w:tcW w:w="1439" w:type="dxa"/>
            <w:tcBorders>
              <w:left w:val="single" w:sz="4" w:space="0" w:color="auto"/>
            </w:tcBorders>
            <w:shd w:val="clear" w:color="auto" w:fill="BFBFBF" w:themeFill="background1" w:themeFillShade="BF"/>
            <w:vAlign w:val="center"/>
          </w:tcPr>
          <w:p w14:paraId="07E304AE" w14:textId="75059B54" w:rsidR="005A7B77" w:rsidRPr="003518CA" w:rsidRDefault="005A7B77" w:rsidP="005A7B77">
            <w:pPr>
              <w:jc w:val="right"/>
              <w:rPr>
                <w:color w:val="000000"/>
                <w:highlight w:val="yellow"/>
              </w:rPr>
            </w:pPr>
            <w:r>
              <w:rPr>
                <w:color w:val="000000"/>
              </w:rPr>
              <w:t>178,961</w:t>
            </w:r>
          </w:p>
        </w:tc>
        <w:tc>
          <w:tcPr>
            <w:tcW w:w="1439" w:type="dxa"/>
            <w:tcBorders>
              <w:right w:val="single" w:sz="4" w:space="0" w:color="auto"/>
            </w:tcBorders>
            <w:shd w:val="clear" w:color="auto" w:fill="BFBFBF" w:themeFill="background1" w:themeFillShade="BF"/>
            <w:vAlign w:val="center"/>
          </w:tcPr>
          <w:p w14:paraId="2B374B2C" w14:textId="6A00906A" w:rsidR="005A7B77" w:rsidRPr="003518CA" w:rsidRDefault="005A7B77" w:rsidP="005A7B77">
            <w:pPr>
              <w:jc w:val="right"/>
              <w:rPr>
                <w:color w:val="000000"/>
                <w:highlight w:val="yellow"/>
              </w:rPr>
            </w:pPr>
            <w:r>
              <w:rPr>
                <w:color w:val="000000"/>
              </w:rPr>
              <w:t>199,841</w:t>
            </w:r>
          </w:p>
        </w:tc>
        <w:tc>
          <w:tcPr>
            <w:tcW w:w="1438" w:type="dxa"/>
            <w:tcBorders>
              <w:left w:val="single" w:sz="4" w:space="0" w:color="auto"/>
            </w:tcBorders>
            <w:shd w:val="clear" w:color="auto" w:fill="auto"/>
            <w:vAlign w:val="center"/>
          </w:tcPr>
          <w:p w14:paraId="034BA729" w14:textId="523B4A11" w:rsidR="005A7B77" w:rsidRPr="003518CA" w:rsidRDefault="005A7B77" w:rsidP="005A7B77">
            <w:pPr>
              <w:jc w:val="right"/>
              <w:rPr>
                <w:color w:val="000000"/>
                <w:highlight w:val="yellow"/>
              </w:rPr>
            </w:pPr>
            <w:r>
              <w:rPr>
                <w:color w:val="000000"/>
              </w:rPr>
              <w:t>163,477</w:t>
            </w:r>
          </w:p>
        </w:tc>
        <w:tc>
          <w:tcPr>
            <w:tcW w:w="1438" w:type="dxa"/>
            <w:shd w:val="clear" w:color="auto" w:fill="auto"/>
            <w:vAlign w:val="center"/>
          </w:tcPr>
          <w:p w14:paraId="08589103" w14:textId="442F5C2E" w:rsidR="005A7B77" w:rsidRPr="003518CA" w:rsidRDefault="005A7B77" w:rsidP="005A7B77">
            <w:pPr>
              <w:jc w:val="right"/>
              <w:rPr>
                <w:color w:val="000000"/>
                <w:highlight w:val="yellow"/>
              </w:rPr>
            </w:pPr>
            <w:r>
              <w:rPr>
                <w:color w:val="000000"/>
              </w:rPr>
              <w:t>193,510</w:t>
            </w:r>
          </w:p>
        </w:tc>
      </w:tr>
      <w:tr w:rsidR="005A7B77" w14:paraId="0C90A1B4" w14:textId="77777777" w:rsidTr="00D64922">
        <w:trPr>
          <w:trHeight w:hRule="exact" w:val="288"/>
        </w:trPr>
        <w:tc>
          <w:tcPr>
            <w:tcW w:w="3596" w:type="dxa"/>
            <w:tcBorders>
              <w:right w:val="single" w:sz="4" w:space="0" w:color="auto"/>
            </w:tcBorders>
            <w:shd w:val="clear" w:color="auto" w:fill="auto"/>
            <w:vAlign w:val="center"/>
          </w:tcPr>
          <w:p w14:paraId="01413490" w14:textId="77777777" w:rsidR="005A7B77" w:rsidRPr="004E73E4" w:rsidRDefault="005A7B77" w:rsidP="005A7B77">
            <w:pPr>
              <w:keepNext/>
              <w:rPr>
                <w:color w:val="000000"/>
              </w:rPr>
            </w:pPr>
            <w:r w:rsidRPr="004E73E4">
              <w:rPr>
                <w:color w:val="000000"/>
              </w:rPr>
              <w:t>Female spawning biomass (t)</w:t>
            </w:r>
          </w:p>
        </w:tc>
        <w:tc>
          <w:tcPr>
            <w:tcW w:w="1439" w:type="dxa"/>
            <w:tcBorders>
              <w:left w:val="single" w:sz="4" w:space="0" w:color="auto"/>
            </w:tcBorders>
            <w:shd w:val="clear" w:color="auto" w:fill="BFBFBF" w:themeFill="background1" w:themeFillShade="BF"/>
            <w:vAlign w:val="center"/>
          </w:tcPr>
          <w:p w14:paraId="3D8A25A5" w14:textId="67F017AA" w:rsidR="005A7B77" w:rsidRPr="003518CA" w:rsidRDefault="005A7B77" w:rsidP="005A7B77">
            <w:pPr>
              <w:keepNext/>
              <w:jc w:val="right"/>
              <w:rPr>
                <w:color w:val="000000"/>
                <w:highlight w:val="yellow"/>
              </w:rPr>
            </w:pPr>
            <w:r>
              <w:rPr>
                <w:color w:val="000000"/>
              </w:rPr>
              <w:t> </w:t>
            </w:r>
          </w:p>
        </w:tc>
        <w:tc>
          <w:tcPr>
            <w:tcW w:w="1439" w:type="dxa"/>
            <w:tcBorders>
              <w:right w:val="single" w:sz="4" w:space="0" w:color="auto"/>
            </w:tcBorders>
            <w:shd w:val="clear" w:color="auto" w:fill="BFBFBF" w:themeFill="background1" w:themeFillShade="BF"/>
            <w:vAlign w:val="center"/>
          </w:tcPr>
          <w:p w14:paraId="77D300A8" w14:textId="00C8D57D" w:rsidR="005A7B77" w:rsidRPr="003518CA" w:rsidRDefault="005A7B77" w:rsidP="005A7B77">
            <w:pPr>
              <w:keepNext/>
              <w:jc w:val="right"/>
              <w:rPr>
                <w:color w:val="000000"/>
                <w:highlight w:val="yellow"/>
              </w:rPr>
            </w:pPr>
            <w:r>
              <w:rPr>
                <w:color w:val="000000"/>
              </w:rPr>
              <w:t> </w:t>
            </w:r>
          </w:p>
        </w:tc>
        <w:tc>
          <w:tcPr>
            <w:tcW w:w="1438" w:type="dxa"/>
            <w:tcBorders>
              <w:left w:val="single" w:sz="4" w:space="0" w:color="auto"/>
            </w:tcBorders>
            <w:shd w:val="clear" w:color="auto" w:fill="auto"/>
            <w:vAlign w:val="center"/>
          </w:tcPr>
          <w:p w14:paraId="74CD30E7" w14:textId="77777777" w:rsidR="005A7B77" w:rsidRPr="003518CA" w:rsidRDefault="005A7B77" w:rsidP="005A7B77">
            <w:pPr>
              <w:keepNext/>
              <w:jc w:val="right"/>
              <w:rPr>
                <w:color w:val="000000"/>
                <w:highlight w:val="yellow"/>
              </w:rPr>
            </w:pPr>
          </w:p>
        </w:tc>
        <w:tc>
          <w:tcPr>
            <w:tcW w:w="1438" w:type="dxa"/>
            <w:shd w:val="clear" w:color="auto" w:fill="auto"/>
            <w:vAlign w:val="center"/>
          </w:tcPr>
          <w:p w14:paraId="7EDA0221" w14:textId="33B2D223" w:rsidR="005A7B77" w:rsidRPr="003518CA" w:rsidRDefault="005A7B77" w:rsidP="005A7B77">
            <w:pPr>
              <w:keepNext/>
              <w:jc w:val="right"/>
              <w:rPr>
                <w:color w:val="000000"/>
                <w:highlight w:val="yellow"/>
              </w:rPr>
            </w:pPr>
            <w:r>
              <w:rPr>
                <w:color w:val="000000"/>
              </w:rPr>
              <w:t> </w:t>
            </w:r>
          </w:p>
        </w:tc>
      </w:tr>
      <w:tr w:rsidR="005A7B77" w14:paraId="6C5DD650" w14:textId="77777777" w:rsidTr="00D64922">
        <w:trPr>
          <w:trHeight w:hRule="exact" w:val="288"/>
        </w:trPr>
        <w:tc>
          <w:tcPr>
            <w:tcW w:w="3596" w:type="dxa"/>
            <w:tcBorders>
              <w:right w:val="single" w:sz="4" w:space="0" w:color="auto"/>
            </w:tcBorders>
            <w:shd w:val="clear" w:color="auto" w:fill="auto"/>
            <w:vAlign w:val="center"/>
          </w:tcPr>
          <w:p w14:paraId="239837A8" w14:textId="77777777" w:rsidR="005A7B77" w:rsidRPr="004E73E4" w:rsidRDefault="005A7B77" w:rsidP="005A7B77">
            <w:pPr>
              <w:keepNext/>
              <w:rPr>
                <w:color w:val="000000"/>
              </w:rPr>
            </w:pPr>
            <w:r w:rsidRPr="004E73E4">
              <w:rPr>
                <w:color w:val="000000"/>
              </w:rPr>
              <w:t xml:space="preserve">  Projected</w:t>
            </w:r>
          </w:p>
        </w:tc>
        <w:tc>
          <w:tcPr>
            <w:tcW w:w="1439" w:type="dxa"/>
            <w:tcBorders>
              <w:left w:val="single" w:sz="4" w:space="0" w:color="auto"/>
            </w:tcBorders>
            <w:shd w:val="clear" w:color="auto" w:fill="BFBFBF" w:themeFill="background1" w:themeFillShade="BF"/>
            <w:vAlign w:val="center"/>
          </w:tcPr>
          <w:p w14:paraId="219BE387" w14:textId="6651D153" w:rsidR="005A7B77" w:rsidRPr="003518CA" w:rsidRDefault="005A7B77" w:rsidP="005A7B77">
            <w:pPr>
              <w:jc w:val="right"/>
              <w:rPr>
                <w:color w:val="000000"/>
                <w:highlight w:val="yellow"/>
              </w:rPr>
            </w:pPr>
            <w:r>
              <w:rPr>
                <w:color w:val="000000"/>
              </w:rPr>
              <w:t>48,061</w:t>
            </w:r>
          </w:p>
        </w:tc>
        <w:tc>
          <w:tcPr>
            <w:tcW w:w="1439" w:type="dxa"/>
            <w:tcBorders>
              <w:right w:val="single" w:sz="4" w:space="0" w:color="auto"/>
            </w:tcBorders>
            <w:shd w:val="clear" w:color="auto" w:fill="BFBFBF" w:themeFill="background1" w:themeFillShade="BF"/>
            <w:vAlign w:val="center"/>
          </w:tcPr>
          <w:p w14:paraId="74746E0F" w14:textId="62EA671D" w:rsidR="005A7B77" w:rsidRPr="003518CA" w:rsidRDefault="005A7B77" w:rsidP="005A7B77">
            <w:pPr>
              <w:jc w:val="right"/>
              <w:rPr>
                <w:color w:val="000000"/>
                <w:highlight w:val="yellow"/>
              </w:rPr>
            </w:pPr>
            <w:r>
              <w:rPr>
                <w:color w:val="000000"/>
              </w:rPr>
              <w:t>44,530</w:t>
            </w:r>
          </w:p>
        </w:tc>
        <w:tc>
          <w:tcPr>
            <w:tcW w:w="1438" w:type="dxa"/>
            <w:tcBorders>
              <w:left w:val="single" w:sz="4" w:space="0" w:color="auto"/>
            </w:tcBorders>
            <w:shd w:val="clear" w:color="auto" w:fill="auto"/>
            <w:vAlign w:val="center"/>
          </w:tcPr>
          <w:p w14:paraId="31AF223F" w14:textId="10F8A53D" w:rsidR="005A7B77" w:rsidRPr="003518CA" w:rsidRDefault="005A7B77" w:rsidP="005A7B77">
            <w:pPr>
              <w:jc w:val="right"/>
              <w:rPr>
                <w:color w:val="000000"/>
                <w:highlight w:val="yellow"/>
              </w:rPr>
            </w:pPr>
            <w:commentRangeStart w:id="18"/>
            <w:r>
              <w:rPr>
                <w:color w:val="000000"/>
              </w:rPr>
              <w:t>42,764</w:t>
            </w:r>
            <w:commentRangeEnd w:id="18"/>
            <w:r w:rsidR="000A5E37">
              <w:rPr>
                <w:rStyle w:val="CommentReference"/>
              </w:rPr>
              <w:commentReference w:id="18"/>
            </w:r>
          </w:p>
        </w:tc>
        <w:tc>
          <w:tcPr>
            <w:tcW w:w="1438" w:type="dxa"/>
            <w:shd w:val="clear" w:color="auto" w:fill="auto"/>
            <w:vAlign w:val="center"/>
          </w:tcPr>
          <w:p w14:paraId="26C19AD6" w14:textId="2ED83499" w:rsidR="005A7B77" w:rsidRPr="003518CA" w:rsidRDefault="005A7B77" w:rsidP="005A7B77">
            <w:pPr>
              <w:jc w:val="right"/>
              <w:rPr>
                <w:color w:val="000000"/>
                <w:highlight w:val="yellow"/>
              </w:rPr>
            </w:pPr>
            <w:r>
              <w:rPr>
                <w:color w:val="000000"/>
              </w:rPr>
              <w:t>40,489</w:t>
            </w:r>
          </w:p>
        </w:tc>
      </w:tr>
      <w:tr w:rsidR="005A7B77" w14:paraId="4333C42F" w14:textId="77777777" w:rsidTr="00D64922">
        <w:trPr>
          <w:trHeight w:hRule="exact" w:val="288"/>
        </w:trPr>
        <w:tc>
          <w:tcPr>
            <w:tcW w:w="3596" w:type="dxa"/>
            <w:tcBorders>
              <w:right w:val="single" w:sz="4" w:space="0" w:color="auto"/>
            </w:tcBorders>
            <w:shd w:val="clear" w:color="auto" w:fill="auto"/>
            <w:vAlign w:val="center"/>
          </w:tcPr>
          <w:p w14:paraId="66F39B58" w14:textId="77777777" w:rsidR="005A7B77" w:rsidRPr="004E73E4" w:rsidRDefault="005A7B77" w:rsidP="005A7B77">
            <w:pPr>
              <w:keepNext/>
              <w:rPr>
                <w:i/>
                <w:color w:val="000000"/>
              </w:rPr>
            </w:pPr>
          </w:p>
        </w:tc>
        <w:tc>
          <w:tcPr>
            <w:tcW w:w="1439" w:type="dxa"/>
            <w:tcBorders>
              <w:left w:val="single" w:sz="4" w:space="0" w:color="auto"/>
            </w:tcBorders>
            <w:shd w:val="clear" w:color="auto" w:fill="BFBFBF" w:themeFill="background1" w:themeFillShade="BF"/>
            <w:vAlign w:val="center"/>
          </w:tcPr>
          <w:p w14:paraId="2A9B688B" w14:textId="37669372" w:rsidR="005A7B77" w:rsidRPr="003518CA" w:rsidRDefault="005A7B77" w:rsidP="005A7B77">
            <w:pPr>
              <w:jc w:val="right"/>
              <w:rPr>
                <w:color w:val="000000"/>
                <w:highlight w:val="yellow"/>
              </w:rPr>
            </w:pPr>
            <w:r>
              <w:rPr>
                <w:color w:val="000000"/>
              </w:rPr>
              <w:t> </w:t>
            </w:r>
          </w:p>
        </w:tc>
        <w:tc>
          <w:tcPr>
            <w:tcW w:w="1439" w:type="dxa"/>
            <w:tcBorders>
              <w:right w:val="single" w:sz="4" w:space="0" w:color="auto"/>
            </w:tcBorders>
            <w:shd w:val="clear" w:color="auto" w:fill="BFBFBF" w:themeFill="background1" w:themeFillShade="BF"/>
            <w:vAlign w:val="center"/>
          </w:tcPr>
          <w:p w14:paraId="270673B7" w14:textId="7533494A" w:rsidR="005A7B77" w:rsidRPr="003518CA" w:rsidRDefault="005A7B77" w:rsidP="005A7B77">
            <w:pPr>
              <w:jc w:val="right"/>
              <w:rPr>
                <w:color w:val="000000"/>
                <w:highlight w:val="yellow"/>
              </w:rPr>
            </w:pPr>
            <w:r>
              <w:rPr>
                <w:color w:val="000000"/>
              </w:rPr>
              <w:t> </w:t>
            </w:r>
          </w:p>
        </w:tc>
        <w:tc>
          <w:tcPr>
            <w:tcW w:w="1438" w:type="dxa"/>
            <w:tcBorders>
              <w:left w:val="single" w:sz="4" w:space="0" w:color="auto"/>
            </w:tcBorders>
            <w:shd w:val="clear" w:color="auto" w:fill="auto"/>
            <w:vAlign w:val="center"/>
          </w:tcPr>
          <w:p w14:paraId="3D91F771" w14:textId="77777777" w:rsidR="005A7B77" w:rsidRPr="003518CA" w:rsidRDefault="005A7B77" w:rsidP="005A7B77">
            <w:pPr>
              <w:jc w:val="right"/>
              <w:rPr>
                <w:color w:val="000000"/>
                <w:highlight w:val="yellow"/>
              </w:rPr>
            </w:pPr>
          </w:p>
        </w:tc>
        <w:tc>
          <w:tcPr>
            <w:tcW w:w="1438" w:type="dxa"/>
            <w:shd w:val="clear" w:color="auto" w:fill="auto"/>
            <w:vAlign w:val="center"/>
          </w:tcPr>
          <w:p w14:paraId="23CE7A3A" w14:textId="4B8F83A8" w:rsidR="005A7B77" w:rsidRPr="003518CA" w:rsidRDefault="005A7B77" w:rsidP="005A7B77">
            <w:pPr>
              <w:jc w:val="right"/>
              <w:rPr>
                <w:color w:val="000000"/>
                <w:highlight w:val="yellow"/>
              </w:rPr>
            </w:pPr>
            <w:r>
              <w:rPr>
                <w:color w:val="000000"/>
              </w:rPr>
              <w:t> </w:t>
            </w:r>
          </w:p>
        </w:tc>
      </w:tr>
      <w:tr w:rsidR="005A7B77" w14:paraId="27AE3808" w14:textId="77777777" w:rsidTr="00D64922">
        <w:trPr>
          <w:trHeight w:hRule="exact" w:val="288"/>
        </w:trPr>
        <w:tc>
          <w:tcPr>
            <w:tcW w:w="3596" w:type="dxa"/>
            <w:tcBorders>
              <w:right w:val="single" w:sz="4" w:space="0" w:color="auto"/>
            </w:tcBorders>
            <w:shd w:val="clear" w:color="auto" w:fill="auto"/>
            <w:vAlign w:val="center"/>
          </w:tcPr>
          <w:p w14:paraId="33FA12FF" w14:textId="77777777" w:rsidR="005A7B77" w:rsidRPr="004E73E4" w:rsidRDefault="005A7B77" w:rsidP="005A7B77">
            <w:pPr>
              <w:keepNext/>
              <w:rPr>
                <w:i/>
                <w:color w:val="000000"/>
              </w:rPr>
            </w:pPr>
            <w:r w:rsidRPr="004E73E4">
              <w:rPr>
                <w:i/>
                <w:color w:val="000000"/>
              </w:rPr>
              <w:t xml:space="preserve">  B</w:t>
            </w:r>
            <w:r w:rsidRPr="004E73E4">
              <w:rPr>
                <w:i/>
                <w:color w:val="000000"/>
                <w:vertAlign w:val="subscript"/>
              </w:rPr>
              <w:t>100%</w:t>
            </w:r>
          </w:p>
        </w:tc>
        <w:tc>
          <w:tcPr>
            <w:tcW w:w="1439" w:type="dxa"/>
            <w:tcBorders>
              <w:left w:val="single" w:sz="4" w:space="0" w:color="auto"/>
            </w:tcBorders>
            <w:shd w:val="clear" w:color="auto" w:fill="BFBFBF" w:themeFill="background1" w:themeFillShade="BF"/>
            <w:vAlign w:val="center"/>
          </w:tcPr>
          <w:p w14:paraId="1BB784E6" w14:textId="24945FAA" w:rsidR="005A7B77" w:rsidRPr="003518CA" w:rsidRDefault="005A7B77" w:rsidP="005A7B77">
            <w:pPr>
              <w:jc w:val="right"/>
              <w:rPr>
                <w:color w:val="000000"/>
                <w:highlight w:val="yellow"/>
              </w:rPr>
            </w:pPr>
            <w:r>
              <w:rPr>
                <w:color w:val="000000"/>
              </w:rPr>
              <w:t>165,508</w:t>
            </w:r>
          </w:p>
        </w:tc>
        <w:tc>
          <w:tcPr>
            <w:tcW w:w="1439" w:type="dxa"/>
            <w:tcBorders>
              <w:right w:val="single" w:sz="4" w:space="0" w:color="auto"/>
            </w:tcBorders>
            <w:shd w:val="clear" w:color="auto" w:fill="BFBFBF" w:themeFill="background1" w:themeFillShade="BF"/>
            <w:vAlign w:val="center"/>
          </w:tcPr>
          <w:p w14:paraId="6A72313C" w14:textId="4899A492" w:rsidR="005A7B77" w:rsidRPr="003518CA" w:rsidRDefault="005A7B77" w:rsidP="005A7B77">
            <w:pPr>
              <w:jc w:val="right"/>
              <w:rPr>
                <w:color w:val="000000"/>
                <w:highlight w:val="yellow"/>
              </w:rPr>
            </w:pPr>
            <w:r>
              <w:rPr>
                <w:color w:val="000000"/>
              </w:rPr>
              <w:t>165,508</w:t>
            </w:r>
          </w:p>
        </w:tc>
        <w:tc>
          <w:tcPr>
            <w:tcW w:w="1438" w:type="dxa"/>
            <w:tcBorders>
              <w:left w:val="single" w:sz="4" w:space="0" w:color="auto"/>
            </w:tcBorders>
            <w:shd w:val="clear" w:color="auto" w:fill="auto"/>
            <w:vAlign w:val="center"/>
          </w:tcPr>
          <w:p w14:paraId="39D7C827" w14:textId="671876B0" w:rsidR="005A7B77" w:rsidRPr="003518CA" w:rsidRDefault="005A7B77" w:rsidP="005A7B77">
            <w:pPr>
              <w:jc w:val="right"/>
              <w:rPr>
                <w:color w:val="000000"/>
                <w:highlight w:val="yellow"/>
              </w:rPr>
            </w:pPr>
            <w:r>
              <w:rPr>
                <w:color w:val="000000"/>
              </w:rPr>
              <w:t>167,414</w:t>
            </w:r>
          </w:p>
        </w:tc>
        <w:tc>
          <w:tcPr>
            <w:tcW w:w="1438" w:type="dxa"/>
            <w:shd w:val="clear" w:color="auto" w:fill="auto"/>
            <w:vAlign w:val="center"/>
          </w:tcPr>
          <w:p w14:paraId="26265597" w14:textId="5810297F" w:rsidR="005A7B77" w:rsidRPr="003518CA" w:rsidRDefault="005A7B77" w:rsidP="005A7B77">
            <w:pPr>
              <w:jc w:val="right"/>
              <w:rPr>
                <w:color w:val="000000"/>
                <w:highlight w:val="yellow"/>
              </w:rPr>
            </w:pPr>
            <w:r>
              <w:rPr>
                <w:color w:val="000000"/>
              </w:rPr>
              <w:t>167,414</w:t>
            </w:r>
          </w:p>
        </w:tc>
      </w:tr>
      <w:tr w:rsidR="005A7B77" w14:paraId="573F531B" w14:textId="77777777" w:rsidTr="00D64922">
        <w:trPr>
          <w:trHeight w:hRule="exact" w:val="288"/>
        </w:trPr>
        <w:tc>
          <w:tcPr>
            <w:tcW w:w="3596" w:type="dxa"/>
            <w:tcBorders>
              <w:right w:val="single" w:sz="4" w:space="0" w:color="auto"/>
            </w:tcBorders>
            <w:shd w:val="clear" w:color="auto" w:fill="auto"/>
            <w:vAlign w:val="center"/>
          </w:tcPr>
          <w:p w14:paraId="61A84AE5" w14:textId="77777777" w:rsidR="005A7B77" w:rsidRPr="004E73E4" w:rsidRDefault="005A7B77" w:rsidP="005A7B77">
            <w:pPr>
              <w:keepNext/>
              <w:rPr>
                <w:i/>
                <w:color w:val="000000"/>
              </w:rPr>
            </w:pPr>
            <w:r w:rsidRPr="004E73E4">
              <w:rPr>
                <w:i/>
                <w:color w:val="000000"/>
              </w:rPr>
              <w:t xml:space="preserve">   B</w:t>
            </w:r>
            <w:r w:rsidRPr="004E73E4">
              <w:rPr>
                <w:i/>
                <w:color w:val="000000"/>
                <w:vertAlign w:val="subscript"/>
              </w:rPr>
              <w:t>40%</w:t>
            </w:r>
          </w:p>
        </w:tc>
        <w:tc>
          <w:tcPr>
            <w:tcW w:w="1439" w:type="dxa"/>
            <w:tcBorders>
              <w:left w:val="single" w:sz="4" w:space="0" w:color="auto"/>
            </w:tcBorders>
            <w:shd w:val="clear" w:color="auto" w:fill="BFBFBF" w:themeFill="background1" w:themeFillShade="BF"/>
            <w:vAlign w:val="center"/>
          </w:tcPr>
          <w:p w14:paraId="104E11AE" w14:textId="5C082C25" w:rsidR="005A7B77" w:rsidRPr="003518CA" w:rsidRDefault="005A7B77" w:rsidP="005A7B77">
            <w:pPr>
              <w:jc w:val="right"/>
              <w:rPr>
                <w:color w:val="000000"/>
                <w:highlight w:val="yellow"/>
              </w:rPr>
            </w:pPr>
            <w:r>
              <w:rPr>
                <w:color w:val="000000"/>
              </w:rPr>
              <w:t>66,203</w:t>
            </w:r>
          </w:p>
        </w:tc>
        <w:tc>
          <w:tcPr>
            <w:tcW w:w="1439" w:type="dxa"/>
            <w:tcBorders>
              <w:right w:val="single" w:sz="4" w:space="0" w:color="auto"/>
            </w:tcBorders>
            <w:shd w:val="clear" w:color="auto" w:fill="BFBFBF" w:themeFill="background1" w:themeFillShade="BF"/>
            <w:vAlign w:val="center"/>
          </w:tcPr>
          <w:p w14:paraId="1E08F590" w14:textId="4CF53E72" w:rsidR="005A7B77" w:rsidRPr="003518CA" w:rsidRDefault="005A7B77" w:rsidP="005A7B77">
            <w:pPr>
              <w:jc w:val="right"/>
              <w:rPr>
                <w:color w:val="000000"/>
                <w:highlight w:val="yellow"/>
              </w:rPr>
            </w:pPr>
            <w:r>
              <w:rPr>
                <w:color w:val="000000"/>
              </w:rPr>
              <w:t>66,203</w:t>
            </w:r>
          </w:p>
        </w:tc>
        <w:tc>
          <w:tcPr>
            <w:tcW w:w="1438" w:type="dxa"/>
            <w:tcBorders>
              <w:left w:val="single" w:sz="4" w:space="0" w:color="auto"/>
            </w:tcBorders>
            <w:shd w:val="clear" w:color="auto" w:fill="auto"/>
            <w:vAlign w:val="center"/>
          </w:tcPr>
          <w:p w14:paraId="58C15560" w14:textId="24314B5F" w:rsidR="005A7B77" w:rsidRPr="003518CA" w:rsidRDefault="005A7B77" w:rsidP="005A7B77">
            <w:pPr>
              <w:jc w:val="right"/>
              <w:rPr>
                <w:highlight w:val="yellow"/>
              </w:rPr>
            </w:pPr>
            <w:r>
              <w:rPr>
                <w:color w:val="000000"/>
              </w:rPr>
              <w:t>66,966</w:t>
            </w:r>
          </w:p>
        </w:tc>
        <w:tc>
          <w:tcPr>
            <w:tcW w:w="1438" w:type="dxa"/>
            <w:shd w:val="clear" w:color="auto" w:fill="auto"/>
            <w:vAlign w:val="center"/>
          </w:tcPr>
          <w:p w14:paraId="0BF52955" w14:textId="3CBE3593" w:rsidR="005A7B77" w:rsidRPr="003518CA" w:rsidRDefault="005A7B77" w:rsidP="005A7B77">
            <w:pPr>
              <w:jc w:val="right"/>
              <w:rPr>
                <w:highlight w:val="yellow"/>
              </w:rPr>
            </w:pPr>
            <w:r>
              <w:rPr>
                <w:color w:val="000000"/>
              </w:rPr>
              <w:t>66,966</w:t>
            </w:r>
          </w:p>
        </w:tc>
      </w:tr>
      <w:tr w:rsidR="005A7B77" w14:paraId="1634C980" w14:textId="77777777" w:rsidTr="00D64922">
        <w:trPr>
          <w:trHeight w:hRule="exact" w:val="288"/>
        </w:trPr>
        <w:tc>
          <w:tcPr>
            <w:tcW w:w="3596" w:type="dxa"/>
            <w:tcBorders>
              <w:right w:val="single" w:sz="4" w:space="0" w:color="auto"/>
            </w:tcBorders>
            <w:shd w:val="clear" w:color="auto" w:fill="auto"/>
            <w:vAlign w:val="center"/>
          </w:tcPr>
          <w:p w14:paraId="3364199C" w14:textId="77777777" w:rsidR="005A7B77" w:rsidRPr="004E73E4" w:rsidRDefault="005A7B77" w:rsidP="005A7B77">
            <w:pPr>
              <w:keepNext/>
              <w:rPr>
                <w:i/>
                <w:color w:val="000000"/>
              </w:rPr>
            </w:pPr>
            <w:r w:rsidRPr="004E73E4">
              <w:rPr>
                <w:i/>
                <w:color w:val="000000"/>
              </w:rPr>
              <w:t xml:space="preserve">   B</w:t>
            </w:r>
            <w:r w:rsidRPr="004E73E4">
              <w:rPr>
                <w:i/>
                <w:color w:val="000000"/>
                <w:vertAlign w:val="subscript"/>
              </w:rPr>
              <w:t>35%</w:t>
            </w:r>
          </w:p>
        </w:tc>
        <w:tc>
          <w:tcPr>
            <w:tcW w:w="1439" w:type="dxa"/>
            <w:tcBorders>
              <w:left w:val="single" w:sz="4" w:space="0" w:color="auto"/>
            </w:tcBorders>
            <w:shd w:val="clear" w:color="auto" w:fill="BFBFBF" w:themeFill="background1" w:themeFillShade="BF"/>
            <w:vAlign w:val="center"/>
          </w:tcPr>
          <w:p w14:paraId="2237579B" w14:textId="4E752CA0" w:rsidR="005A7B77" w:rsidRPr="003518CA" w:rsidRDefault="005A7B77" w:rsidP="005A7B77">
            <w:pPr>
              <w:jc w:val="right"/>
              <w:rPr>
                <w:color w:val="000000"/>
                <w:highlight w:val="yellow"/>
              </w:rPr>
            </w:pPr>
            <w:r>
              <w:rPr>
                <w:color w:val="000000"/>
              </w:rPr>
              <w:t>57,928</w:t>
            </w:r>
          </w:p>
        </w:tc>
        <w:tc>
          <w:tcPr>
            <w:tcW w:w="1439" w:type="dxa"/>
            <w:tcBorders>
              <w:right w:val="single" w:sz="4" w:space="0" w:color="auto"/>
            </w:tcBorders>
            <w:shd w:val="clear" w:color="auto" w:fill="BFBFBF" w:themeFill="background1" w:themeFillShade="BF"/>
            <w:vAlign w:val="center"/>
          </w:tcPr>
          <w:p w14:paraId="4028984B" w14:textId="5E9985D0" w:rsidR="005A7B77" w:rsidRPr="003518CA" w:rsidRDefault="005A7B77" w:rsidP="005A7B77">
            <w:pPr>
              <w:jc w:val="right"/>
              <w:rPr>
                <w:color w:val="000000"/>
                <w:highlight w:val="yellow"/>
              </w:rPr>
            </w:pPr>
            <w:r>
              <w:rPr>
                <w:color w:val="000000"/>
              </w:rPr>
              <w:t>57,928</w:t>
            </w:r>
          </w:p>
        </w:tc>
        <w:tc>
          <w:tcPr>
            <w:tcW w:w="1438" w:type="dxa"/>
            <w:tcBorders>
              <w:left w:val="single" w:sz="4" w:space="0" w:color="auto"/>
            </w:tcBorders>
            <w:shd w:val="clear" w:color="auto" w:fill="auto"/>
            <w:vAlign w:val="center"/>
          </w:tcPr>
          <w:p w14:paraId="70675DEB" w14:textId="606695DD" w:rsidR="005A7B77" w:rsidRPr="003518CA" w:rsidRDefault="005A7B77" w:rsidP="005A7B77">
            <w:pPr>
              <w:jc w:val="right"/>
              <w:rPr>
                <w:color w:val="000000"/>
                <w:highlight w:val="yellow"/>
              </w:rPr>
            </w:pPr>
            <w:r>
              <w:rPr>
                <w:color w:val="000000"/>
              </w:rPr>
              <w:t>58,595</w:t>
            </w:r>
          </w:p>
        </w:tc>
        <w:tc>
          <w:tcPr>
            <w:tcW w:w="1438" w:type="dxa"/>
            <w:shd w:val="clear" w:color="auto" w:fill="auto"/>
            <w:vAlign w:val="center"/>
          </w:tcPr>
          <w:p w14:paraId="488AF70F" w14:textId="68FD85CE" w:rsidR="005A7B77" w:rsidRPr="003518CA" w:rsidRDefault="005A7B77" w:rsidP="005A7B77">
            <w:pPr>
              <w:jc w:val="right"/>
              <w:rPr>
                <w:color w:val="000000"/>
                <w:highlight w:val="yellow"/>
              </w:rPr>
            </w:pPr>
            <w:r>
              <w:rPr>
                <w:color w:val="000000"/>
              </w:rPr>
              <w:t>58,595</w:t>
            </w:r>
          </w:p>
        </w:tc>
      </w:tr>
      <w:tr w:rsidR="005A7B77" w14:paraId="08AEC9AB" w14:textId="77777777" w:rsidTr="00D64922">
        <w:trPr>
          <w:trHeight w:hRule="exact" w:val="288"/>
        </w:trPr>
        <w:tc>
          <w:tcPr>
            <w:tcW w:w="3596" w:type="dxa"/>
            <w:tcBorders>
              <w:right w:val="single" w:sz="4" w:space="0" w:color="auto"/>
            </w:tcBorders>
            <w:shd w:val="clear" w:color="auto" w:fill="auto"/>
            <w:vAlign w:val="center"/>
          </w:tcPr>
          <w:p w14:paraId="0222FF2F" w14:textId="77777777" w:rsidR="005A7B77" w:rsidRPr="004E73E4" w:rsidRDefault="005A7B77" w:rsidP="005A7B77">
            <w:pPr>
              <w:keepNext/>
              <w:rPr>
                <w:i/>
                <w:color w:val="000000"/>
              </w:rPr>
            </w:pPr>
            <w:r w:rsidRPr="004E73E4">
              <w:rPr>
                <w:i/>
                <w:color w:val="000000"/>
              </w:rPr>
              <w:t>F</w:t>
            </w:r>
            <w:r w:rsidRPr="004E73E4">
              <w:rPr>
                <w:i/>
                <w:color w:val="000000"/>
                <w:vertAlign w:val="subscript"/>
              </w:rPr>
              <w:t>OFL</w:t>
            </w:r>
          </w:p>
        </w:tc>
        <w:tc>
          <w:tcPr>
            <w:tcW w:w="1439" w:type="dxa"/>
            <w:tcBorders>
              <w:left w:val="single" w:sz="4" w:space="0" w:color="auto"/>
            </w:tcBorders>
            <w:shd w:val="clear" w:color="auto" w:fill="BFBFBF" w:themeFill="background1" w:themeFillShade="BF"/>
            <w:vAlign w:val="center"/>
          </w:tcPr>
          <w:p w14:paraId="13A44CB9" w14:textId="528A7EFA" w:rsidR="005A7B77" w:rsidRPr="003518CA" w:rsidRDefault="005A7B77" w:rsidP="005A7B77">
            <w:pPr>
              <w:keepNext/>
              <w:jc w:val="right"/>
              <w:rPr>
                <w:color w:val="000000"/>
                <w:highlight w:val="yellow"/>
              </w:rPr>
            </w:pPr>
            <w:r>
              <w:rPr>
                <w:color w:val="000000"/>
              </w:rPr>
              <w:t>0.62</w:t>
            </w:r>
          </w:p>
        </w:tc>
        <w:tc>
          <w:tcPr>
            <w:tcW w:w="1439" w:type="dxa"/>
            <w:tcBorders>
              <w:right w:val="single" w:sz="4" w:space="0" w:color="auto"/>
            </w:tcBorders>
            <w:shd w:val="clear" w:color="auto" w:fill="BFBFBF" w:themeFill="background1" w:themeFillShade="BF"/>
            <w:vAlign w:val="center"/>
          </w:tcPr>
          <w:p w14:paraId="212013DA" w14:textId="04609F73" w:rsidR="005A7B77" w:rsidRPr="003518CA" w:rsidRDefault="005A7B77" w:rsidP="005A7B77">
            <w:pPr>
              <w:keepNext/>
              <w:jc w:val="right"/>
              <w:rPr>
                <w:color w:val="000000"/>
                <w:highlight w:val="yellow"/>
              </w:rPr>
            </w:pPr>
            <w:r>
              <w:rPr>
                <w:color w:val="000000"/>
              </w:rPr>
              <w:t>0.57</w:t>
            </w:r>
          </w:p>
        </w:tc>
        <w:tc>
          <w:tcPr>
            <w:tcW w:w="1438" w:type="dxa"/>
            <w:tcBorders>
              <w:left w:val="single" w:sz="4" w:space="0" w:color="auto"/>
            </w:tcBorders>
            <w:shd w:val="clear" w:color="auto" w:fill="auto"/>
            <w:vAlign w:val="center"/>
          </w:tcPr>
          <w:p w14:paraId="66A656FA" w14:textId="4C937A94" w:rsidR="005A7B77" w:rsidRPr="003518CA" w:rsidRDefault="005A7B77" w:rsidP="005A7B77">
            <w:pPr>
              <w:jc w:val="right"/>
              <w:rPr>
                <w:highlight w:val="yellow"/>
              </w:rPr>
            </w:pPr>
            <w:r>
              <w:rPr>
                <w:color w:val="000000"/>
              </w:rPr>
              <w:t>0.51</w:t>
            </w:r>
          </w:p>
        </w:tc>
        <w:tc>
          <w:tcPr>
            <w:tcW w:w="1438" w:type="dxa"/>
            <w:shd w:val="clear" w:color="auto" w:fill="auto"/>
            <w:vAlign w:val="center"/>
          </w:tcPr>
          <w:p w14:paraId="1663AB49" w14:textId="31205CD8" w:rsidR="005A7B77" w:rsidRPr="003518CA" w:rsidRDefault="005A7B77" w:rsidP="005A7B77">
            <w:pPr>
              <w:jc w:val="right"/>
              <w:rPr>
                <w:highlight w:val="yellow"/>
              </w:rPr>
            </w:pPr>
            <w:r>
              <w:rPr>
                <w:color w:val="000000"/>
              </w:rPr>
              <w:t>0.48</w:t>
            </w:r>
          </w:p>
        </w:tc>
      </w:tr>
      <w:tr w:rsidR="005A7B77" w14:paraId="3E4B7AC9" w14:textId="77777777" w:rsidTr="00D64922">
        <w:trPr>
          <w:trHeight w:hRule="exact" w:val="288"/>
        </w:trPr>
        <w:tc>
          <w:tcPr>
            <w:tcW w:w="3596" w:type="dxa"/>
            <w:tcBorders>
              <w:right w:val="single" w:sz="4" w:space="0" w:color="auto"/>
            </w:tcBorders>
            <w:shd w:val="clear" w:color="auto" w:fill="auto"/>
            <w:vAlign w:val="center"/>
          </w:tcPr>
          <w:p w14:paraId="347B56CD" w14:textId="77777777" w:rsidR="005A7B77" w:rsidRPr="004E73E4" w:rsidRDefault="005A7B77" w:rsidP="005A7B77">
            <w:pPr>
              <w:keepNext/>
              <w:rPr>
                <w:i/>
                <w:color w:val="000000"/>
              </w:rPr>
            </w:pPr>
            <w:proofErr w:type="spellStart"/>
            <w:r w:rsidRPr="004E73E4">
              <w:rPr>
                <w:i/>
                <w:color w:val="000000"/>
              </w:rPr>
              <w:t>maxF</w:t>
            </w:r>
            <w:r w:rsidRPr="004E73E4">
              <w:rPr>
                <w:i/>
                <w:color w:val="000000"/>
                <w:vertAlign w:val="subscript"/>
              </w:rPr>
              <w:t>ABC</w:t>
            </w:r>
            <w:proofErr w:type="spellEnd"/>
          </w:p>
        </w:tc>
        <w:tc>
          <w:tcPr>
            <w:tcW w:w="1439" w:type="dxa"/>
            <w:tcBorders>
              <w:left w:val="single" w:sz="4" w:space="0" w:color="auto"/>
            </w:tcBorders>
            <w:shd w:val="clear" w:color="auto" w:fill="BFBFBF" w:themeFill="background1" w:themeFillShade="BF"/>
            <w:vAlign w:val="center"/>
          </w:tcPr>
          <w:p w14:paraId="7ABDBA5B" w14:textId="48951A1E" w:rsidR="005A7B77" w:rsidRPr="003518CA" w:rsidRDefault="005A7B77" w:rsidP="005A7B77">
            <w:pPr>
              <w:keepNext/>
              <w:jc w:val="right"/>
              <w:rPr>
                <w:color w:val="000000"/>
                <w:highlight w:val="yellow"/>
              </w:rPr>
            </w:pPr>
            <w:r>
              <w:rPr>
                <w:color w:val="000000"/>
              </w:rPr>
              <w:t>0.50</w:t>
            </w:r>
          </w:p>
        </w:tc>
        <w:tc>
          <w:tcPr>
            <w:tcW w:w="1439" w:type="dxa"/>
            <w:tcBorders>
              <w:right w:val="single" w:sz="4" w:space="0" w:color="auto"/>
            </w:tcBorders>
            <w:shd w:val="clear" w:color="auto" w:fill="BFBFBF" w:themeFill="background1" w:themeFillShade="BF"/>
            <w:vAlign w:val="center"/>
          </w:tcPr>
          <w:p w14:paraId="5BA324A0" w14:textId="79091A81" w:rsidR="005A7B77" w:rsidRPr="003518CA" w:rsidRDefault="005A7B77" w:rsidP="005A7B77">
            <w:pPr>
              <w:keepNext/>
              <w:jc w:val="right"/>
              <w:rPr>
                <w:color w:val="000000"/>
                <w:highlight w:val="yellow"/>
              </w:rPr>
            </w:pPr>
            <w:r>
              <w:rPr>
                <w:color w:val="000000"/>
              </w:rPr>
              <w:t>0.46</w:t>
            </w:r>
          </w:p>
        </w:tc>
        <w:tc>
          <w:tcPr>
            <w:tcW w:w="1438" w:type="dxa"/>
            <w:tcBorders>
              <w:left w:val="single" w:sz="4" w:space="0" w:color="auto"/>
            </w:tcBorders>
            <w:shd w:val="clear" w:color="auto" w:fill="auto"/>
            <w:vAlign w:val="center"/>
          </w:tcPr>
          <w:p w14:paraId="1CC0F9CD" w14:textId="674DF9BC" w:rsidR="005A7B77" w:rsidRPr="003518CA" w:rsidRDefault="005A7B77" w:rsidP="005A7B77">
            <w:pPr>
              <w:keepNext/>
              <w:jc w:val="right"/>
              <w:rPr>
                <w:color w:val="000000"/>
                <w:highlight w:val="yellow"/>
              </w:rPr>
            </w:pPr>
            <w:commentRangeStart w:id="19"/>
            <w:r>
              <w:rPr>
                <w:color w:val="000000"/>
              </w:rPr>
              <w:t>0.41</w:t>
            </w:r>
            <w:commentRangeEnd w:id="19"/>
            <w:r w:rsidR="009E33A6">
              <w:rPr>
                <w:rStyle w:val="CommentReference"/>
              </w:rPr>
              <w:commentReference w:id="19"/>
            </w:r>
          </w:p>
        </w:tc>
        <w:tc>
          <w:tcPr>
            <w:tcW w:w="1438" w:type="dxa"/>
            <w:shd w:val="clear" w:color="auto" w:fill="auto"/>
            <w:vAlign w:val="center"/>
          </w:tcPr>
          <w:p w14:paraId="323BE1A0" w14:textId="04B3F656" w:rsidR="005A7B77" w:rsidRPr="003518CA" w:rsidRDefault="005A7B77" w:rsidP="005A7B77">
            <w:pPr>
              <w:keepNext/>
              <w:jc w:val="right"/>
              <w:rPr>
                <w:color w:val="000000"/>
                <w:highlight w:val="yellow"/>
              </w:rPr>
            </w:pPr>
            <w:r>
              <w:rPr>
                <w:color w:val="000000"/>
              </w:rPr>
              <w:t>0.39</w:t>
            </w:r>
          </w:p>
        </w:tc>
      </w:tr>
      <w:tr w:rsidR="005A7B77" w14:paraId="02107B4D" w14:textId="77777777" w:rsidTr="00D64922">
        <w:trPr>
          <w:trHeight w:hRule="exact" w:val="288"/>
        </w:trPr>
        <w:tc>
          <w:tcPr>
            <w:tcW w:w="3596" w:type="dxa"/>
            <w:tcBorders>
              <w:right w:val="single" w:sz="4" w:space="0" w:color="auto"/>
            </w:tcBorders>
            <w:shd w:val="clear" w:color="auto" w:fill="auto"/>
            <w:vAlign w:val="center"/>
          </w:tcPr>
          <w:p w14:paraId="70B24BAE" w14:textId="77777777" w:rsidR="005A7B77" w:rsidRPr="004E73E4" w:rsidRDefault="005A7B77" w:rsidP="005A7B77">
            <w:pPr>
              <w:keepNext/>
              <w:rPr>
                <w:i/>
                <w:color w:val="000000"/>
              </w:rPr>
            </w:pPr>
            <w:r w:rsidRPr="004E73E4">
              <w:rPr>
                <w:i/>
                <w:color w:val="000000"/>
              </w:rPr>
              <w:t>F</w:t>
            </w:r>
            <w:r w:rsidRPr="004E73E4">
              <w:rPr>
                <w:i/>
                <w:color w:val="000000"/>
                <w:vertAlign w:val="subscript"/>
              </w:rPr>
              <w:t>ABC</w:t>
            </w:r>
          </w:p>
        </w:tc>
        <w:tc>
          <w:tcPr>
            <w:tcW w:w="1439" w:type="dxa"/>
            <w:tcBorders>
              <w:left w:val="single" w:sz="4" w:space="0" w:color="auto"/>
            </w:tcBorders>
            <w:shd w:val="clear" w:color="auto" w:fill="BFBFBF" w:themeFill="background1" w:themeFillShade="BF"/>
            <w:vAlign w:val="center"/>
          </w:tcPr>
          <w:p w14:paraId="030E4A2D" w14:textId="5A53E97A" w:rsidR="005A7B77" w:rsidRPr="003518CA" w:rsidRDefault="005A7B77" w:rsidP="005A7B77">
            <w:pPr>
              <w:keepNext/>
              <w:jc w:val="right"/>
              <w:rPr>
                <w:color w:val="000000"/>
                <w:highlight w:val="yellow"/>
              </w:rPr>
            </w:pPr>
            <w:r>
              <w:rPr>
                <w:color w:val="000000"/>
              </w:rPr>
              <w:t>0.50</w:t>
            </w:r>
          </w:p>
        </w:tc>
        <w:tc>
          <w:tcPr>
            <w:tcW w:w="1439" w:type="dxa"/>
            <w:tcBorders>
              <w:right w:val="single" w:sz="4" w:space="0" w:color="auto"/>
            </w:tcBorders>
            <w:shd w:val="clear" w:color="auto" w:fill="BFBFBF" w:themeFill="background1" w:themeFillShade="BF"/>
            <w:vAlign w:val="center"/>
          </w:tcPr>
          <w:p w14:paraId="56404C7B" w14:textId="4B85F3DC" w:rsidR="005A7B77" w:rsidRPr="003518CA" w:rsidRDefault="005A7B77" w:rsidP="005A7B77">
            <w:pPr>
              <w:keepNext/>
              <w:jc w:val="right"/>
              <w:rPr>
                <w:color w:val="000000"/>
                <w:highlight w:val="yellow"/>
              </w:rPr>
            </w:pPr>
            <w:r>
              <w:rPr>
                <w:color w:val="000000"/>
              </w:rPr>
              <w:t>0.46</w:t>
            </w:r>
          </w:p>
        </w:tc>
        <w:tc>
          <w:tcPr>
            <w:tcW w:w="1438" w:type="dxa"/>
            <w:tcBorders>
              <w:left w:val="single" w:sz="4" w:space="0" w:color="auto"/>
            </w:tcBorders>
            <w:shd w:val="clear" w:color="auto" w:fill="auto"/>
            <w:vAlign w:val="center"/>
          </w:tcPr>
          <w:p w14:paraId="7BC2E3FF" w14:textId="431D5CE5" w:rsidR="005A7B77" w:rsidRPr="003518CA" w:rsidRDefault="005A7B77" w:rsidP="005A7B77">
            <w:pPr>
              <w:keepNext/>
              <w:jc w:val="right"/>
              <w:rPr>
                <w:color w:val="000000"/>
                <w:highlight w:val="yellow"/>
              </w:rPr>
            </w:pPr>
            <w:r>
              <w:rPr>
                <w:color w:val="000000"/>
              </w:rPr>
              <w:t>0.41</w:t>
            </w:r>
          </w:p>
        </w:tc>
        <w:tc>
          <w:tcPr>
            <w:tcW w:w="1438" w:type="dxa"/>
            <w:shd w:val="clear" w:color="auto" w:fill="auto"/>
            <w:vAlign w:val="center"/>
          </w:tcPr>
          <w:p w14:paraId="7EB1B242" w14:textId="7E01E5C8" w:rsidR="005A7B77" w:rsidRPr="003518CA" w:rsidRDefault="005A7B77" w:rsidP="005A7B77">
            <w:pPr>
              <w:keepNext/>
              <w:jc w:val="right"/>
              <w:rPr>
                <w:color w:val="000000"/>
                <w:highlight w:val="yellow"/>
              </w:rPr>
            </w:pPr>
            <w:r>
              <w:rPr>
                <w:color w:val="000000"/>
              </w:rPr>
              <w:t>0.39</w:t>
            </w:r>
          </w:p>
        </w:tc>
      </w:tr>
      <w:tr w:rsidR="005A7B77" w14:paraId="6D5994F8" w14:textId="77777777" w:rsidTr="00D64922">
        <w:trPr>
          <w:trHeight w:hRule="exact" w:val="288"/>
        </w:trPr>
        <w:tc>
          <w:tcPr>
            <w:tcW w:w="3596" w:type="dxa"/>
            <w:tcBorders>
              <w:bottom w:val="nil"/>
              <w:right w:val="single" w:sz="4" w:space="0" w:color="auto"/>
            </w:tcBorders>
            <w:shd w:val="clear" w:color="auto" w:fill="auto"/>
            <w:vAlign w:val="center"/>
          </w:tcPr>
          <w:p w14:paraId="4D56ED0C" w14:textId="77777777" w:rsidR="005A7B77" w:rsidRPr="004E73E4" w:rsidRDefault="005A7B77" w:rsidP="005A7B77">
            <w:pPr>
              <w:keepNext/>
              <w:rPr>
                <w:color w:val="000000"/>
              </w:rPr>
            </w:pPr>
            <w:r w:rsidRPr="004E73E4">
              <w:rPr>
                <w:color w:val="000000"/>
              </w:rPr>
              <w:t>OFL (t)</w:t>
            </w:r>
          </w:p>
        </w:tc>
        <w:tc>
          <w:tcPr>
            <w:tcW w:w="1439" w:type="dxa"/>
            <w:tcBorders>
              <w:left w:val="single" w:sz="4" w:space="0" w:color="auto"/>
              <w:bottom w:val="nil"/>
            </w:tcBorders>
            <w:shd w:val="clear" w:color="auto" w:fill="BFBFBF" w:themeFill="background1" w:themeFillShade="BF"/>
            <w:vAlign w:val="center"/>
          </w:tcPr>
          <w:p w14:paraId="1AD0C86B" w14:textId="0BFC651A" w:rsidR="005A7B77" w:rsidRPr="003518CA" w:rsidRDefault="005A7B77" w:rsidP="005A7B77">
            <w:pPr>
              <w:jc w:val="right"/>
              <w:rPr>
                <w:color w:val="000000"/>
                <w:highlight w:val="yellow"/>
              </w:rPr>
            </w:pPr>
            <w:r>
              <w:rPr>
                <w:color w:val="000000"/>
              </w:rPr>
              <w:t>39,555</w:t>
            </w:r>
          </w:p>
        </w:tc>
        <w:tc>
          <w:tcPr>
            <w:tcW w:w="1439" w:type="dxa"/>
            <w:tcBorders>
              <w:bottom w:val="nil"/>
              <w:right w:val="single" w:sz="4" w:space="0" w:color="auto"/>
            </w:tcBorders>
            <w:shd w:val="clear" w:color="auto" w:fill="BFBFBF" w:themeFill="background1" w:themeFillShade="BF"/>
            <w:vAlign w:val="center"/>
          </w:tcPr>
          <w:p w14:paraId="56A5804B" w14:textId="02C885CC" w:rsidR="005A7B77" w:rsidRPr="003518CA" w:rsidRDefault="005A7B77" w:rsidP="005A7B77">
            <w:pPr>
              <w:jc w:val="right"/>
              <w:rPr>
                <w:color w:val="000000"/>
                <w:highlight w:val="yellow"/>
              </w:rPr>
            </w:pPr>
            <w:r>
              <w:rPr>
                <w:color w:val="000000"/>
              </w:rPr>
              <w:t>34,673</w:t>
            </w:r>
          </w:p>
        </w:tc>
        <w:tc>
          <w:tcPr>
            <w:tcW w:w="1438" w:type="dxa"/>
            <w:tcBorders>
              <w:left w:val="single" w:sz="4" w:space="0" w:color="auto"/>
              <w:bottom w:val="nil"/>
            </w:tcBorders>
            <w:shd w:val="clear" w:color="auto" w:fill="auto"/>
            <w:vAlign w:val="center"/>
          </w:tcPr>
          <w:p w14:paraId="2637ABC4" w14:textId="59E053FE" w:rsidR="005A7B77" w:rsidRPr="001D22FB" w:rsidRDefault="005A7B77" w:rsidP="005A7B77">
            <w:pPr>
              <w:jc w:val="right"/>
              <w:rPr>
                <w:b/>
                <w:color w:val="000000"/>
                <w:highlight w:val="yellow"/>
              </w:rPr>
            </w:pPr>
            <w:r w:rsidRPr="001D22FB">
              <w:rPr>
                <w:b/>
                <w:color w:val="000000"/>
              </w:rPr>
              <w:t>29,737</w:t>
            </w:r>
          </w:p>
        </w:tc>
        <w:tc>
          <w:tcPr>
            <w:tcW w:w="1438" w:type="dxa"/>
            <w:tcBorders>
              <w:bottom w:val="nil"/>
            </w:tcBorders>
            <w:shd w:val="clear" w:color="auto" w:fill="auto"/>
            <w:vAlign w:val="center"/>
          </w:tcPr>
          <w:p w14:paraId="40C554F8" w14:textId="2B07056B" w:rsidR="005A7B77" w:rsidRPr="003518CA" w:rsidRDefault="005A7B77" w:rsidP="005A7B77">
            <w:pPr>
              <w:jc w:val="right"/>
              <w:rPr>
                <w:color w:val="000000"/>
                <w:highlight w:val="yellow"/>
              </w:rPr>
            </w:pPr>
            <w:r>
              <w:rPr>
                <w:color w:val="000000"/>
              </w:rPr>
              <w:t>27,507</w:t>
            </w:r>
          </w:p>
        </w:tc>
      </w:tr>
      <w:tr w:rsidR="005A7B77" w14:paraId="53491976" w14:textId="77777777" w:rsidTr="00D64922">
        <w:trPr>
          <w:trHeight w:hRule="exact" w:val="288"/>
        </w:trPr>
        <w:tc>
          <w:tcPr>
            <w:tcW w:w="3596" w:type="dxa"/>
            <w:tcBorders>
              <w:bottom w:val="nil"/>
              <w:right w:val="single" w:sz="4" w:space="0" w:color="auto"/>
            </w:tcBorders>
            <w:shd w:val="clear" w:color="auto" w:fill="auto"/>
            <w:vAlign w:val="center"/>
          </w:tcPr>
          <w:p w14:paraId="20B4D6FF" w14:textId="77777777" w:rsidR="005A7B77" w:rsidRPr="004E73E4" w:rsidRDefault="005A7B77" w:rsidP="005A7B77">
            <w:pPr>
              <w:keepNext/>
              <w:rPr>
                <w:color w:val="000000"/>
              </w:rPr>
            </w:pPr>
            <w:proofErr w:type="spellStart"/>
            <w:r w:rsidRPr="004E73E4">
              <w:rPr>
                <w:color w:val="000000"/>
              </w:rPr>
              <w:t>maxABC</w:t>
            </w:r>
            <w:proofErr w:type="spellEnd"/>
            <w:r w:rsidRPr="004E73E4">
              <w:rPr>
                <w:color w:val="000000"/>
              </w:rPr>
              <w:t xml:space="preserve"> (t)</w:t>
            </w:r>
          </w:p>
        </w:tc>
        <w:tc>
          <w:tcPr>
            <w:tcW w:w="1439" w:type="dxa"/>
            <w:tcBorders>
              <w:left w:val="single" w:sz="4" w:space="0" w:color="auto"/>
              <w:bottom w:val="nil"/>
            </w:tcBorders>
            <w:shd w:val="clear" w:color="auto" w:fill="BFBFBF" w:themeFill="background1" w:themeFillShade="BF"/>
            <w:vAlign w:val="center"/>
          </w:tcPr>
          <w:p w14:paraId="54A8B380" w14:textId="6E46D73B" w:rsidR="005A7B77" w:rsidRPr="003518CA" w:rsidRDefault="005A7B77" w:rsidP="005A7B77">
            <w:pPr>
              <w:jc w:val="right"/>
              <w:rPr>
                <w:color w:val="000000"/>
                <w:highlight w:val="yellow"/>
              </w:rPr>
            </w:pPr>
            <w:r>
              <w:rPr>
                <w:color w:val="000000"/>
              </w:rPr>
              <w:t>32,811</w:t>
            </w:r>
          </w:p>
        </w:tc>
        <w:tc>
          <w:tcPr>
            <w:tcW w:w="1439" w:type="dxa"/>
            <w:tcBorders>
              <w:bottom w:val="nil"/>
              <w:right w:val="single" w:sz="4" w:space="0" w:color="auto"/>
            </w:tcBorders>
            <w:shd w:val="clear" w:color="auto" w:fill="BFBFBF" w:themeFill="background1" w:themeFillShade="BF"/>
            <w:vAlign w:val="center"/>
          </w:tcPr>
          <w:p w14:paraId="66FB1E8C" w14:textId="7744B7D4" w:rsidR="005A7B77" w:rsidRPr="003518CA" w:rsidRDefault="005A7B77" w:rsidP="005A7B77">
            <w:pPr>
              <w:jc w:val="right"/>
              <w:rPr>
                <w:color w:val="000000"/>
                <w:highlight w:val="yellow"/>
              </w:rPr>
            </w:pPr>
            <w:r>
              <w:rPr>
                <w:color w:val="000000"/>
              </w:rPr>
              <w:t>28,708</w:t>
            </w:r>
          </w:p>
        </w:tc>
        <w:tc>
          <w:tcPr>
            <w:tcW w:w="1438" w:type="dxa"/>
            <w:tcBorders>
              <w:left w:val="single" w:sz="4" w:space="0" w:color="auto"/>
              <w:bottom w:val="nil"/>
            </w:tcBorders>
            <w:shd w:val="clear" w:color="auto" w:fill="auto"/>
            <w:vAlign w:val="center"/>
          </w:tcPr>
          <w:p w14:paraId="4ACFD406" w14:textId="088B9755" w:rsidR="005A7B77" w:rsidRPr="003518CA" w:rsidRDefault="005A7B77" w:rsidP="005A7B77">
            <w:pPr>
              <w:jc w:val="right"/>
              <w:rPr>
                <w:color w:val="000000"/>
                <w:highlight w:val="yellow"/>
              </w:rPr>
            </w:pPr>
            <w:r>
              <w:rPr>
                <w:color w:val="000000"/>
              </w:rPr>
              <w:t>24,634</w:t>
            </w:r>
          </w:p>
        </w:tc>
        <w:tc>
          <w:tcPr>
            <w:tcW w:w="1438" w:type="dxa"/>
            <w:tcBorders>
              <w:bottom w:val="nil"/>
            </w:tcBorders>
            <w:shd w:val="clear" w:color="auto" w:fill="auto"/>
            <w:vAlign w:val="center"/>
          </w:tcPr>
          <w:p w14:paraId="2205CAFD" w14:textId="28E13EA7" w:rsidR="005A7B77" w:rsidRPr="003518CA" w:rsidRDefault="005A7B77" w:rsidP="005A7B77">
            <w:pPr>
              <w:jc w:val="right"/>
              <w:rPr>
                <w:color w:val="000000"/>
                <w:highlight w:val="yellow"/>
              </w:rPr>
            </w:pPr>
            <w:r>
              <w:rPr>
                <w:color w:val="000000"/>
              </w:rPr>
              <w:t>22,683</w:t>
            </w:r>
          </w:p>
        </w:tc>
      </w:tr>
      <w:tr w:rsidR="005A7B77" w14:paraId="024085D7" w14:textId="77777777" w:rsidTr="00D64922">
        <w:trPr>
          <w:trHeight w:hRule="exact" w:val="288"/>
        </w:trPr>
        <w:tc>
          <w:tcPr>
            <w:tcW w:w="3596" w:type="dxa"/>
            <w:tcBorders>
              <w:top w:val="nil"/>
              <w:bottom w:val="single" w:sz="4" w:space="0" w:color="auto"/>
              <w:right w:val="single" w:sz="4" w:space="0" w:color="auto"/>
            </w:tcBorders>
            <w:shd w:val="clear" w:color="auto" w:fill="auto"/>
            <w:vAlign w:val="center"/>
          </w:tcPr>
          <w:p w14:paraId="36629DA2" w14:textId="77777777" w:rsidR="005A7B77" w:rsidRPr="004E73E4" w:rsidRDefault="005A7B77" w:rsidP="005A7B77">
            <w:pPr>
              <w:keepNext/>
              <w:rPr>
                <w:color w:val="000000"/>
              </w:rPr>
            </w:pPr>
            <w:r w:rsidRPr="004E73E4">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center"/>
          </w:tcPr>
          <w:p w14:paraId="00461A8F" w14:textId="39C5BD4D" w:rsidR="005A7B77" w:rsidRPr="003518CA" w:rsidRDefault="005A7B77" w:rsidP="005A7B77">
            <w:pPr>
              <w:jc w:val="right"/>
              <w:rPr>
                <w:color w:val="000000"/>
                <w:highlight w:val="yellow"/>
              </w:rPr>
            </w:pPr>
            <w:r>
              <w:rPr>
                <w:color w:val="000000"/>
              </w:rPr>
              <w:t>32,811</w:t>
            </w:r>
          </w:p>
        </w:tc>
        <w:tc>
          <w:tcPr>
            <w:tcW w:w="1439" w:type="dxa"/>
            <w:tcBorders>
              <w:top w:val="nil"/>
              <w:bottom w:val="single" w:sz="4" w:space="0" w:color="auto"/>
              <w:right w:val="single" w:sz="4" w:space="0" w:color="auto"/>
            </w:tcBorders>
            <w:shd w:val="clear" w:color="auto" w:fill="BFBFBF" w:themeFill="background1" w:themeFillShade="BF"/>
            <w:vAlign w:val="center"/>
          </w:tcPr>
          <w:p w14:paraId="1C759719" w14:textId="6B007633" w:rsidR="005A7B77" w:rsidRPr="003518CA" w:rsidRDefault="005A7B77" w:rsidP="005A7B77">
            <w:pPr>
              <w:jc w:val="right"/>
              <w:rPr>
                <w:color w:val="000000"/>
                <w:highlight w:val="yellow"/>
              </w:rPr>
            </w:pPr>
            <w:r>
              <w:rPr>
                <w:color w:val="000000"/>
              </w:rPr>
              <w:t>28,708</w:t>
            </w:r>
          </w:p>
        </w:tc>
        <w:tc>
          <w:tcPr>
            <w:tcW w:w="1438" w:type="dxa"/>
            <w:tcBorders>
              <w:top w:val="nil"/>
              <w:left w:val="single" w:sz="4" w:space="0" w:color="auto"/>
              <w:bottom w:val="single" w:sz="4" w:space="0" w:color="auto"/>
            </w:tcBorders>
            <w:shd w:val="clear" w:color="auto" w:fill="auto"/>
            <w:vAlign w:val="center"/>
          </w:tcPr>
          <w:p w14:paraId="663267EF" w14:textId="66CB8E0F" w:rsidR="005A7B77" w:rsidRPr="001D22FB" w:rsidRDefault="005A7B77" w:rsidP="005A7B77">
            <w:pPr>
              <w:jc w:val="right"/>
              <w:rPr>
                <w:b/>
                <w:color w:val="000000"/>
                <w:highlight w:val="yellow"/>
              </w:rPr>
            </w:pPr>
            <w:r w:rsidRPr="001D22FB">
              <w:rPr>
                <w:b/>
                <w:color w:val="000000"/>
              </w:rPr>
              <w:t>24,634</w:t>
            </w:r>
          </w:p>
        </w:tc>
        <w:tc>
          <w:tcPr>
            <w:tcW w:w="1438" w:type="dxa"/>
            <w:tcBorders>
              <w:top w:val="nil"/>
              <w:bottom w:val="single" w:sz="4" w:space="0" w:color="auto"/>
            </w:tcBorders>
            <w:shd w:val="clear" w:color="auto" w:fill="auto"/>
            <w:vAlign w:val="center"/>
          </w:tcPr>
          <w:p w14:paraId="36CA197C" w14:textId="1DE110D3" w:rsidR="005A7B77" w:rsidRPr="003518CA" w:rsidRDefault="005A7B77" w:rsidP="005A7B77">
            <w:pPr>
              <w:jc w:val="right"/>
              <w:rPr>
                <w:color w:val="000000"/>
                <w:highlight w:val="yellow"/>
              </w:rPr>
            </w:pPr>
            <w:r>
              <w:rPr>
                <w:color w:val="000000"/>
              </w:rPr>
              <w:t>22,683</w:t>
            </w:r>
          </w:p>
        </w:tc>
      </w:tr>
      <w:tr w:rsidR="004E73E4" w14:paraId="51B8714A" w14:textId="77777777" w:rsidTr="004E73E4">
        <w:trPr>
          <w:trHeight w:hRule="exact" w:val="288"/>
        </w:trPr>
        <w:tc>
          <w:tcPr>
            <w:tcW w:w="3596" w:type="dxa"/>
            <w:vMerge w:val="restart"/>
            <w:tcBorders>
              <w:top w:val="single" w:sz="4" w:space="0" w:color="auto"/>
              <w:bottom w:val="nil"/>
              <w:right w:val="single" w:sz="4" w:space="0" w:color="auto"/>
            </w:tcBorders>
            <w:shd w:val="clear" w:color="auto" w:fill="auto"/>
          </w:tcPr>
          <w:p w14:paraId="005B29C7" w14:textId="77777777" w:rsidR="004E73E4" w:rsidRPr="004E73E4" w:rsidRDefault="004E73E4" w:rsidP="004E73E4">
            <w:pPr>
              <w:keepNext/>
              <w:spacing w:after="0"/>
              <w:rPr>
                <w:b/>
              </w:rPr>
            </w:pPr>
            <w:r w:rsidRPr="004E73E4">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45E7244" w14:textId="77777777" w:rsidR="004E73E4" w:rsidRPr="005A7B77" w:rsidRDefault="004E73E4" w:rsidP="004E73E4">
            <w:pPr>
              <w:keepNext/>
              <w:spacing w:after="0"/>
              <w:jc w:val="center"/>
            </w:pPr>
            <w:r w:rsidRPr="005A7B77">
              <w:t xml:space="preserve">As determined </w:t>
            </w:r>
            <w:r w:rsidRPr="005A7B77">
              <w:rPr>
                <w:i/>
              </w:rPr>
              <w:t>last</w:t>
            </w:r>
            <w:r w:rsidRPr="005A7B77">
              <w:t xml:space="preserve"> year for:</w:t>
            </w:r>
          </w:p>
        </w:tc>
        <w:tc>
          <w:tcPr>
            <w:tcW w:w="2876" w:type="dxa"/>
            <w:gridSpan w:val="2"/>
            <w:tcBorders>
              <w:top w:val="single" w:sz="4" w:space="0" w:color="auto"/>
              <w:left w:val="single" w:sz="4" w:space="0" w:color="auto"/>
              <w:bottom w:val="nil"/>
            </w:tcBorders>
            <w:shd w:val="clear" w:color="auto" w:fill="auto"/>
          </w:tcPr>
          <w:p w14:paraId="7652634D" w14:textId="77777777" w:rsidR="004E73E4" w:rsidRPr="005A7B77" w:rsidRDefault="004E73E4" w:rsidP="004E73E4">
            <w:pPr>
              <w:pBdr>
                <w:top w:val="nil"/>
                <w:left w:val="nil"/>
                <w:bottom w:val="nil"/>
                <w:right w:val="nil"/>
                <w:between w:val="nil"/>
              </w:pBdr>
              <w:jc w:val="center"/>
            </w:pPr>
            <w:r w:rsidRPr="005A7B77">
              <w:t xml:space="preserve">As determined </w:t>
            </w:r>
            <w:r w:rsidRPr="005A7B77">
              <w:rPr>
                <w:i/>
              </w:rPr>
              <w:t>this</w:t>
            </w:r>
            <w:r w:rsidRPr="005A7B77">
              <w:t xml:space="preserve"> year for:</w:t>
            </w:r>
          </w:p>
        </w:tc>
      </w:tr>
      <w:tr w:rsidR="004E73E4" w14:paraId="636457CD" w14:textId="77777777" w:rsidTr="003518CA">
        <w:trPr>
          <w:trHeight w:hRule="exact" w:val="243"/>
        </w:trPr>
        <w:tc>
          <w:tcPr>
            <w:tcW w:w="3596" w:type="dxa"/>
            <w:vMerge/>
            <w:tcBorders>
              <w:top w:val="nil"/>
              <w:bottom w:val="single" w:sz="4" w:space="0" w:color="auto"/>
              <w:right w:val="single" w:sz="4" w:space="0" w:color="auto"/>
            </w:tcBorders>
            <w:shd w:val="clear" w:color="auto" w:fill="auto"/>
          </w:tcPr>
          <w:p w14:paraId="2BDF0883" w14:textId="77777777" w:rsidR="004E73E4" w:rsidRPr="004E73E4" w:rsidRDefault="004E73E4" w:rsidP="004E73E4">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26566142" w14:textId="60EED299" w:rsidR="004E73E4" w:rsidRPr="005A7B77" w:rsidRDefault="005A7B77" w:rsidP="004E73E4">
            <w:pPr>
              <w:keepNext/>
              <w:spacing w:after="0"/>
              <w:jc w:val="right"/>
            </w:pPr>
            <w:r w:rsidRPr="005A7B77">
              <w:t>2020</w:t>
            </w:r>
          </w:p>
        </w:tc>
        <w:tc>
          <w:tcPr>
            <w:tcW w:w="1439" w:type="dxa"/>
            <w:tcBorders>
              <w:top w:val="nil"/>
              <w:bottom w:val="single" w:sz="4" w:space="0" w:color="auto"/>
              <w:right w:val="single" w:sz="4" w:space="0" w:color="auto"/>
            </w:tcBorders>
            <w:shd w:val="clear" w:color="auto" w:fill="BFBFBF" w:themeFill="background1" w:themeFillShade="BF"/>
          </w:tcPr>
          <w:p w14:paraId="5ADDE862" w14:textId="15C0DAA7" w:rsidR="004E73E4" w:rsidRPr="005A7B77" w:rsidRDefault="005A7B77" w:rsidP="004E73E4">
            <w:pPr>
              <w:keepNext/>
              <w:spacing w:after="0"/>
              <w:jc w:val="right"/>
            </w:pPr>
            <w:r w:rsidRPr="005A7B77">
              <w:t>2021</w:t>
            </w:r>
          </w:p>
        </w:tc>
        <w:tc>
          <w:tcPr>
            <w:tcW w:w="1438" w:type="dxa"/>
            <w:tcBorders>
              <w:top w:val="nil"/>
              <w:left w:val="single" w:sz="4" w:space="0" w:color="auto"/>
              <w:bottom w:val="single" w:sz="4" w:space="0" w:color="auto"/>
            </w:tcBorders>
            <w:shd w:val="clear" w:color="auto" w:fill="auto"/>
          </w:tcPr>
          <w:p w14:paraId="0E28D56A" w14:textId="1612F9A9" w:rsidR="004E73E4" w:rsidRPr="005A7B77" w:rsidRDefault="005A7B77" w:rsidP="004E73E4">
            <w:pPr>
              <w:keepNext/>
              <w:spacing w:after="0"/>
              <w:jc w:val="right"/>
            </w:pPr>
            <w:r w:rsidRPr="005A7B77">
              <w:t>2021</w:t>
            </w:r>
          </w:p>
        </w:tc>
        <w:tc>
          <w:tcPr>
            <w:tcW w:w="1438" w:type="dxa"/>
            <w:tcBorders>
              <w:top w:val="nil"/>
              <w:bottom w:val="single" w:sz="4" w:space="0" w:color="auto"/>
            </w:tcBorders>
            <w:shd w:val="clear" w:color="auto" w:fill="auto"/>
          </w:tcPr>
          <w:p w14:paraId="4F9006DE" w14:textId="78D1C091" w:rsidR="004E73E4" w:rsidRPr="005A7B77" w:rsidRDefault="005A7B77" w:rsidP="004E73E4">
            <w:pPr>
              <w:keepNext/>
              <w:spacing w:after="0"/>
              <w:jc w:val="right"/>
            </w:pPr>
            <w:r w:rsidRPr="005A7B77">
              <w:t>2022</w:t>
            </w:r>
          </w:p>
        </w:tc>
      </w:tr>
      <w:tr w:rsidR="004E73E4" w14:paraId="3F3BB18A"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1B89358E" w14:textId="77777777" w:rsidR="004E73E4" w:rsidRPr="004E73E4" w:rsidRDefault="004E73E4" w:rsidP="004E73E4">
            <w:pPr>
              <w:keepNext/>
              <w:rPr>
                <w:color w:val="000000"/>
              </w:rPr>
            </w:pPr>
            <w:r w:rsidRPr="004E73E4">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9D85981" w14:textId="77777777" w:rsidR="004E73E4" w:rsidRPr="004E73E4" w:rsidRDefault="004E73E4" w:rsidP="004E73E4">
            <w:pPr>
              <w:keepNext/>
              <w:jc w:val="right"/>
            </w:pPr>
            <w:r w:rsidRPr="004E73E4">
              <w:t>No</w:t>
            </w:r>
          </w:p>
        </w:tc>
        <w:tc>
          <w:tcPr>
            <w:tcW w:w="1439" w:type="dxa"/>
            <w:tcBorders>
              <w:top w:val="single" w:sz="4" w:space="0" w:color="auto"/>
              <w:right w:val="single" w:sz="4" w:space="0" w:color="auto"/>
            </w:tcBorders>
            <w:shd w:val="clear" w:color="auto" w:fill="BFBFBF" w:themeFill="background1" w:themeFillShade="BF"/>
            <w:vAlign w:val="center"/>
          </w:tcPr>
          <w:p w14:paraId="7BEEB0A8" w14:textId="77777777" w:rsidR="004E73E4" w:rsidRPr="004E73E4" w:rsidRDefault="004E73E4" w:rsidP="004E73E4">
            <w:pPr>
              <w:keepNext/>
              <w:jc w:val="right"/>
            </w:pPr>
            <w:r w:rsidRPr="004E73E4">
              <w:t>n/a</w:t>
            </w:r>
          </w:p>
        </w:tc>
        <w:tc>
          <w:tcPr>
            <w:tcW w:w="1438" w:type="dxa"/>
            <w:tcBorders>
              <w:top w:val="single" w:sz="4" w:space="0" w:color="auto"/>
              <w:left w:val="single" w:sz="4" w:space="0" w:color="auto"/>
            </w:tcBorders>
            <w:shd w:val="clear" w:color="auto" w:fill="auto"/>
            <w:vAlign w:val="center"/>
          </w:tcPr>
          <w:p w14:paraId="0EFC148C" w14:textId="77777777" w:rsidR="004E73E4" w:rsidRPr="004E73E4" w:rsidRDefault="004E73E4" w:rsidP="004E73E4">
            <w:pPr>
              <w:keepNext/>
              <w:jc w:val="right"/>
            </w:pPr>
            <w:r w:rsidRPr="004E73E4">
              <w:t>No</w:t>
            </w:r>
          </w:p>
        </w:tc>
        <w:tc>
          <w:tcPr>
            <w:tcW w:w="1438" w:type="dxa"/>
            <w:tcBorders>
              <w:top w:val="single" w:sz="4" w:space="0" w:color="auto"/>
            </w:tcBorders>
            <w:shd w:val="clear" w:color="auto" w:fill="auto"/>
            <w:vAlign w:val="center"/>
          </w:tcPr>
          <w:p w14:paraId="77ACE78B" w14:textId="77777777" w:rsidR="004E73E4" w:rsidRPr="004E73E4" w:rsidRDefault="004E73E4" w:rsidP="004E73E4">
            <w:pPr>
              <w:keepNext/>
              <w:jc w:val="right"/>
            </w:pPr>
            <w:r w:rsidRPr="004E73E4">
              <w:t>n/a</w:t>
            </w:r>
          </w:p>
        </w:tc>
      </w:tr>
      <w:tr w:rsidR="004E73E4" w14:paraId="597C79C0" w14:textId="77777777" w:rsidTr="003518CA">
        <w:trPr>
          <w:trHeight w:hRule="exact" w:val="288"/>
        </w:trPr>
        <w:tc>
          <w:tcPr>
            <w:tcW w:w="3596" w:type="dxa"/>
            <w:tcBorders>
              <w:right w:val="single" w:sz="4" w:space="0" w:color="auto"/>
            </w:tcBorders>
            <w:shd w:val="clear" w:color="auto" w:fill="auto"/>
            <w:vAlign w:val="center"/>
          </w:tcPr>
          <w:p w14:paraId="7016C04A" w14:textId="77777777" w:rsidR="004E73E4" w:rsidRPr="004E73E4" w:rsidRDefault="004E73E4" w:rsidP="004E73E4">
            <w:pPr>
              <w:keepNext/>
              <w:rPr>
                <w:color w:val="000000"/>
              </w:rPr>
            </w:pPr>
            <w:r w:rsidRPr="004E73E4">
              <w:rPr>
                <w:color w:val="000000"/>
              </w:rPr>
              <w:t>Overfished</w:t>
            </w:r>
          </w:p>
        </w:tc>
        <w:tc>
          <w:tcPr>
            <w:tcW w:w="1439" w:type="dxa"/>
            <w:tcBorders>
              <w:left w:val="single" w:sz="4" w:space="0" w:color="auto"/>
            </w:tcBorders>
            <w:shd w:val="clear" w:color="auto" w:fill="BFBFBF" w:themeFill="background1" w:themeFillShade="BF"/>
            <w:vAlign w:val="center"/>
          </w:tcPr>
          <w:p w14:paraId="33DBC9D3" w14:textId="77777777" w:rsidR="004E73E4" w:rsidRPr="004E73E4" w:rsidRDefault="004E73E4" w:rsidP="004E73E4">
            <w:pPr>
              <w:keepNext/>
              <w:jc w:val="right"/>
            </w:pPr>
            <w:r w:rsidRPr="004E73E4">
              <w:t>n/a</w:t>
            </w:r>
          </w:p>
        </w:tc>
        <w:tc>
          <w:tcPr>
            <w:tcW w:w="1439" w:type="dxa"/>
            <w:tcBorders>
              <w:right w:val="single" w:sz="4" w:space="0" w:color="auto"/>
            </w:tcBorders>
            <w:shd w:val="clear" w:color="auto" w:fill="BFBFBF" w:themeFill="background1" w:themeFillShade="BF"/>
            <w:vAlign w:val="center"/>
          </w:tcPr>
          <w:p w14:paraId="11DA6FB5" w14:textId="77777777" w:rsidR="004E73E4" w:rsidRPr="004E73E4" w:rsidRDefault="004E73E4" w:rsidP="004E73E4">
            <w:pPr>
              <w:keepNext/>
              <w:jc w:val="right"/>
            </w:pPr>
            <w:r w:rsidRPr="004E73E4">
              <w:t>No</w:t>
            </w:r>
          </w:p>
        </w:tc>
        <w:tc>
          <w:tcPr>
            <w:tcW w:w="1438" w:type="dxa"/>
            <w:tcBorders>
              <w:left w:val="single" w:sz="4" w:space="0" w:color="auto"/>
            </w:tcBorders>
            <w:shd w:val="clear" w:color="auto" w:fill="auto"/>
            <w:vAlign w:val="center"/>
          </w:tcPr>
          <w:p w14:paraId="03FC343F" w14:textId="77777777" w:rsidR="004E73E4" w:rsidRPr="004E73E4" w:rsidRDefault="004E73E4" w:rsidP="004E73E4">
            <w:pPr>
              <w:keepNext/>
              <w:jc w:val="right"/>
            </w:pPr>
            <w:r w:rsidRPr="004E73E4">
              <w:t>n/a</w:t>
            </w:r>
          </w:p>
        </w:tc>
        <w:tc>
          <w:tcPr>
            <w:tcW w:w="1438" w:type="dxa"/>
            <w:shd w:val="clear" w:color="auto" w:fill="auto"/>
            <w:vAlign w:val="center"/>
          </w:tcPr>
          <w:p w14:paraId="7D6CFEEB" w14:textId="77777777" w:rsidR="004E73E4" w:rsidRPr="004E73E4" w:rsidRDefault="004E73E4" w:rsidP="004E73E4">
            <w:pPr>
              <w:keepNext/>
              <w:jc w:val="right"/>
            </w:pPr>
            <w:r w:rsidRPr="004E73E4">
              <w:t>No</w:t>
            </w:r>
          </w:p>
        </w:tc>
      </w:tr>
      <w:tr w:rsidR="004E73E4" w14:paraId="6B3F73B9" w14:textId="77777777" w:rsidTr="003518CA">
        <w:trPr>
          <w:trHeight w:hRule="exact" w:val="288"/>
        </w:trPr>
        <w:tc>
          <w:tcPr>
            <w:tcW w:w="3596" w:type="dxa"/>
            <w:tcBorders>
              <w:bottom w:val="single" w:sz="4" w:space="0" w:color="auto"/>
              <w:right w:val="single" w:sz="4" w:space="0" w:color="auto"/>
            </w:tcBorders>
            <w:shd w:val="clear" w:color="auto" w:fill="auto"/>
            <w:vAlign w:val="center"/>
          </w:tcPr>
          <w:p w14:paraId="1757A8AC" w14:textId="77777777" w:rsidR="004E73E4" w:rsidRPr="004E73E4" w:rsidRDefault="004E73E4" w:rsidP="004E73E4">
            <w:pPr>
              <w:keepNext/>
              <w:rPr>
                <w:color w:val="000000"/>
              </w:rPr>
            </w:pPr>
            <w:r w:rsidRPr="004E73E4">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18EE93DF" w14:textId="77777777" w:rsidR="004E73E4" w:rsidRPr="004E73E4" w:rsidRDefault="004E73E4" w:rsidP="004E73E4">
            <w:pPr>
              <w:keepNext/>
              <w:jc w:val="right"/>
            </w:pPr>
            <w:r w:rsidRPr="004E73E4">
              <w:t>n/a</w:t>
            </w:r>
          </w:p>
        </w:tc>
        <w:tc>
          <w:tcPr>
            <w:tcW w:w="1439" w:type="dxa"/>
            <w:tcBorders>
              <w:bottom w:val="single" w:sz="4" w:space="0" w:color="auto"/>
              <w:right w:val="single" w:sz="4" w:space="0" w:color="auto"/>
            </w:tcBorders>
            <w:shd w:val="clear" w:color="auto" w:fill="BFBFBF" w:themeFill="background1" w:themeFillShade="BF"/>
            <w:vAlign w:val="center"/>
          </w:tcPr>
          <w:p w14:paraId="13AB8D22" w14:textId="77777777" w:rsidR="004E73E4" w:rsidRPr="004E73E4" w:rsidRDefault="004E73E4" w:rsidP="004E73E4">
            <w:pPr>
              <w:keepNext/>
              <w:jc w:val="right"/>
            </w:pPr>
            <w:r w:rsidRPr="004E73E4">
              <w:t>No</w:t>
            </w:r>
          </w:p>
        </w:tc>
        <w:tc>
          <w:tcPr>
            <w:tcW w:w="1438" w:type="dxa"/>
            <w:tcBorders>
              <w:left w:val="single" w:sz="4" w:space="0" w:color="auto"/>
              <w:bottom w:val="single" w:sz="4" w:space="0" w:color="auto"/>
            </w:tcBorders>
            <w:shd w:val="clear" w:color="auto" w:fill="auto"/>
            <w:vAlign w:val="center"/>
          </w:tcPr>
          <w:p w14:paraId="375210E4" w14:textId="77777777" w:rsidR="004E73E4" w:rsidRPr="004E73E4" w:rsidRDefault="004E73E4" w:rsidP="004E73E4">
            <w:pPr>
              <w:keepNext/>
              <w:jc w:val="right"/>
            </w:pPr>
            <w:r w:rsidRPr="004E73E4">
              <w:t>n/a</w:t>
            </w:r>
          </w:p>
        </w:tc>
        <w:tc>
          <w:tcPr>
            <w:tcW w:w="1438" w:type="dxa"/>
            <w:tcBorders>
              <w:bottom w:val="single" w:sz="4" w:space="0" w:color="auto"/>
            </w:tcBorders>
            <w:shd w:val="clear" w:color="auto" w:fill="auto"/>
            <w:vAlign w:val="center"/>
          </w:tcPr>
          <w:p w14:paraId="625ED5DD" w14:textId="77777777" w:rsidR="004E73E4" w:rsidRPr="004E73E4" w:rsidRDefault="004E73E4" w:rsidP="004E73E4">
            <w:pPr>
              <w:keepNext/>
              <w:jc w:val="right"/>
            </w:pPr>
            <w:r w:rsidRPr="004E73E4">
              <w:t>No</w:t>
            </w:r>
          </w:p>
        </w:tc>
      </w:tr>
    </w:tbl>
    <w:p w14:paraId="7C476462" w14:textId="337B2C2C" w:rsidR="00A26229" w:rsidRPr="005A7B77" w:rsidRDefault="00A26229" w:rsidP="00A26229">
      <w:pPr>
        <w:spacing w:after="0"/>
        <w:jc w:val="both"/>
        <w:rPr>
          <w:rFonts w:eastAsia="Calibri"/>
          <w:i/>
          <w:sz w:val="16"/>
          <w:szCs w:val="16"/>
        </w:rPr>
      </w:pPr>
      <w:r w:rsidRPr="005A7B77">
        <w:rPr>
          <w:rFonts w:eastAsia="Calibri"/>
          <w:i/>
          <w:sz w:val="16"/>
          <w:szCs w:val="16"/>
        </w:rPr>
        <w:t>*Base natural</w:t>
      </w:r>
      <w:r w:rsidR="005A7B77" w:rsidRPr="005A7B77">
        <w:rPr>
          <w:rFonts w:eastAsia="Calibri"/>
          <w:i/>
          <w:sz w:val="16"/>
          <w:szCs w:val="16"/>
        </w:rPr>
        <w:t xml:space="preserve"> mortality M varies between 0.49 and 0.84</w:t>
      </w:r>
    </w:p>
    <w:p w14:paraId="59E2FE42" w14:textId="636D741D" w:rsidR="004678F0" w:rsidRPr="004E73E4" w:rsidRDefault="005A7B77" w:rsidP="004E73E4">
      <w:pPr>
        <w:spacing w:after="0"/>
        <w:jc w:val="both"/>
        <w:rPr>
          <w:rFonts w:eastAsia="Calibri"/>
          <w:i/>
          <w:sz w:val="16"/>
          <w:szCs w:val="16"/>
        </w:rPr>
      </w:pPr>
      <w:r w:rsidRPr="005A7B77">
        <w:rPr>
          <w:rFonts w:eastAsia="Calibri"/>
          <w:i/>
          <w:sz w:val="16"/>
          <w:szCs w:val="16"/>
        </w:rPr>
        <w:t xml:space="preserve">** Assumed 2022 catch at the ABC, </w:t>
      </w:r>
      <w:proofErr w:type="gramStart"/>
      <w:r w:rsidRPr="005A7B77">
        <w:rPr>
          <w:rFonts w:eastAsia="Calibri"/>
          <w:i/>
          <w:sz w:val="16"/>
          <w:szCs w:val="16"/>
        </w:rPr>
        <w:t>32,811t .</w:t>
      </w:r>
      <w:proofErr w:type="gramEnd"/>
      <w:r w:rsidRPr="005A7B77">
        <w:rPr>
          <w:rFonts w:eastAsia="Calibri"/>
          <w:i/>
          <w:sz w:val="16"/>
          <w:szCs w:val="16"/>
        </w:rPr>
        <w:t xml:space="preserve">  For 2024 projections the 2023</w:t>
      </w:r>
      <w:r w:rsidR="00A26229" w:rsidRPr="005A7B77">
        <w:rPr>
          <w:rFonts w:eastAsia="Calibri"/>
          <w:i/>
          <w:sz w:val="16"/>
          <w:szCs w:val="16"/>
        </w:rPr>
        <w:t xml:space="preserve"> catch was assum</w:t>
      </w:r>
      <w:r w:rsidR="004E73E4" w:rsidRPr="005A7B77">
        <w:rPr>
          <w:rFonts w:eastAsia="Calibri"/>
          <w:i/>
          <w:sz w:val="16"/>
          <w:szCs w:val="16"/>
        </w:rPr>
        <w:t xml:space="preserve">ed to be at the projected </w:t>
      </w:r>
      <w:commentRangeStart w:id="20"/>
      <w:r w:rsidR="004E73E4" w:rsidRPr="005A7B77">
        <w:rPr>
          <w:rFonts w:eastAsia="Calibri"/>
          <w:i/>
          <w:sz w:val="16"/>
          <w:szCs w:val="16"/>
        </w:rPr>
        <w:t>ABC</w:t>
      </w:r>
      <w:commentRangeEnd w:id="20"/>
      <w:r w:rsidR="00375DCF">
        <w:rPr>
          <w:rStyle w:val="CommentReference"/>
        </w:rPr>
        <w:commentReference w:id="20"/>
      </w:r>
      <w:r w:rsidR="004E73E4" w:rsidRPr="005A7B77">
        <w:rPr>
          <w:rFonts w:eastAsia="Calibri"/>
          <w:i/>
          <w:sz w:val="16"/>
          <w:szCs w:val="16"/>
        </w:rPr>
        <w:t>.</w:t>
      </w:r>
      <w:r w:rsidR="004E73E4">
        <w:rPr>
          <w:rFonts w:eastAsia="Calibri"/>
          <w:i/>
          <w:sz w:val="16"/>
          <w:szCs w:val="16"/>
        </w:rPr>
        <w:t xml:space="preserve"> </w:t>
      </w:r>
    </w:p>
    <w:p w14:paraId="74411126" w14:textId="77777777" w:rsidR="004E73E4" w:rsidRPr="00D82FD3" w:rsidRDefault="004E73E4" w:rsidP="004E73E4">
      <w:pPr>
        <w:pStyle w:val="Heading2"/>
        <w:rPr>
          <w:rFonts w:eastAsia="Calibri"/>
        </w:rPr>
      </w:pPr>
      <w:r w:rsidRPr="001D22FB">
        <w:rPr>
          <w:rFonts w:eastAsia="Calibri"/>
        </w:rPr>
        <w:t>Area apportionment</w:t>
      </w:r>
    </w:p>
    <w:p w14:paraId="7F3BE393" w14:textId="77777777" w:rsidR="004E73E4" w:rsidRDefault="004E73E4" w:rsidP="004E73E4">
      <w:pPr>
        <w:keepNext/>
        <w:jc w:val="both"/>
      </w:pPr>
      <w:r>
        <w:t xml:space="preserve">Using the random </w:t>
      </w:r>
      <w:commentRangeStart w:id="21"/>
      <w:r>
        <w:t xml:space="preserve">effects </w:t>
      </w:r>
      <w:commentRangeEnd w:id="21"/>
      <w:r w:rsidR="009E33A6">
        <w:rPr>
          <w:rStyle w:val="CommentReference"/>
        </w:rPr>
        <w:commentReference w:id="21"/>
      </w:r>
      <w:r>
        <w:t>model with the trawl survey biomass estimates through 2021, th</w:t>
      </w:r>
      <w:r w:rsidR="003518CA">
        <w:t>e area-apportioned ABCs are</w:t>
      </w:r>
      <w:r>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4E73E4" w:rsidRPr="001026F0" w14:paraId="0C7A103C" w14:textId="77777777" w:rsidTr="003518CA">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5A7B77"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5A7B77" w:rsidRDefault="004E73E4" w:rsidP="003518CA">
            <w:pPr>
              <w:keepNext/>
              <w:spacing w:after="0"/>
              <w:jc w:val="right"/>
            </w:pPr>
            <w:r w:rsidRPr="005A7B77">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5A7B77" w:rsidRDefault="004E73E4" w:rsidP="003518CA">
            <w:pPr>
              <w:keepNext/>
              <w:spacing w:after="0"/>
              <w:jc w:val="right"/>
            </w:pPr>
            <w:r w:rsidRPr="005A7B77">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5A7B77" w:rsidRDefault="004E73E4" w:rsidP="003518CA">
            <w:pPr>
              <w:keepNext/>
              <w:spacing w:after="0"/>
              <w:jc w:val="right"/>
            </w:pPr>
            <w:r w:rsidRPr="005A7B77">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5A7B77" w:rsidRDefault="004E73E4" w:rsidP="003518CA">
            <w:pPr>
              <w:keepNext/>
              <w:spacing w:after="0"/>
              <w:jc w:val="right"/>
              <w:rPr>
                <w:sz w:val="20"/>
              </w:rPr>
            </w:pPr>
            <w:r w:rsidRPr="005A7B77">
              <w:rPr>
                <w:sz w:val="20"/>
              </w:rPr>
              <w:t>Total</w:t>
            </w:r>
          </w:p>
        </w:tc>
      </w:tr>
      <w:tr w:rsidR="004E73E4" w:rsidRPr="001026F0" w14:paraId="5A3BF317" w14:textId="77777777" w:rsidTr="003518CA">
        <w:trPr>
          <w:jc w:val="center"/>
        </w:trPr>
        <w:tc>
          <w:tcPr>
            <w:tcW w:w="0" w:type="auto"/>
            <w:tcBorders>
              <w:top w:val="single" w:sz="4" w:space="0" w:color="auto"/>
              <w:left w:val="nil"/>
              <w:bottom w:val="nil"/>
              <w:right w:val="nil"/>
            </w:tcBorders>
            <w:shd w:val="clear" w:color="auto" w:fill="auto"/>
            <w:vAlign w:val="center"/>
          </w:tcPr>
          <w:p w14:paraId="41CD8DDC" w14:textId="77777777" w:rsidR="004E73E4" w:rsidRPr="005A7B77" w:rsidRDefault="004E73E4" w:rsidP="003518CA">
            <w:pPr>
              <w:spacing w:after="0"/>
            </w:pPr>
            <w:r w:rsidRPr="005A7B77">
              <w:t>Random effects area apportionment</w:t>
            </w:r>
          </w:p>
        </w:tc>
        <w:tc>
          <w:tcPr>
            <w:tcW w:w="1206" w:type="dxa"/>
            <w:tcBorders>
              <w:top w:val="single" w:sz="4" w:space="0" w:color="auto"/>
              <w:left w:val="nil"/>
              <w:bottom w:val="nil"/>
              <w:right w:val="nil"/>
            </w:tcBorders>
            <w:shd w:val="clear" w:color="auto" w:fill="auto"/>
            <w:vAlign w:val="center"/>
          </w:tcPr>
          <w:p w14:paraId="05C81661" w14:textId="77777777" w:rsidR="004E73E4" w:rsidRPr="005A7B77" w:rsidRDefault="004E73E4" w:rsidP="003518CA">
            <w:pPr>
              <w:spacing w:after="0"/>
              <w:jc w:val="right"/>
            </w:pPr>
            <w:r w:rsidRPr="005A7B77">
              <w:t>30.3%</w:t>
            </w:r>
          </w:p>
        </w:tc>
        <w:tc>
          <w:tcPr>
            <w:tcW w:w="1316" w:type="dxa"/>
            <w:tcBorders>
              <w:top w:val="single" w:sz="4" w:space="0" w:color="auto"/>
              <w:left w:val="nil"/>
              <w:bottom w:val="nil"/>
              <w:right w:val="nil"/>
            </w:tcBorders>
            <w:shd w:val="clear" w:color="auto" w:fill="auto"/>
            <w:vAlign w:val="center"/>
          </w:tcPr>
          <w:p w14:paraId="680F3877" w14:textId="77777777" w:rsidR="004E73E4" w:rsidRPr="005A7B77" w:rsidRDefault="004E73E4" w:rsidP="003518CA">
            <w:pPr>
              <w:spacing w:after="0"/>
              <w:jc w:val="right"/>
            </w:pPr>
            <w:r w:rsidRPr="005A7B77">
              <w:t>60.2%</w:t>
            </w:r>
          </w:p>
        </w:tc>
        <w:tc>
          <w:tcPr>
            <w:tcW w:w="1206" w:type="dxa"/>
            <w:tcBorders>
              <w:top w:val="single" w:sz="4" w:space="0" w:color="auto"/>
              <w:left w:val="nil"/>
              <w:bottom w:val="nil"/>
              <w:right w:val="nil"/>
            </w:tcBorders>
            <w:shd w:val="clear" w:color="auto" w:fill="auto"/>
            <w:vAlign w:val="center"/>
          </w:tcPr>
          <w:p w14:paraId="2AF61409" w14:textId="77777777" w:rsidR="004E73E4" w:rsidRPr="005A7B77" w:rsidRDefault="004E73E4" w:rsidP="003518CA">
            <w:pPr>
              <w:spacing w:after="0"/>
              <w:jc w:val="right"/>
            </w:pPr>
            <w:r w:rsidRPr="005A7B77">
              <w:t>9.5%</w:t>
            </w:r>
          </w:p>
        </w:tc>
        <w:tc>
          <w:tcPr>
            <w:tcW w:w="1426" w:type="dxa"/>
            <w:tcBorders>
              <w:top w:val="single" w:sz="4" w:space="0" w:color="auto"/>
              <w:left w:val="nil"/>
              <w:bottom w:val="nil"/>
              <w:right w:val="nil"/>
            </w:tcBorders>
            <w:shd w:val="clear" w:color="auto" w:fill="auto"/>
            <w:vAlign w:val="center"/>
          </w:tcPr>
          <w:p w14:paraId="3D6B58D7" w14:textId="77777777" w:rsidR="004E73E4" w:rsidRPr="005A7B77" w:rsidRDefault="004E73E4" w:rsidP="003518CA">
            <w:pPr>
              <w:spacing w:after="0"/>
              <w:jc w:val="right"/>
            </w:pPr>
            <w:r w:rsidRPr="005A7B77">
              <w:t>100%</w:t>
            </w:r>
          </w:p>
        </w:tc>
      </w:tr>
      <w:tr w:rsidR="004E73E4" w:rsidRPr="001026F0" w14:paraId="22C5B1D9" w14:textId="77777777" w:rsidTr="003518CA">
        <w:trPr>
          <w:jc w:val="center"/>
        </w:trPr>
        <w:tc>
          <w:tcPr>
            <w:tcW w:w="0" w:type="auto"/>
            <w:tcBorders>
              <w:top w:val="nil"/>
              <w:left w:val="nil"/>
              <w:bottom w:val="nil"/>
              <w:right w:val="nil"/>
            </w:tcBorders>
            <w:shd w:val="clear" w:color="auto" w:fill="auto"/>
            <w:vAlign w:val="center"/>
          </w:tcPr>
          <w:p w14:paraId="48E9A208" w14:textId="77777777" w:rsidR="004E73E4" w:rsidRPr="005A7B77" w:rsidRDefault="004E73E4" w:rsidP="003518CA">
            <w:pPr>
              <w:spacing w:after="0"/>
            </w:pPr>
            <w:r w:rsidRPr="005A7B77">
              <w:t>2023 ABC</w:t>
            </w:r>
          </w:p>
        </w:tc>
        <w:tc>
          <w:tcPr>
            <w:tcW w:w="1206" w:type="dxa"/>
            <w:tcBorders>
              <w:top w:val="nil"/>
              <w:left w:val="nil"/>
              <w:bottom w:val="nil"/>
              <w:right w:val="nil"/>
            </w:tcBorders>
            <w:shd w:val="clear" w:color="auto" w:fill="auto"/>
          </w:tcPr>
          <w:p w14:paraId="45F9DD3B" w14:textId="6B5D0FFC" w:rsidR="004E73E4" w:rsidRPr="005A7B77" w:rsidRDefault="005A7B77" w:rsidP="003518CA">
            <w:pPr>
              <w:spacing w:after="0"/>
              <w:jc w:val="right"/>
            </w:pPr>
            <w:r w:rsidRPr="005A7B77">
              <w:t>7,464</w:t>
            </w:r>
          </w:p>
        </w:tc>
        <w:tc>
          <w:tcPr>
            <w:tcW w:w="1316" w:type="dxa"/>
            <w:tcBorders>
              <w:top w:val="nil"/>
              <w:left w:val="nil"/>
              <w:bottom w:val="nil"/>
              <w:right w:val="nil"/>
            </w:tcBorders>
            <w:shd w:val="clear" w:color="auto" w:fill="auto"/>
          </w:tcPr>
          <w:p w14:paraId="1DA8EF7C" w14:textId="26937949" w:rsidR="004E73E4" w:rsidRPr="005A7B77" w:rsidRDefault="005A7B77" w:rsidP="003518CA">
            <w:pPr>
              <w:spacing w:after="0"/>
              <w:jc w:val="right"/>
            </w:pPr>
            <w:r w:rsidRPr="005A7B77">
              <w:t>14,830</w:t>
            </w:r>
          </w:p>
        </w:tc>
        <w:tc>
          <w:tcPr>
            <w:tcW w:w="1206" w:type="dxa"/>
            <w:tcBorders>
              <w:top w:val="nil"/>
              <w:left w:val="nil"/>
              <w:bottom w:val="nil"/>
              <w:right w:val="nil"/>
            </w:tcBorders>
            <w:shd w:val="clear" w:color="auto" w:fill="auto"/>
          </w:tcPr>
          <w:p w14:paraId="74F833B9" w14:textId="3D0B59F7" w:rsidR="004E73E4" w:rsidRPr="005A7B77" w:rsidRDefault="005A7B77" w:rsidP="003518CA">
            <w:pPr>
              <w:spacing w:after="0"/>
              <w:jc w:val="right"/>
            </w:pPr>
            <w:r w:rsidRPr="005A7B77">
              <w:t>2,340</w:t>
            </w:r>
          </w:p>
        </w:tc>
        <w:tc>
          <w:tcPr>
            <w:tcW w:w="1426" w:type="dxa"/>
            <w:tcBorders>
              <w:top w:val="nil"/>
              <w:left w:val="nil"/>
              <w:bottom w:val="nil"/>
              <w:right w:val="nil"/>
            </w:tcBorders>
            <w:shd w:val="clear" w:color="auto" w:fill="auto"/>
            <w:vAlign w:val="center"/>
          </w:tcPr>
          <w:p w14:paraId="70E52B94" w14:textId="68EC70C2" w:rsidR="004E73E4" w:rsidRPr="005A7B77" w:rsidRDefault="005A7B77" w:rsidP="003518CA">
            <w:pPr>
              <w:spacing w:after="0"/>
              <w:jc w:val="right"/>
            </w:pPr>
            <w:r w:rsidRPr="005A7B77">
              <w:t>24,634</w:t>
            </w:r>
          </w:p>
        </w:tc>
      </w:tr>
      <w:tr w:rsidR="004E73E4" w:rsidRPr="001026F0" w14:paraId="234BE3AC" w14:textId="77777777" w:rsidTr="003518CA">
        <w:trPr>
          <w:jc w:val="center"/>
        </w:trPr>
        <w:tc>
          <w:tcPr>
            <w:tcW w:w="0" w:type="auto"/>
            <w:tcBorders>
              <w:top w:val="nil"/>
              <w:left w:val="nil"/>
              <w:bottom w:val="single" w:sz="4" w:space="0" w:color="auto"/>
              <w:right w:val="nil"/>
            </w:tcBorders>
            <w:shd w:val="clear" w:color="auto" w:fill="auto"/>
            <w:vAlign w:val="center"/>
          </w:tcPr>
          <w:p w14:paraId="154486A9" w14:textId="77777777" w:rsidR="004E73E4" w:rsidRPr="005A7B77" w:rsidRDefault="004E73E4" w:rsidP="003518CA">
            <w:pPr>
              <w:spacing w:after="0"/>
            </w:pPr>
            <w:r w:rsidRPr="005A7B77">
              <w:t>2024 ABC</w:t>
            </w:r>
          </w:p>
        </w:tc>
        <w:tc>
          <w:tcPr>
            <w:tcW w:w="1206" w:type="dxa"/>
            <w:tcBorders>
              <w:top w:val="nil"/>
              <w:left w:val="nil"/>
              <w:bottom w:val="single" w:sz="4" w:space="0" w:color="auto"/>
              <w:right w:val="nil"/>
            </w:tcBorders>
            <w:shd w:val="clear" w:color="auto" w:fill="auto"/>
          </w:tcPr>
          <w:p w14:paraId="00EEB70C" w14:textId="51D85FE4" w:rsidR="004E73E4" w:rsidRPr="005A7B77" w:rsidRDefault="005A7B77" w:rsidP="003518CA">
            <w:pPr>
              <w:spacing w:after="0"/>
              <w:jc w:val="right"/>
            </w:pPr>
            <w:r w:rsidRPr="005A7B77">
              <w:t>6,873</w:t>
            </w:r>
          </w:p>
        </w:tc>
        <w:tc>
          <w:tcPr>
            <w:tcW w:w="1316" w:type="dxa"/>
            <w:tcBorders>
              <w:top w:val="nil"/>
              <w:left w:val="nil"/>
              <w:bottom w:val="single" w:sz="4" w:space="0" w:color="auto"/>
              <w:right w:val="nil"/>
            </w:tcBorders>
            <w:shd w:val="clear" w:color="auto" w:fill="auto"/>
          </w:tcPr>
          <w:p w14:paraId="60F0FCEE" w14:textId="0466C65E" w:rsidR="004E73E4" w:rsidRPr="005A7B77" w:rsidRDefault="005A7B77" w:rsidP="003518CA">
            <w:pPr>
              <w:spacing w:after="0"/>
              <w:jc w:val="right"/>
            </w:pPr>
            <w:r w:rsidRPr="005A7B77">
              <w:t>13,655</w:t>
            </w:r>
          </w:p>
        </w:tc>
        <w:tc>
          <w:tcPr>
            <w:tcW w:w="1206" w:type="dxa"/>
            <w:tcBorders>
              <w:top w:val="nil"/>
              <w:left w:val="nil"/>
              <w:bottom w:val="single" w:sz="4" w:space="0" w:color="auto"/>
              <w:right w:val="nil"/>
            </w:tcBorders>
            <w:shd w:val="clear" w:color="auto" w:fill="auto"/>
          </w:tcPr>
          <w:p w14:paraId="182431CC" w14:textId="0A9F4239" w:rsidR="004E73E4" w:rsidRPr="005A7B77" w:rsidRDefault="005A7B77" w:rsidP="003518CA">
            <w:pPr>
              <w:spacing w:after="0"/>
              <w:jc w:val="right"/>
            </w:pPr>
            <w:r w:rsidRPr="005A7B77">
              <w:t>2,155</w:t>
            </w:r>
          </w:p>
        </w:tc>
        <w:tc>
          <w:tcPr>
            <w:tcW w:w="1426" w:type="dxa"/>
            <w:tcBorders>
              <w:top w:val="nil"/>
              <w:left w:val="nil"/>
              <w:bottom w:val="single" w:sz="4" w:space="0" w:color="auto"/>
              <w:right w:val="nil"/>
            </w:tcBorders>
            <w:shd w:val="clear" w:color="auto" w:fill="auto"/>
          </w:tcPr>
          <w:p w14:paraId="3F971D4D" w14:textId="078A8714" w:rsidR="004E73E4" w:rsidRPr="005A7B77" w:rsidRDefault="005A7B77" w:rsidP="003518CA">
            <w:pPr>
              <w:spacing w:after="0"/>
              <w:jc w:val="right"/>
            </w:pPr>
            <w:r w:rsidRPr="005A7B77">
              <w:t>22,683</w:t>
            </w:r>
          </w:p>
        </w:tc>
      </w:tr>
    </w:tbl>
    <w:p w14:paraId="316A0903" w14:textId="77777777" w:rsidR="004E73E4" w:rsidRPr="004E73E4" w:rsidRDefault="004E73E4" w:rsidP="004E73E4"/>
    <w:p w14:paraId="721E5A0E" w14:textId="77777777" w:rsidR="004E73E4" w:rsidRDefault="004E73E4">
      <w:pPr>
        <w:rPr>
          <w:sz w:val="20"/>
        </w:rPr>
      </w:pPr>
      <w:r>
        <w:rPr>
          <w:sz w:val="20"/>
        </w:rPr>
        <w:br w:type="page"/>
      </w:r>
    </w:p>
    <w:p w14:paraId="1171C346" w14:textId="77777777" w:rsidR="004678F0" w:rsidRDefault="00025D45">
      <w:pPr>
        <w:pStyle w:val="Heading2"/>
        <w:pBdr>
          <w:top w:val="nil"/>
          <w:left w:val="nil"/>
          <w:bottom w:val="nil"/>
          <w:right w:val="nil"/>
          <w:between w:val="nil"/>
        </w:pBdr>
      </w:pPr>
      <w:r>
        <w:lastRenderedPageBreak/>
        <w:t>Responses to SSC and Plan Team Comments on Assessments in General</w:t>
      </w:r>
    </w:p>
    <w:p w14:paraId="2C0C1F19" w14:textId="707D88FE" w:rsidR="00725751" w:rsidRDefault="00725751" w:rsidP="00725751">
      <w:r w:rsidRPr="0013013E">
        <w:rPr>
          <w:i/>
        </w:rPr>
        <w:t xml:space="preserve">“The SSC supports the JGPT’s recommendation that stock assessment authors transition from the ADMB RE variants to the </w:t>
      </w:r>
      <w:proofErr w:type="spellStart"/>
      <w:r w:rsidRPr="0013013E">
        <w:rPr>
          <w:i/>
        </w:rPr>
        <w:t>rema</w:t>
      </w:r>
      <w:proofErr w:type="spellEnd"/>
      <w:r w:rsidRPr="0013013E">
        <w:rPr>
          <w:i/>
        </w:rPr>
        <w:t xml:space="preserve"> framework, which implements the same model variants in a single framework with several improvements.”</w:t>
      </w:r>
      <w:r>
        <w:t>(SSC, Oct 2022)</w:t>
      </w:r>
    </w:p>
    <w:p w14:paraId="1AFD776F" w14:textId="220E36B1" w:rsidR="00725751" w:rsidRDefault="00725751" w:rsidP="00725751">
      <w:pPr>
        <w:rPr>
          <w:ins w:id="22" w:author="Chris.Lunsford" w:date="2022-11-01T10:50:00Z"/>
        </w:rPr>
      </w:pPr>
      <w:r>
        <w:t xml:space="preserve">Apportionment in this assessment was not updated from last year’s assessment because there was no new data to inform apportionments. However, in future assessments apportionment will be transitioned to the </w:t>
      </w:r>
      <w:proofErr w:type="spellStart"/>
      <w:r>
        <w:rPr>
          <w:i/>
        </w:rPr>
        <w:t>rema</w:t>
      </w:r>
      <w:proofErr w:type="spellEnd"/>
      <w:r>
        <w:t xml:space="preserve"> framework as well as investigations into including the AFSC longline survey as an additional index.</w:t>
      </w:r>
    </w:p>
    <w:p w14:paraId="38FA531B" w14:textId="0A85F2F9" w:rsidR="004E3DBE" w:rsidRDefault="004E3DBE" w:rsidP="00725751">
      <w:pPr>
        <w:rPr>
          <w:ins w:id="23" w:author="Chris.Lunsford" w:date="2022-11-01T10:50:00Z"/>
          <w:i/>
          <w:iCs/>
          <w:color w:val="222222"/>
          <w:shd w:val="clear" w:color="auto" w:fill="FFFFFF"/>
        </w:rPr>
      </w:pPr>
      <w:ins w:id="24" w:author="Chris.Lunsford" w:date="2022-11-01T10:50:00Z">
        <w:r>
          <w:rPr>
            <w:color w:val="000000"/>
          </w:rPr>
          <w:t>"</w:t>
        </w:r>
        <w:r>
          <w:rPr>
            <w:i/>
            <w:iCs/>
            <w:color w:val="222222"/>
            <w:shd w:val="clear" w:color="auto" w:fill="FFFFFF"/>
          </w:rPr>
          <w:t>The Team recommends all GOA authors evaluate any bottom trawl survey information used in their</w:t>
        </w:r>
        <w:r>
          <w:rPr>
            <w:i/>
            <w:iCs/>
            <w:color w:val="222222"/>
            <w:spacing w:val="-2"/>
            <w:shd w:val="clear" w:color="auto" w:fill="FFFFFF"/>
          </w:rPr>
          <w:t> </w:t>
        </w:r>
        <w:r>
          <w:rPr>
            <w:i/>
            <w:iCs/>
            <w:color w:val="222222"/>
            <w:shd w:val="clear" w:color="auto" w:fill="FFFFFF"/>
          </w:rPr>
          <w:t>assessment</w:t>
        </w:r>
        <w:r>
          <w:rPr>
            <w:i/>
            <w:iCs/>
            <w:color w:val="222222"/>
            <w:spacing w:val="-1"/>
            <w:shd w:val="clear" w:color="auto" w:fill="FFFFFF"/>
          </w:rPr>
          <w:t> </w:t>
        </w:r>
        <w:r>
          <w:rPr>
            <w:i/>
            <w:iCs/>
            <w:color w:val="222222"/>
            <w:shd w:val="clear" w:color="auto" w:fill="FFFFFF"/>
          </w:rPr>
          <w:t>prior</w:t>
        </w:r>
        <w:r>
          <w:rPr>
            <w:i/>
            <w:iCs/>
            <w:color w:val="222222"/>
            <w:spacing w:val="-4"/>
            <w:shd w:val="clear" w:color="auto" w:fill="FFFFFF"/>
          </w:rPr>
          <w:t> </w:t>
        </w:r>
        <w:r>
          <w:rPr>
            <w:i/>
            <w:iCs/>
            <w:color w:val="222222"/>
            <w:shd w:val="clear" w:color="auto" w:fill="FFFFFF"/>
          </w:rPr>
          <w:t>to</w:t>
        </w:r>
        <w:r>
          <w:rPr>
            <w:i/>
            <w:iCs/>
            <w:color w:val="222222"/>
            <w:spacing w:val="-5"/>
            <w:shd w:val="clear" w:color="auto" w:fill="FFFFFF"/>
          </w:rPr>
          <w:t> </w:t>
        </w:r>
        <w:r>
          <w:rPr>
            <w:i/>
            <w:iCs/>
            <w:color w:val="222222"/>
            <w:shd w:val="clear" w:color="auto" w:fill="FFFFFF"/>
          </w:rPr>
          <w:t>1990</w:t>
        </w:r>
        <w:r>
          <w:rPr>
            <w:i/>
            <w:iCs/>
            <w:color w:val="222222"/>
            <w:spacing w:val="-2"/>
            <w:shd w:val="clear" w:color="auto" w:fill="FFFFFF"/>
          </w:rPr>
          <w:t> </w:t>
        </w:r>
        <w:r>
          <w:rPr>
            <w:i/>
            <w:iCs/>
            <w:color w:val="222222"/>
            <w:shd w:val="clear" w:color="auto" w:fill="FFFFFF"/>
          </w:rPr>
          <w:t>including</w:t>
        </w:r>
        <w:r>
          <w:rPr>
            <w:i/>
            <w:iCs/>
            <w:color w:val="222222"/>
            <w:spacing w:val="-2"/>
            <w:shd w:val="clear" w:color="auto" w:fill="FFFFFF"/>
          </w:rPr>
          <w:t> </w:t>
        </w:r>
        <w:r>
          <w:rPr>
            <w:i/>
            <w:iCs/>
            <w:color w:val="222222"/>
            <w:shd w:val="clear" w:color="auto" w:fill="FFFFFF"/>
          </w:rPr>
          <w:t>the</w:t>
        </w:r>
        <w:r>
          <w:rPr>
            <w:i/>
            <w:iCs/>
            <w:color w:val="222222"/>
            <w:spacing w:val="-2"/>
            <w:shd w:val="clear" w:color="auto" w:fill="FFFFFF"/>
          </w:rPr>
          <w:t> </w:t>
        </w:r>
        <w:r>
          <w:rPr>
            <w:i/>
            <w:iCs/>
            <w:color w:val="222222"/>
            <w:shd w:val="clear" w:color="auto" w:fill="FFFFFF"/>
          </w:rPr>
          <w:t>1984</w:t>
        </w:r>
        <w:r>
          <w:rPr>
            <w:i/>
            <w:iCs/>
            <w:color w:val="222222"/>
            <w:spacing w:val="-5"/>
            <w:shd w:val="clear" w:color="auto" w:fill="FFFFFF"/>
          </w:rPr>
          <w:t> </w:t>
        </w:r>
        <w:r>
          <w:rPr>
            <w:i/>
            <w:iCs/>
            <w:color w:val="222222"/>
            <w:shd w:val="clear" w:color="auto" w:fill="FFFFFF"/>
          </w:rPr>
          <w:t>and</w:t>
        </w:r>
        <w:r>
          <w:rPr>
            <w:i/>
            <w:iCs/>
            <w:color w:val="222222"/>
            <w:spacing w:val="-3"/>
            <w:shd w:val="clear" w:color="auto" w:fill="FFFFFF"/>
          </w:rPr>
          <w:t> </w:t>
        </w:r>
        <w:r>
          <w:rPr>
            <w:i/>
            <w:iCs/>
            <w:color w:val="222222"/>
            <w:shd w:val="clear" w:color="auto" w:fill="FFFFFF"/>
          </w:rPr>
          <w:t>1987</w:t>
        </w:r>
        <w:r>
          <w:rPr>
            <w:i/>
            <w:iCs/>
            <w:color w:val="222222"/>
            <w:spacing w:val="-2"/>
            <w:shd w:val="clear" w:color="auto" w:fill="FFFFFF"/>
          </w:rPr>
          <w:t> </w:t>
        </w:r>
        <w:r>
          <w:rPr>
            <w:i/>
            <w:iCs/>
            <w:color w:val="222222"/>
            <w:shd w:val="clear" w:color="auto" w:fill="FFFFFF"/>
          </w:rPr>
          <w:t>surveys</w:t>
        </w:r>
        <w:r>
          <w:rPr>
            <w:i/>
            <w:iCs/>
            <w:color w:val="222222"/>
            <w:spacing w:val="-4"/>
            <w:shd w:val="clear" w:color="auto" w:fill="FFFFFF"/>
          </w:rPr>
          <w:t> </w:t>
        </w:r>
        <w:r>
          <w:rPr>
            <w:i/>
            <w:iCs/>
            <w:color w:val="222222"/>
            <w:shd w:val="clear" w:color="auto" w:fill="FFFFFF"/>
          </w:rPr>
          <w:t>and</w:t>
        </w:r>
        <w:r>
          <w:rPr>
            <w:i/>
            <w:iCs/>
            <w:color w:val="222222"/>
            <w:spacing w:val="-3"/>
            <w:shd w:val="clear" w:color="auto" w:fill="FFFFFF"/>
          </w:rPr>
          <w:t> </w:t>
        </w:r>
        <w:r>
          <w:rPr>
            <w:i/>
            <w:iCs/>
            <w:color w:val="222222"/>
            <w:shd w:val="clear" w:color="auto" w:fill="FFFFFF"/>
          </w:rPr>
          <w:t>conduct</w:t>
        </w:r>
        <w:r>
          <w:rPr>
            <w:i/>
            <w:iCs/>
            <w:color w:val="222222"/>
            <w:spacing w:val="-1"/>
            <w:shd w:val="clear" w:color="auto" w:fill="FFFFFF"/>
          </w:rPr>
          <w:t> </w:t>
        </w:r>
        <w:r>
          <w:rPr>
            <w:i/>
            <w:iCs/>
            <w:color w:val="222222"/>
            <w:shd w:val="clear" w:color="auto" w:fill="FFFFFF"/>
          </w:rPr>
          <w:t>sensitivity</w:t>
        </w:r>
        <w:r>
          <w:rPr>
            <w:i/>
            <w:iCs/>
            <w:color w:val="222222"/>
            <w:spacing w:val="-2"/>
            <w:shd w:val="clear" w:color="auto" w:fill="FFFFFF"/>
          </w:rPr>
          <w:t> </w:t>
        </w:r>
        <w:r>
          <w:rPr>
            <w:i/>
            <w:iCs/>
            <w:color w:val="222222"/>
            <w:shd w:val="clear" w:color="auto" w:fill="FFFFFF"/>
          </w:rPr>
          <w:t>analyses to evaluate their usefulness to</w:t>
        </w:r>
        <w:r>
          <w:rPr>
            <w:i/>
            <w:iCs/>
            <w:color w:val="222222"/>
            <w:spacing w:val="-1"/>
            <w:shd w:val="clear" w:color="auto" w:fill="FFFFFF"/>
          </w:rPr>
          <w:t> </w:t>
        </w:r>
        <w:r>
          <w:rPr>
            <w:i/>
            <w:iCs/>
            <w:color w:val="222222"/>
            <w:shd w:val="clear" w:color="auto" w:fill="FFFFFF"/>
          </w:rPr>
          <w:t>the assessment. This may apply for Aleutian Islands surveys but this was only raised during GOA assessment considerations."(GOA PT, Nov 2021).</w:t>
        </w:r>
      </w:ins>
    </w:p>
    <w:p w14:paraId="4FC6E564" w14:textId="62E5724C" w:rsidR="004E3DBE" w:rsidRPr="004E3DBE" w:rsidRDefault="004E3DBE" w:rsidP="00725751">
      <w:ins w:id="25" w:author="Chris.Lunsford" w:date="2022-11-01T10:58:00Z">
        <w:r>
          <w:t xml:space="preserve">Model 19.1a does not use the 1984 or 1987 survey biomass estimates, age compositions, or length compositions but </w:t>
        </w:r>
      </w:ins>
      <w:ins w:id="26" w:author="Chris.Lunsford" w:date="2022-11-01T11:00:00Z">
        <w:r>
          <w:t>th</w:t>
        </w:r>
      </w:ins>
      <w:ins w:id="27" w:author="Chris.Lunsford" w:date="2022-11-01T11:01:00Z">
        <w:r>
          <w:t>is information is</w:t>
        </w:r>
      </w:ins>
      <w:ins w:id="28" w:author="Chris.Lunsford" w:date="2022-11-01T11:00:00Z">
        <w:r>
          <w:t xml:space="preserve"> reported in the SAFE document for informational </w:t>
        </w:r>
        <w:commentRangeStart w:id="29"/>
        <w:r>
          <w:t>purposes</w:t>
        </w:r>
      </w:ins>
      <w:commentRangeEnd w:id="29"/>
      <w:ins w:id="30" w:author="Chris.Lunsford" w:date="2022-11-01T11:01:00Z">
        <w:r w:rsidR="00B763D1">
          <w:rPr>
            <w:rStyle w:val="CommentReference"/>
          </w:rPr>
          <w:commentReference w:id="29"/>
        </w:r>
      </w:ins>
      <w:ins w:id="31" w:author="Chris.Lunsford" w:date="2022-11-01T11:00:00Z">
        <w:r>
          <w:t xml:space="preserve">. </w:t>
        </w:r>
      </w:ins>
    </w:p>
    <w:p w14:paraId="120A89AD" w14:textId="77777777" w:rsidR="004678F0" w:rsidRDefault="00025D45">
      <w:pPr>
        <w:pStyle w:val="Heading2"/>
        <w:pBdr>
          <w:top w:val="nil"/>
          <w:left w:val="nil"/>
          <w:bottom w:val="nil"/>
          <w:right w:val="nil"/>
          <w:between w:val="nil"/>
        </w:pBdr>
      </w:pPr>
      <w:r>
        <w:t>Responses to SSC and Plan Team Comments Specific to this Assessment</w:t>
      </w:r>
    </w:p>
    <w:p w14:paraId="37DFCC08" w14:textId="77777777" w:rsidR="004C09BB" w:rsidRPr="004C09BB" w:rsidRDefault="004C09BB">
      <w:pPr>
        <w:rPr>
          <w:i/>
        </w:rPr>
      </w:pPr>
      <w:r w:rsidRPr="004C09BB">
        <w:rPr>
          <w:i/>
        </w:rPr>
        <w:t>Specific additional recommendations include:</w:t>
      </w:r>
    </w:p>
    <w:p w14:paraId="2176C708" w14:textId="77777777" w:rsidR="004C09BB" w:rsidRPr="004C09BB" w:rsidRDefault="004C09BB" w:rsidP="004C09BB">
      <w:pPr>
        <w:pStyle w:val="ListParagraph"/>
        <w:numPr>
          <w:ilvl w:val="0"/>
          <w:numId w:val="43"/>
        </w:numPr>
        <w:rPr>
          <w:i/>
        </w:rPr>
      </w:pPr>
      <w:r w:rsidRPr="004C09BB">
        <w:rPr>
          <w:i/>
        </w:rPr>
        <w:t>Provide a discussion of whether the period of elevated M estimated in recent models, and other environmentally-driven dynamics should be included in the calculation of reference points and/or stock status (see General Stock Assessment Comments)</w:t>
      </w:r>
    </w:p>
    <w:p w14:paraId="3A436AF0" w14:textId="55C7D032" w:rsidR="004C09BB" w:rsidRPr="004C09BB" w:rsidRDefault="004C09BB" w:rsidP="004C09BB">
      <w:pPr>
        <w:pStyle w:val="ListParagraph"/>
        <w:numPr>
          <w:ilvl w:val="0"/>
          <w:numId w:val="43"/>
        </w:numPr>
        <w:rPr>
          <w:i/>
        </w:rPr>
      </w:pPr>
      <w:r w:rsidRPr="004C09BB">
        <w:rPr>
          <w:i/>
        </w:rPr>
        <w:t>Provide an explanation as to whether all age-classes should be expected to be affected equally by marine heat waves, and over which time periods and by what mechanism they may be affected</w:t>
      </w:r>
    </w:p>
    <w:p w14:paraId="5AED0939" w14:textId="77777777" w:rsidR="004C09BB" w:rsidRPr="004C09BB" w:rsidRDefault="004C09BB" w:rsidP="004C09BB">
      <w:pPr>
        <w:pStyle w:val="ListParagraph"/>
        <w:numPr>
          <w:ilvl w:val="0"/>
          <w:numId w:val="43"/>
        </w:numPr>
        <w:rPr>
          <w:i/>
        </w:rPr>
      </w:pPr>
      <w:r w:rsidRPr="004C09BB">
        <w:rPr>
          <w:i/>
        </w:rPr>
        <w:t xml:space="preserve">Please elaborate on how the </w:t>
      </w:r>
      <w:proofErr w:type="spellStart"/>
      <w:r w:rsidRPr="004C09BB">
        <w:rPr>
          <w:i/>
        </w:rPr>
        <w:t>Dirichet</w:t>
      </w:r>
      <w:proofErr w:type="spellEnd"/>
      <w:r w:rsidRPr="004C09BB">
        <w:rPr>
          <w:i/>
        </w:rPr>
        <w:t>-multinomial method verified that the current weights are “correct”</w:t>
      </w:r>
    </w:p>
    <w:p w14:paraId="2DC5815A" w14:textId="77777777" w:rsidR="004C09BB" w:rsidRPr="004C09BB" w:rsidRDefault="004C09BB" w:rsidP="004C09BB">
      <w:pPr>
        <w:pStyle w:val="ListParagraph"/>
        <w:numPr>
          <w:ilvl w:val="0"/>
          <w:numId w:val="43"/>
        </w:numPr>
        <w:rPr>
          <w:i/>
        </w:rPr>
      </w:pPr>
      <w:r w:rsidRPr="004C09BB">
        <w:rPr>
          <w:i/>
        </w:rPr>
        <w:t>Address implausibly large standardized residuals observed for smaller fish in the fit to NMFS bottom trawl length frequency data</w:t>
      </w:r>
    </w:p>
    <w:p w14:paraId="77FB482D" w14:textId="77777777" w:rsidR="004C09BB" w:rsidRPr="004C09BB" w:rsidRDefault="004C09BB" w:rsidP="004C09BB">
      <w:pPr>
        <w:pStyle w:val="ListParagraph"/>
        <w:numPr>
          <w:ilvl w:val="0"/>
          <w:numId w:val="43"/>
        </w:numPr>
        <w:rPr>
          <w:i/>
        </w:rPr>
      </w:pPr>
      <w:r w:rsidRPr="004C09BB">
        <w:rPr>
          <w:i/>
        </w:rPr>
        <w:t>Provide more details about the spatial-temporal correlation that informs the historical beach-seine index where no historical data exist</w:t>
      </w:r>
    </w:p>
    <w:p w14:paraId="17565198" w14:textId="77777777" w:rsidR="004C09BB" w:rsidRPr="004C09BB" w:rsidRDefault="004C09BB" w:rsidP="004C09BB">
      <w:pPr>
        <w:pStyle w:val="ListParagraph"/>
        <w:numPr>
          <w:ilvl w:val="0"/>
          <w:numId w:val="43"/>
        </w:numPr>
        <w:rPr>
          <w:i/>
        </w:rPr>
      </w:pPr>
      <w:r w:rsidRPr="004C09BB">
        <w:rPr>
          <w:i/>
        </w:rPr>
        <w:t xml:space="preserve">Include standard MCMC diagnostics for all model parameters and derived quantities if posterior distributions are to be evaluated as part of the model results. These should include tests for </w:t>
      </w:r>
      <w:proofErr w:type="spellStart"/>
      <w:r w:rsidRPr="004C09BB">
        <w:rPr>
          <w:i/>
        </w:rPr>
        <w:t>burnin</w:t>
      </w:r>
      <w:proofErr w:type="spellEnd"/>
      <w:r w:rsidRPr="004C09BB">
        <w:rPr>
          <w:i/>
        </w:rPr>
        <w:t>, auto-correlation and mixing of the MCMC chain(s).</w:t>
      </w:r>
    </w:p>
    <w:p w14:paraId="2622F5C0" w14:textId="77777777" w:rsidR="004C09BB" w:rsidRPr="004C09BB" w:rsidRDefault="004C09BB" w:rsidP="004C09BB">
      <w:pPr>
        <w:pStyle w:val="ListParagraph"/>
        <w:numPr>
          <w:ilvl w:val="0"/>
          <w:numId w:val="43"/>
        </w:numPr>
        <w:rPr>
          <w:i/>
        </w:rPr>
      </w:pPr>
      <w:r w:rsidRPr="004C09BB">
        <w:rPr>
          <w:i/>
        </w:rPr>
        <w:t>Explore the potential for hook-competition in the IPHC index if it is to be incorporated</w:t>
      </w:r>
    </w:p>
    <w:p w14:paraId="2CEA5A39" w14:textId="77777777" w:rsidR="004C09BB" w:rsidRDefault="004C09BB" w:rsidP="004C09BB">
      <w:r>
        <w:t>(SSC, Nov 2022)</w:t>
      </w:r>
    </w:p>
    <w:p w14:paraId="21DAEA98" w14:textId="141563E9" w:rsidR="004C09BB" w:rsidRDefault="004C09BB" w:rsidP="004C09BB">
      <w:r>
        <w:t>As this is a transition year between senior authors, these comments are not addressed, but rather the accepted model from last year is used as this year’s recommended model</w:t>
      </w:r>
      <w:r w:rsidR="009C0CC7">
        <w:t>. T</w:t>
      </w:r>
      <w:r>
        <w:t>o the extent possible and feasibl</w:t>
      </w:r>
      <w:ins w:id="32" w:author="Daniel.Goethel" w:date="2022-11-02T08:09:00Z">
        <w:r w:rsidR="00A16907">
          <w:t>e</w:t>
        </w:r>
      </w:ins>
      <w:del w:id="33" w:author="Daniel.Goethel" w:date="2022-11-02T08:09:00Z">
        <w:r w:rsidDel="00A16907">
          <w:delText>y</w:delText>
        </w:r>
      </w:del>
      <w:r>
        <w:t xml:space="preserve"> given available data and whether the comments remain pertinent to future model alternatives explored, we will address these recommendations in future </w:t>
      </w:r>
      <w:commentRangeStart w:id="34"/>
      <w:r>
        <w:t>assessments</w:t>
      </w:r>
      <w:commentRangeEnd w:id="34"/>
      <w:r w:rsidR="00A16907">
        <w:rPr>
          <w:rStyle w:val="CommentReference"/>
        </w:rPr>
        <w:commentReference w:id="34"/>
      </w:r>
      <w:r>
        <w:t>.</w:t>
      </w:r>
    </w:p>
    <w:p w14:paraId="40E57CFC" w14:textId="77777777" w:rsidR="004C09BB" w:rsidRDefault="004C09BB" w:rsidP="004C09BB"/>
    <w:p w14:paraId="600C07A1" w14:textId="2ACE2170" w:rsidR="004E73E4" w:rsidRDefault="004E73E4" w:rsidP="004C09BB">
      <w:r>
        <w:br w:type="page"/>
      </w:r>
    </w:p>
    <w:p w14:paraId="488D8986" w14:textId="77777777" w:rsidR="004678F0" w:rsidRPr="009424E6" w:rsidRDefault="00025D45">
      <w:pPr>
        <w:pStyle w:val="Heading1"/>
        <w:pBdr>
          <w:top w:val="nil"/>
          <w:left w:val="nil"/>
          <w:bottom w:val="nil"/>
          <w:right w:val="nil"/>
          <w:between w:val="nil"/>
        </w:pBdr>
      </w:pPr>
      <w:commentRangeStart w:id="35"/>
      <w:r w:rsidRPr="009424E6">
        <w:lastRenderedPageBreak/>
        <w:t>Introduction</w:t>
      </w:r>
      <w:commentRangeEnd w:id="35"/>
      <w:r w:rsidR="00A16907">
        <w:rPr>
          <w:rStyle w:val="CommentReference"/>
          <w:rFonts w:ascii="Times New Roman" w:eastAsia="Times New Roman" w:hAnsi="Times New Roman" w:cs="Times New Roman"/>
          <w:b w:val="0"/>
        </w:rPr>
        <w:commentReference w:id="35"/>
      </w:r>
    </w:p>
    <w:p w14:paraId="78E1B1F1" w14:textId="20EE8DA9" w:rsidR="00E61A64" w:rsidRPr="009424E6" w:rsidRDefault="00E61A64" w:rsidP="00E61A64">
      <w:pPr>
        <w:rPr>
          <w:rFonts w:eastAsia="Calibri"/>
        </w:rPr>
      </w:pPr>
      <w:r w:rsidRPr="009424E6">
        <w:rPr>
          <w:rFonts w:eastAsia="Calibri"/>
        </w:rPr>
        <w:t>Pacific cod (</w:t>
      </w:r>
      <w:proofErr w:type="spellStart"/>
      <w:r w:rsidRPr="009424E6">
        <w:rPr>
          <w:rFonts w:eastAsia="Calibri"/>
          <w:i/>
        </w:rPr>
        <w:t>Gadus</w:t>
      </w:r>
      <w:proofErr w:type="spellEnd"/>
      <w:r w:rsidRPr="009424E6">
        <w:rPr>
          <w:rFonts w:eastAsia="Calibri"/>
          <w:i/>
        </w:rPr>
        <w:t xml:space="preserve"> </w:t>
      </w:r>
      <w:proofErr w:type="spellStart"/>
      <w:r w:rsidRPr="009424E6">
        <w:rPr>
          <w:rFonts w:eastAsia="Calibri"/>
          <w:i/>
        </w:rPr>
        <w:t>macrocephalus</w:t>
      </w:r>
      <w:proofErr w:type="spellEnd"/>
      <w:r w:rsidRPr="009424E6">
        <w:rPr>
          <w:rFonts w:eastAsia="Calibri"/>
        </w:rPr>
        <w:t xml:space="preserve">) is a transoceanic species, occurring at depths from shoreline to 500 m. The southern limit of the species’ distribution is about 34° N latitude, with a northern limit of about 63° N latitude. Pacific cod is distributed widely over Gulf of Alaska (GOA), as well as the eastern Bering Sea (EBS) and the Aleutian Islands (AI) area. The Aleut word for Pacific cod, </w:t>
      </w:r>
      <w:proofErr w:type="spellStart"/>
      <w:r w:rsidRPr="009424E6">
        <w:rPr>
          <w:rFonts w:eastAsia="Calibri"/>
          <w:i/>
        </w:rPr>
        <w:t>atxidax</w:t>
      </w:r>
      <w:proofErr w:type="spellEnd"/>
      <w:r w:rsidRPr="009424E6">
        <w:rPr>
          <w:rFonts w:eastAsia="Calibri"/>
        </w:rPr>
        <w:t xml:space="preserve">, </w:t>
      </w:r>
      <w:commentRangeStart w:id="36"/>
      <w:r w:rsidRPr="009424E6">
        <w:rPr>
          <w:rFonts w:eastAsia="Calibri"/>
        </w:rPr>
        <w:t xml:space="preserve">literally </w:t>
      </w:r>
      <w:commentRangeEnd w:id="36"/>
      <w:r w:rsidR="0045786C">
        <w:rPr>
          <w:rStyle w:val="CommentReference"/>
        </w:rPr>
        <w:commentReference w:id="36"/>
      </w:r>
      <w:r w:rsidRPr="009424E6">
        <w:rPr>
          <w:rFonts w:eastAsia="Calibri"/>
        </w:rPr>
        <w:t xml:space="preserve">translates to “the fish that stops” (Betts </w:t>
      </w:r>
      <w:r w:rsidRPr="009424E6">
        <w:rPr>
          <w:rFonts w:eastAsia="Calibri"/>
          <w:i/>
        </w:rPr>
        <w:t>et al.</w:t>
      </w:r>
      <w:r w:rsidRPr="009424E6">
        <w:rPr>
          <w:rFonts w:eastAsia="Calibri"/>
        </w:rPr>
        <w:t xml:space="preserve"> 2011). Recoveries from archeological </w:t>
      </w:r>
      <w:proofErr w:type="spellStart"/>
      <w:r w:rsidRPr="009424E6">
        <w:rPr>
          <w:rFonts w:eastAsia="Calibri"/>
        </w:rPr>
        <w:t>middens</w:t>
      </w:r>
      <w:proofErr w:type="spellEnd"/>
      <w:r w:rsidRPr="009424E6">
        <w:rPr>
          <w:rFonts w:eastAsia="Calibri"/>
        </w:rPr>
        <w:t xml:space="preserve"> on </w:t>
      </w:r>
      <w:proofErr w:type="spellStart"/>
      <w:r w:rsidRPr="009424E6">
        <w:rPr>
          <w:rFonts w:eastAsia="Calibri"/>
        </w:rPr>
        <w:t>Sanak</w:t>
      </w:r>
      <w:proofErr w:type="spellEnd"/>
      <w:r w:rsidRPr="009424E6">
        <w:rPr>
          <w:rFonts w:eastAsia="Calibri"/>
        </w:rPr>
        <w:t xml:space="preserve"> Island in the Western GOA show a long history (at least 6,000 years) of exploitation. Over this period, the archeological record reveals fluctuations in Pacific cod size distribution which Betts et al. (2011) tie to changes in abundance due to climate variability</w:t>
      </w:r>
      <w:r w:rsidR="003518CA" w:rsidRPr="009424E6">
        <w:rPr>
          <w:rFonts w:eastAsia="Calibri"/>
        </w:rPr>
        <w:t xml:space="preserve"> (</w:t>
      </w:r>
      <w:r w:rsidR="009D0B2A" w:rsidRPr="009424E6">
        <w:rPr>
          <w:rFonts w:eastAsia="Calibri"/>
        </w:rPr>
        <w:t>Fig.</w:t>
      </w:r>
      <w:r w:rsidR="003518CA" w:rsidRPr="009424E6">
        <w:rPr>
          <w:rFonts w:eastAsia="Calibri"/>
        </w:rPr>
        <w:t xml:space="preserve"> 2.1)</w:t>
      </w:r>
      <w:r w:rsidRPr="009424E6">
        <w:rPr>
          <w:rFonts w:eastAsia="Calibri"/>
        </w:rPr>
        <w:t xml:space="preserve">. Over this long period colder climate conditions appear to have consistently led to higher abundance with more small/young cod in the population and warmer conditions to lower abundance with fewer small/young cod in the population. Recent comparisons of Pacific cod length distributions extrapolated from bones retrieved from </w:t>
      </w:r>
      <w:proofErr w:type="spellStart"/>
      <w:r w:rsidRPr="009424E6">
        <w:rPr>
          <w:rFonts w:eastAsia="Calibri"/>
        </w:rPr>
        <w:t>middens</w:t>
      </w:r>
      <w:proofErr w:type="spellEnd"/>
      <w:r w:rsidRPr="009424E6">
        <w:rPr>
          <w:rFonts w:eastAsia="Calibri"/>
        </w:rPr>
        <w:t xml:space="preserve"> and those from the modern domestic fishery show a cline in size from larger fish in the west to smaller fish in the southeastern GOA that has been consistent for over 6,000 years (West </w:t>
      </w:r>
      <w:r w:rsidRPr="009424E6">
        <w:rPr>
          <w:rFonts w:eastAsia="Calibri"/>
          <w:i/>
        </w:rPr>
        <w:t>et al.</w:t>
      </w:r>
      <w:r w:rsidRPr="009424E6">
        <w:rPr>
          <w:rFonts w:eastAsia="Calibri"/>
        </w:rPr>
        <w:t xml:space="preserve"> 2020). </w:t>
      </w:r>
    </w:p>
    <w:p w14:paraId="76CD8A75" w14:textId="63FB7E60" w:rsidR="00406878" w:rsidRPr="009424E6" w:rsidRDefault="00406878" w:rsidP="00406878">
      <w:r w:rsidRPr="009424E6">
        <w:t xml:space="preserve">Tagging studies (e.g., Shimada and Kimura 1994) have demonstrated significant migration both within and between the eastern Bering Sea (EBS), Aleutian Islands (AI), and Gulf of Alaska (GOA) outside of their winter (January – April) spawning season. In March 2021 and 2022, a cooperative tagging study between the Alaska Fisheries Science Center (AFSC) and the Aleutian East Borough (AEB) was initiated to examine the seasonal movements of Pacific cod captured in the western GOA during the winter spawning season. The goal of this study was to better understand the seasonal connectivity between winter spawning locations of Pacific cod in the western GOA and foraging locations in GOA and EBS during the summer months when both Alaska Fisheries Science Center's bottom-trawl surveys are conducted. In March 2021, Pacific cod were tagged and released with 25 pop-up satellite tags and 957 conventional </w:t>
      </w:r>
      <w:ins w:id="37" w:author="Daniel.Goethel" w:date="2022-11-02T08:18:00Z">
        <w:r w:rsidR="0045786C">
          <w:t xml:space="preserve">tags </w:t>
        </w:r>
      </w:ins>
      <w:r w:rsidRPr="009424E6">
        <w:t xml:space="preserve">within 8 subareas of the western GOA near </w:t>
      </w:r>
      <w:proofErr w:type="spellStart"/>
      <w:r w:rsidRPr="009424E6">
        <w:t>Shumagin</w:t>
      </w:r>
      <w:proofErr w:type="spellEnd"/>
      <w:r w:rsidRPr="009424E6">
        <w:t xml:space="preserve"> and </w:t>
      </w:r>
      <w:proofErr w:type="spellStart"/>
      <w:r w:rsidRPr="009424E6">
        <w:t>Sanak</w:t>
      </w:r>
      <w:proofErr w:type="spellEnd"/>
      <w:r w:rsidRPr="009424E6">
        <w:t xml:space="preserve"> Islands in 2021 (</w:t>
      </w:r>
      <w:r w:rsidR="009D0B2A" w:rsidRPr="009424E6">
        <w:t>Fig.</w:t>
      </w:r>
      <w:r w:rsidRPr="009424E6">
        <w:t xml:space="preserve"> 2.2). In April 2022, Pacific cod with 27 pop-up satellite tags were released along with 760 conventional tags in several of the same subareas as in 2021</w:t>
      </w:r>
      <w:r w:rsidRPr="009424E6">
        <w:rPr>
          <w:shd w:val="clear" w:color="auto" w:fill="FFFFFF"/>
        </w:rPr>
        <w:t>. Pop-up satellite tags will release and transmit data to satellites at predetermined lengths of time (e.g. 180 days), whereas conventional tags require a platform of recovery such as a fishery.</w:t>
      </w:r>
      <w:r w:rsidRPr="009424E6">
        <w:t xml:space="preserve"> </w:t>
      </w:r>
      <w:r w:rsidRPr="009424E6">
        <w:rPr>
          <w:rFonts w:eastAsia="Source Sans Pro"/>
        </w:rPr>
        <w:t xml:space="preserve">In 2021, pop-up locations of satellite tagged Pacific cod within 3 months of release were largely located within the vicinity of the release areas (March-May). However, more than half the fish with tags recovered between June through October (10 of 17 satellite-tagged fish with summer recovery locations) had moved substantial distances into the EBS, AI, northern Bering Sea (NBS), Russia, and the Chukchi Sea. These results contrasted with Pacific cod movement in 2022, where from June through October only 3 out of 23 satellite-tagged fish with summer recovery locations moved into the EBS (n=2) and NBS (n=1) and most fish stayed close to their original spawning areas. These movement patterns suggest seasonal connectivity between the western GOA and other management regions, such as the EBS, but with an unknown amount of </w:t>
      </w:r>
      <w:proofErr w:type="spellStart"/>
      <w:r w:rsidRPr="009424E6">
        <w:rPr>
          <w:rFonts w:eastAsia="Source Sans Pro"/>
        </w:rPr>
        <w:t>interannual</w:t>
      </w:r>
      <w:proofErr w:type="spellEnd"/>
      <w:r w:rsidRPr="009424E6">
        <w:rPr>
          <w:rFonts w:eastAsia="Source Sans Pro"/>
        </w:rPr>
        <w:t xml:space="preserve"> variability in these movement patterns. The research has also provided insights into resident vs. migratory fish. Some tagged fish are still at large with winter 2023 pop-up dates. Work is in progress to reconstruct movement paths of individual fish with a geolocation model which will provide valuable information on migration timing and pathways. Additional satellite and conventional tag releases are planned for March 2023</w:t>
      </w:r>
      <w:r w:rsidRPr="009424E6">
        <w:rPr>
          <w:shd w:val="clear" w:color="auto" w:fill="FFFFFF"/>
        </w:rPr>
        <w:t>.</w:t>
      </w:r>
    </w:p>
    <w:p w14:paraId="1C2686AB" w14:textId="5060FA8D" w:rsidR="00D72295" w:rsidRPr="009424E6" w:rsidRDefault="00E61A64" w:rsidP="00D72295">
      <w:r w:rsidRPr="009424E6">
        <w:rPr>
          <w:color w:val="000000"/>
        </w:rPr>
        <w:t xml:space="preserve">Two genetics studies using Restriction-site Associated DNA sequencing have indicated significant genetic differentiation among spawning stocks of Pacific cod in the GOA and the EBS (Drinan </w:t>
      </w:r>
      <w:r w:rsidRPr="009424E6">
        <w:rPr>
          <w:i/>
          <w:color w:val="000000"/>
        </w:rPr>
        <w:t>et al.</w:t>
      </w:r>
      <w:r w:rsidRPr="009424E6">
        <w:rPr>
          <w:color w:val="000000"/>
        </w:rPr>
        <w:t xml:space="preserve"> 2018; Spies </w:t>
      </w:r>
      <w:r w:rsidRPr="009424E6">
        <w:rPr>
          <w:i/>
          <w:color w:val="000000"/>
        </w:rPr>
        <w:t>et al.</w:t>
      </w:r>
      <w:r w:rsidRPr="009424E6">
        <w:rPr>
          <w:color w:val="000000"/>
        </w:rPr>
        <w:t xml:space="preserve"> 2019). </w:t>
      </w:r>
      <w:r w:rsidR="00D72295" w:rsidRPr="009424E6">
        <w:t>The most recent genomic analysis of Pacific cod includes a new publication that used pooled whole genome sequencing (Pool-</w:t>
      </w:r>
      <w:proofErr w:type="spellStart"/>
      <w:r w:rsidR="00D72295" w:rsidRPr="009424E6">
        <w:t>Seq</w:t>
      </w:r>
      <w:proofErr w:type="spellEnd"/>
      <w:r w:rsidR="00D72295" w:rsidRPr="009424E6">
        <w:t>; Spies et al. 2022), as well as a new study conducted during 2021 and 2022 that used low coverage whole genome sequencing (</w:t>
      </w:r>
      <w:proofErr w:type="spellStart"/>
      <w:r w:rsidR="00D72295" w:rsidRPr="009424E6">
        <w:t>lcWGS</w:t>
      </w:r>
      <w:proofErr w:type="spellEnd"/>
      <w:r w:rsidR="00D72295" w:rsidRPr="009424E6">
        <w:t xml:space="preserve">). Low-coverage whole-genome sequencing analysis of 429 samples of Pacific cod from known spawning regions during </w:t>
      </w:r>
      <w:r w:rsidR="00D72295" w:rsidRPr="009424E6">
        <w:lastRenderedPageBreak/>
        <w:t>spawning season indicated population structure similar to what was previously known, but with finer resolution and greater power owing to the larger number of markers. Using 1,922,927 polymorphic SNPs (</w:t>
      </w:r>
      <w:r w:rsidR="009D0B2A" w:rsidRPr="009424E6">
        <w:t>Fig.</w:t>
      </w:r>
      <w:r w:rsidR="00D72295" w:rsidRPr="009424E6">
        <w:t xml:space="preserve"> 2.3), the pattern of population structure mostly resembles isolation-by-distance, in which samples from proximate spawning areas are more genetically similar than samples from more distant areas. Isolation-by-distance was observed from western Gulf of Alaska (Kodiak and the </w:t>
      </w:r>
      <w:proofErr w:type="spellStart"/>
      <w:r w:rsidR="00D72295" w:rsidRPr="009424E6">
        <w:t>Shumagin</w:t>
      </w:r>
      <w:proofErr w:type="spellEnd"/>
      <w:r w:rsidR="00D72295" w:rsidRPr="009424E6">
        <w:t xml:space="preserve"> Islands) through Unimak Pass and the eastern Aleutian Islands. Previous studies have reported an isolation-by-distance pattern in Pacific cod using microsatellite markers (Cunningham et al. 2009 and Spies 2012) and reduced-representation sequencing (Drinan et al. 2018). Within the isolation-by-distance pattern, there were some distinct breaks in the population structure. The most significant genetic break occurs between western and eastern Gulf of Alaska (GOA) spawning </w:t>
      </w:r>
      <w:commentRangeStart w:id="38"/>
      <w:r w:rsidR="00D72295" w:rsidRPr="009424E6">
        <w:t xml:space="preserve">samples </w:t>
      </w:r>
      <w:commentRangeEnd w:id="38"/>
      <w:r w:rsidR="0045786C">
        <w:rPr>
          <w:rStyle w:val="CommentReference"/>
        </w:rPr>
        <w:commentReference w:id="38"/>
      </w:r>
      <w:r w:rsidR="00D72295" w:rsidRPr="009424E6">
        <w:t>(</w:t>
      </w:r>
      <w:r w:rsidR="009D0B2A" w:rsidRPr="009424E6">
        <w:t>Fig.</w:t>
      </w:r>
      <w:r w:rsidR="00D72295" w:rsidRPr="009424E6">
        <w:t xml:space="preserve"> </w:t>
      </w:r>
      <w:r w:rsidR="00D67C58" w:rsidRPr="009424E6">
        <w:t>2.3</w:t>
      </w:r>
      <w:r w:rsidR="00D72295" w:rsidRPr="009424E6">
        <w:t xml:space="preserve">), and was supported by previous research that highlighted the zona </w:t>
      </w:r>
      <w:proofErr w:type="spellStart"/>
      <w:r w:rsidR="00D72295" w:rsidRPr="009424E6">
        <w:t>pellucida</w:t>
      </w:r>
      <w:proofErr w:type="spellEnd"/>
      <w:r w:rsidR="00D72295" w:rsidRPr="009424E6">
        <w:t xml:space="preserve"> gene region (Spies et al. 2021). </w:t>
      </w:r>
    </w:p>
    <w:p w14:paraId="7434F0CF" w14:textId="77777777" w:rsidR="00E61A64" w:rsidRPr="009424E6" w:rsidRDefault="00E61A64" w:rsidP="00E61A64">
      <w:pPr>
        <w:rPr>
          <w:color w:val="222222"/>
        </w:rPr>
      </w:pPr>
      <w:r w:rsidRPr="009424E6">
        <w:rPr>
          <w:color w:val="222222"/>
        </w:rPr>
        <w:t>Although there appears to be some genetic differentiation within the GOA management area and some cross migration between the Western GOA and Bering Sea that may vary seasonally, the Pacific cod stock in the GOA region is currently managed as a single stock. Further work is needed to understand the genetic stock structure of cod in the GOA and its relationship with the Bering Sea stock of cod during spawning and feeding periods.</w:t>
      </w:r>
    </w:p>
    <w:p w14:paraId="2E07206C" w14:textId="77777777" w:rsidR="00E61A64" w:rsidRPr="000E014D" w:rsidRDefault="00E61A64" w:rsidP="00E61A64">
      <w:pPr>
        <w:rPr>
          <w:rFonts w:eastAsia="Calibri"/>
        </w:rPr>
      </w:pPr>
      <w:r w:rsidRPr="009424E6">
        <w:rPr>
          <w:color w:val="222222"/>
        </w:rPr>
        <w:t>A detailed account of Pacific cod life history, environmental drivers, economic and social indicators can be found in the GOA Pacific cod ecosystem and social processes (ESP) in the 2021 assessment (</w:t>
      </w:r>
      <w:proofErr w:type="spellStart"/>
      <w:r w:rsidRPr="009424E6">
        <w:rPr>
          <w:color w:val="222222"/>
        </w:rPr>
        <w:t>Barbeaux</w:t>
      </w:r>
      <w:proofErr w:type="spellEnd"/>
      <w:r w:rsidRPr="009424E6">
        <w:rPr>
          <w:color w:val="222222"/>
        </w:rPr>
        <w:t xml:space="preserve"> </w:t>
      </w:r>
      <w:r w:rsidRPr="009424E6">
        <w:rPr>
          <w:i/>
          <w:color w:val="222222"/>
        </w:rPr>
        <w:t>et al.</w:t>
      </w:r>
      <w:r w:rsidRPr="009424E6">
        <w:rPr>
          <w:color w:val="222222"/>
        </w:rPr>
        <w:t xml:space="preserve"> 2021).</w:t>
      </w:r>
    </w:p>
    <w:p w14:paraId="6273A660" w14:textId="77777777" w:rsidR="004678F0" w:rsidRPr="009424E6" w:rsidRDefault="00025D45">
      <w:pPr>
        <w:pStyle w:val="Heading1"/>
        <w:pBdr>
          <w:top w:val="nil"/>
          <w:left w:val="nil"/>
          <w:bottom w:val="nil"/>
          <w:right w:val="nil"/>
          <w:between w:val="nil"/>
        </w:pBdr>
      </w:pPr>
      <w:commentRangeStart w:id="39"/>
      <w:r w:rsidRPr="009424E6">
        <w:t>Fishery</w:t>
      </w:r>
      <w:commentRangeEnd w:id="39"/>
      <w:r w:rsidR="001070C9">
        <w:rPr>
          <w:rStyle w:val="CommentReference"/>
          <w:rFonts w:ascii="Times New Roman" w:eastAsia="Times New Roman" w:hAnsi="Times New Roman" w:cs="Times New Roman"/>
          <w:b w:val="0"/>
        </w:rPr>
        <w:commentReference w:id="39"/>
      </w:r>
    </w:p>
    <w:p w14:paraId="09C2943C" w14:textId="77777777" w:rsidR="00407113" w:rsidRPr="009424E6" w:rsidRDefault="00407113" w:rsidP="00407113">
      <w:pPr>
        <w:pStyle w:val="Heading2"/>
      </w:pPr>
      <w:r w:rsidRPr="009424E6">
        <w:t>Fishery history and management measures</w:t>
      </w:r>
    </w:p>
    <w:p w14:paraId="08BD6FBB" w14:textId="16D20161" w:rsidR="00407113" w:rsidRPr="009424E6" w:rsidRDefault="00407113" w:rsidP="00407113">
      <w:r w:rsidRPr="009424E6">
        <w:t>During the two decades prior to passage of the Magnuson Fishery Conservation and Management Act (MFCMA) in 1976, the fishery for Pacific cod in the GOA was small, averaging around 3,000 t per year. Most of the catch during this period was taken by the foreign fleet, whose catches of Pacific cod were usually incidental to directed fisheries for other species. By 1976, catches had increased to 6,800 t. Catches of Pacific cod since 1991</w:t>
      </w:r>
      <w:r w:rsidR="00742CA5" w:rsidRPr="009424E6">
        <w:t xml:space="preserve"> by gear type and jurisdiction</w:t>
      </w:r>
      <w:r w:rsidRPr="009424E6">
        <w:t xml:space="preserve"> are shown in Table 2.</w:t>
      </w:r>
      <w:r w:rsidR="00742CA5" w:rsidRPr="009424E6">
        <w:t>1</w:t>
      </w:r>
      <w:r w:rsidRPr="009424E6">
        <w:t xml:space="preserve">; </w:t>
      </w:r>
      <w:commentRangeStart w:id="40"/>
      <w:r w:rsidRPr="009424E6">
        <w:t xml:space="preserve">catches prior to that are listed in Thompson </w:t>
      </w:r>
      <w:r w:rsidRPr="009424E6">
        <w:rPr>
          <w:i/>
        </w:rPr>
        <w:t>et al.</w:t>
      </w:r>
      <w:r w:rsidRPr="009424E6">
        <w:t xml:space="preserve"> (2011)</w:t>
      </w:r>
      <w:commentRangeEnd w:id="40"/>
      <w:r w:rsidR="001070C9">
        <w:rPr>
          <w:rStyle w:val="CommentReference"/>
        </w:rPr>
        <w:commentReference w:id="40"/>
      </w:r>
      <w:r w:rsidRPr="009424E6">
        <w:t>. Presently, the Pacific cod stock is exploited by a multiple-gear fishery, including trawl, longline, pot, and jig components. Trawl gear took the largest share of the catch in every year but one from 1991-2002, although pot gear has taken the largest single-gear share of the catch in each year since 2003. Figure 2.</w:t>
      </w:r>
      <w:r w:rsidR="00D67C58" w:rsidRPr="009424E6">
        <w:t>4</w:t>
      </w:r>
      <w:r w:rsidRPr="009424E6">
        <w:t xml:space="preserve"> shows landings by gear since 1977.</w:t>
      </w:r>
    </w:p>
    <w:p w14:paraId="667419AB" w14:textId="77777777" w:rsidR="00407113" w:rsidRPr="009424E6" w:rsidRDefault="00407113" w:rsidP="00407113">
      <w:r w:rsidRPr="009424E6">
        <w:t>The history of acceptable biological catch (ABC) and total allowable catch (TAC) levels is summarized and compared with the time series of aggregate commercial catches in Table 2.</w:t>
      </w:r>
      <w:r w:rsidR="00C461E7" w:rsidRPr="009424E6">
        <w:t>2</w:t>
      </w:r>
      <w:r w:rsidRPr="009424E6">
        <w:t xml:space="preserve">. Changes in ABC over time are typically attributable to three factors: 1) changes in resource abundance, 2) changes in management strategy, and 3) changes in the stock assessment model. Assessments conducted prior to 1988 were based on survey biomass alone. From 1988-1993, the assessment was based on stock reduction analysis (Kimura </w:t>
      </w:r>
      <w:r w:rsidRPr="009424E6">
        <w:rPr>
          <w:i/>
        </w:rPr>
        <w:t>et al.</w:t>
      </w:r>
      <w:r w:rsidRPr="009424E6">
        <w:t xml:space="preserve"> 1984). From 1994-2004, the assessment was conducted using the Stock Synthesis 1 modeling software (</w:t>
      </w:r>
      <w:proofErr w:type="spellStart"/>
      <w:r w:rsidRPr="009424E6">
        <w:t>Methot</w:t>
      </w:r>
      <w:proofErr w:type="spellEnd"/>
      <w:r w:rsidRPr="009424E6">
        <w:t xml:space="preserve"> 1986, 1990) with length-based data. The assessment was migrated to Stock Synthesis 2 (SS2) in 2005 (</w:t>
      </w:r>
      <w:proofErr w:type="spellStart"/>
      <w:r w:rsidRPr="009424E6">
        <w:t>Methot</w:t>
      </w:r>
      <w:proofErr w:type="spellEnd"/>
      <w:r w:rsidRPr="009424E6">
        <w:t xml:space="preserve"> 2005), at which time age-based data began to enter the assessment. Several changes have been made to the model within the SS2 framework (renamed “Stock Synthesis” or “SS3”, in 2008) each year since then.</w:t>
      </w:r>
    </w:p>
    <w:p w14:paraId="0F09B2EE" w14:textId="61A0C998" w:rsidR="00407113" w:rsidRPr="009424E6" w:rsidRDefault="00407113" w:rsidP="00407113">
      <w:r w:rsidRPr="009424E6">
        <w:t xml:space="preserve">For the first year of management under the Magnuson-Stevens Fishery Conservation and Management Act (MSFCMA, </w:t>
      </w:r>
      <w:r w:rsidR="00F40D36" w:rsidRPr="009424E6">
        <w:t xml:space="preserve">starting in </w:t>
      </w:r>
      <w:r w:rsidRPr="009424E6">
        <w:t xml:space="preserve">1977), the catch limit for GOA Pacific cod was established at slightly less than the 1976 total reported landings. During the period 1978-1981, catch limits varied between 34,800 </w:t>
      </w:r>
      <w:r w:rsidRPr="009424E6">
        <w:lastRenderedPageBreak/>
        <w:t xml:space="preserve">and 70,000 t, settling at 60,000 t in 1982. Prior to 1981 these limits were assigned for “fishing years” rather than calendar years. In 1981 the catch limit was raised temporarily to 70,000 t and the fishing year was extended until December 31 to allow for a smooth transition to management based on calendar years, after which the catch limit returned to 60,000 t until 1986, when ABC began to be set on an annual basis. From 1986 (the first year in which an ABC was set) through 1996, TAC averaged about 83% of ABC and catch averaged about 81% of TAC. In 8 of those 11 years, TAC equaled ABC exactly. In 2 of those 11 years (1992 and 1996), catch exceeded TAC. </w:t>
      </w:r>
    </w:p>
    <w:p w14:paraId="022206F7" w14:textId="77777777" w:rsidR="00407113" w:rsidRPr="009424E6" w:rsidRDefault="00407113" w:rsidP="00407113">
      <w:r w:rsidRPr="009424E6">
        <w:t>To understand the relationships between ABC, TAC, and catch for the period since 1997, it is important to understand that a substantial fishery for Pacific cod has been conducted during these years inside State of Alaska waters (</w:t>
      </w:r>
      <w:r w:rsidR="005965C5" w:rsidRPr="009424E6">
        <w:t>Table 2.1</w:t>
      </w:r>
      <w:r w:rsidRPr="009424E6">
        <w:t xml:space="preserve">), mostly in the Western and Central Regulatory Areas. To accommodate the State-managed fishery, the Federal TAC was set well below ABC (15-25% lower) in each of those years. Thus, although total (Federal plus State) catch has exceeded the Federal TAC in 16 of the 23 years since 1997, this is basically an artifact of the bi-jurisdictional nature of the fishery and is not evidence of overfishing as this would require exceeding OFL. </w:t>
      </w:r>
      <w:commentRangeStart w:id="41"/>
      <w:r w:rsidRPr="009424E6">
        <w:t>At no time since the separate State waters fishery began in 1997 has total catch exceeded ABC, and total catch has never exceeded OFL</w:t>
      </w:r>
      <w:commentRangeEnd w:id="41"/>
      <w:r w:rsidR="00AA38D3">
        <w:rPr>
          <w:rStyle w:val="CommentReference"/>
        </w:rPr>
        <w:commentReference w:id="41"/>
      </w:r>
      <w:r w:rsidRPr="009424E6">
        <w:t>.</w:t>
      </w:r>
    </w:p>
    <w:p w14:paraId="6E71F58A" w14:textId="77777777" w:rsidR="00407113" w:rsidRPr="009424E6" w:rsidRDefault="00407113" w:rsidP="00407113">
      <w:r w:rsidRPr="009424E6">
        <w:t>Historically, the majority of the GOA catch has come from the Central regulatory area. To some extent the distribution of effort within the GOA is driven by regulation, as catch limits within this region have been apportioned by area throughout the history of management under the MFCMA. Changes in area-specific allocation between years have usually been traceable to changes in biomass distributions estimated by Alaska Fisheries Science Center (AFSC) trawl surveys or management responses to local concerns. Currently the area-specific ABC allocation is derived from the random effects model.</w:t>
      </w:r>
      <w:r w:rsidR="002934EA" w:rsidRPr="009424E6">
        <w:t xml:space="preserve"> </w:t>
      </w:r>
      <w:r w:rsidRPr="009424E6">
        <w:t>The complete history of allocation (in percentage terms) by regulatory area within the GOA is shown in Table 2.</w:t>
      </w:r>
      <w:r w:rsidR="00C461E7" w:rsidRPr="009424E6">
        <w:t>3</w:t>
      </w:r>
      <w:r w:rsidRPr="009424E6">
        <w:t>. Table 2.</w:t>
      </w:r>
      <w:r w:rsidR="00C461E7" w:rsidRPr="009424E6">
        <w:t>1</w:t>
      </w:r>
      <w:r w:rsidRPr="009424E6">
        <w:t xml:space="preserve"> and Table 2.</w:t>
      </w:r>
      <w:r w:rsidR="00C461E7" w:rsidRPr="009424E6">
        <w:t>2</w:t>
      </w:r>
      <w:r w:rsidRPr="009424E6">
        <w:t xml:space="preserve"> include discarded Pacific </w:t>
      </w:r>
      <w:commentRangeStart w:id="42"/>
      <w:r w:rsidRPr="009424E6">
        <w:t>cod</w:t>
      </w:r>
      <w:commentRangeEnd w:id="42"/>
      <w:r w:rsidR="00CA7230">
        <w:rPr>
          <w:rStyle w:val="CommentReference"/>
        </w:rPr>
        <w:commentReference w:id="42"/>
      </w:r>
      <w:r w:rsidRPr="009424E6">
        <w:t>, estimated retained and discarded amounts are shown in Table 2.</w:t>
      </w:r>
      <w:r w:rsidR="00C461E7" w:rsidRPr="009424E6">
        <w:t>4</w:t>
      </w:r>
      <w:r w:rsidRPr="009424E6">
        <w:t xml:space="preserve">. </w:t>
      </w:r>
    </w:p>
    <w:p w14:paraId="24E597BD" w14:textId="77777777" w:rsidR="00407113" w:rsidRPr="009424E6" w:rsidRDefault="00407113" w:rsidP="00407113">
      <w:r w:rsidRPr="009424E6">
        <w:t xml:space="preserve">In addition to area allocations, GOA Pacific cod is also allocated on the basis of processor component (inshore/offshore) and season. The inshore component is allocated 90% of the TAC and the remainder is allocated to the offshore component. Within the Central and Western Regulatory Areas, 60% of each component’s portion of the TAC is allocated to the A season (January 1 through June 10) and the remainder is allocated to the B season (June 11 through December 31, although the B season directed fishery does not open until September 1). </w:t>
      </w:r>
    </w:p>
    <w:p w14:paraId="16FAE7BB" w14:textId="77777777" w:rsidR="00407113" w:rsidRPr="009424E6" w:rsidRDefault="00407113" w:rsidP="00407113">
      <w:pPr>
        <w:jc w:val="both"/>
      </w:pPr>
      <w:r w:rsidRPr="009424E6">
        <w:t xml:space="preserve">NMFS has also published the following rule to implement Amendment 83 to the GOA </w:t>
      </w:r>
      <w:proofErr w:type="spellStart"/>
      <w:r w:rsidRPr="009424E6">
        <w:t>Groundfish</w:t>
      </w:r>
      <w:proofErr w:type="spellEnd"/>
      <w:r w:rsidRPr="009424E6">
        <w:t xml:space="preserve"> FMP:</w:t>
      </w:r>
    </w:p>
    <w:p w14:paraId="3298C202" w14:textId="77777777" w:rsidR="00407113" w:rsidRPr="009424E6" w:rsidRDefault="00407113" w:rsidP="00407113">
      <w:pPr>
        <w:ind w:left="720"/>
      </w:pPr>
      <w:r w:rsidRPr="009424E6">
        <w:t>“Amendment 83 allocates the Pacific cod TAC in the Western and Central regulatory areas of the GOA among various gear and operational sectors, and eliminates inshore and offshore allocations in these two regulatory areas. These allocations apply to both annual and seasonal limits of Pacific cod for the applicable sectors. These apportionments are discussed in detail in a subsequent section of this rule. Amendment 83 is intended to reduce competition among sectors and to support stability in the Pacific cod fishery. The final rule implementing Amendment 83 limits access to the Federal Pacific cod TAC fisheries prosecuted in State of Alaska (State) waters adjacent to the Western and Central regulatory areas in the GOA, otherwise known as parallel fisheries. Amendment 83 does not change the existing annual Pacific cod TAC allocation between the inshore and offshore processing components in the Eastern regulatory area of the GOA.</w:t>
      </w:r>
    </w:p>
    <w:p w14:paraId="29578EBC" w14:textId="77777777" w:rsidR="00407113" w:rsidRPr="009424E6" w:rsidRDefault="00407113" w:rsidP="00407113">
      <w:pPr>
        <w:ind w:left="720"/>
      </w:pPr>
      <w:r w:rsidRPr="009424E6">
        <w:t xml:space="preserve">“In the Central GOA, NMFS must allocate the Pacific cod TAC between vessels using jig gear, catcher vessels (CVs) less than 50 feet (15.24 meters) length overall using hook-and-line gear, </w:t>
      </w:r>
      <w:r w:rsidRPr="009424E6">
        <w:lastRenderedPageBreak/>
        <w:t xml:space="preserve">CVs equal to or greater than 50 feet (15.24 meters) length overall using hook-and-line gear, catcher/processors (C/Ps) using hook-and-line gear, CVs using trawl gear, C/Ps using trawl gear, and vessels using pot gear. In the Western GOA, NMFS must allocate the Pacific cod TAC between vessels using jig gear, CVs using hook-and-line gear, C/Ps using hook-and-line gear, CVs using trawl gear, and vessels using pot gear. </w:t>
      </w:r>
      <w:commentRangeStart w:id="43"/>
      <w:r w:rsidRPr="009424E6">
        <w:t xml:space="preserve">Table </w:t>
      </w:r>
      <w:commentRangeEnd w:id="43"/>
      <w:r w:rsidR="00CA7230">
        <w:rPr>
          <w:rStyle w:val="CommentReference"/>
        </w:rPr>
        <w:commentReference w:id="43"/>
      </w:r>
      <w:r w:rsidRPr="009424E6">
        <w:t>3 lists the proposed amounts of these seasonal allowances. For the Pacific cod sector splits and associated management measures to become effective in the GOA at the beginning of the 2012 fishing year, NMFS published a final rule (76 FR 74670, December 1, 2011) and will revise the final 2012 harvest specifications (76 FR 11111, March 1, 2011).”</w:t>
      </w:r>
    </w:p>
    <w:p w14:paraId="1F0B8B21" w14:textId="1FF11BA0" w:rsidR="00407113" w:rsidRPr="009424E6" w:rsidRDefault="00407113" w:rsidP="00407113">
      <w:pPr>
        <w:ind w:left="720"/>
      </w:pPr>
      <w:r w:rsidRPr="009424E6">
        <w:t xml:space="preserve">“NMFS proposes to calculate </w:t>
      </w:r>
      <w:del w:id="44" w:author="Daniel.Goethel" w:date="2022-11-02T11:33:00Z">
        <w:r w:rsidRPr="009424E6" w:rsidDel="00CA7230">
          <w:delText xml:space="preserve">of </w:delText>
        </w:r>
      </w:del>
      <w:r w:rsidRPr="009424E6">
        <w:t>the 2012 and 2013 Pacific cod TAC allocations in the following manner. First, the jig sector would receive 1.5 percent of the annual Pacific cod TAC in the Western GOA and 1.0 percent of the annual Pacific cod TAC in the Central GOA, as required by proposed § 679.20(c)(7). The jig sector annual allocation would further be apportioned between the A (60 percent) and B (40 percent) seasons as required by § 679.20(a</w:t>
      </w:r>
      <w:proofErr w:type="gramStart"/>
      <w:r w:rsidRPr="009424E6">
        <w:t>)(</w:t>
      </w:r>
      <w:proofErr w:type="gramEnd"/>
      <w:r w:rsidRPr="009424E6">
        <w:t>12)(</w:t>
      </w:r>
      <w:proofErr w:type="spellStart"/>
      <w:r w:rsidRPr="009424E6">
        <w:t>i</w:t>
      </w:r>
      <w:proofErr w:type="spellEnd"/>
      <w:r w:rsidRPr="009424E6">
        <w:t>). Should the jig sector harvest 90 percent or more of its allocation in a given area during the fishing year, then this allocation would increase by one percent in the subsequent fishing year, up to six percent of the annual TAC. NMFS proposes to allocate the remainder of the annual Pacific cod TAC based on gear type, operation type, and vessel length overall in the Western and Central GOA seasonally as required by proposed § 679.20(a</w:t>
      </w:r>
      <w:proofErr w:type="gramStart"/>
      <w:r w:rsidRPr="009424E6">
        <w:t>)(</w:t>
      </w:r>
      <w:proofErr w:type="gramEnd"/>
      <w:r w:rsidRPr="009424E6">
        <w:t>12)(A) and (B).”</w:t>
      </w:r>
    </w:p>
    <w:p w14:paraId="18E539BF" w14:textId="77777777" w:rsidR="00407113" w:rsidRPr="009424E6" w:rsidRDefault="00407113" w:rsidP="00407113">
      <w:r w:rsidRPr="009424E6">
        <w:t>The longline and trawl fisheries are also associated with a Pacific halibut mortality limit which sometimes constrains the magnitude and timing of harvests taken by these two gear types.</w:t>
      </w:r>
    </w:p>
    <w:p w14:paraId="2CE5162D" w14:textId="77777777" w:rsidR="00C461E7" w:rsidRPr="009424E6" w:rsidRDefault="00C461E7" w:rsidP="00C461E7">
      <w:pPr>
        <w:pStyle w:val="Heading2"/>
      </w:pPr>
      <w:commentRangeStart w:id="45"/>
      <w:r w:rsidRPr="009424E6">
        <w:t xml:space="preserve">Recent </w:t>
      </w:r>
      <w:commentRangeEnd w:id="45"/>
      <w:r w:rsidR="000653AA">
        <w:rPr>
          <w:rStyle w:val="CommentReference"/>
          <w:rFonts w:ascii="Times New Roman" w:eastAsia="Times New Roman" w:hAnsi="Times New Roman" w:cs="Times New Roman"/>
          <w:b w:val="0"/>
        </w:rPr>
        <w:commentReference w:id="45"/>
      </w:r>
      <w:r w:rsidRPr="009424E6">
        <w:t>fishery performance</w:t>
      </w:r>
    </w:p>
    <w:p w14:paraId="6B908241" w14:textId="77777777" w:rsidR="00C461E7" w:rsidRPr="009424E6" w:rsidRDefault="00C461E7" w:rsidP="00C461E7">
      <w:r w:rsidRPr="009424E6">
        <w:t xml:space="preserve">Data for managing the Gulf of Alaska </w:t>
      </w:r>
      <w:proofErr w:type="spellStart"/>
      <w:r w:rsidRPr="009424E6">
        <w:t>groundfish</w:t>
      </w:r>
      <w:proofErr w:type="spellEnd"/>
      <w:r w:rsidRPr="009424E6">
        <w:t xml:space="preserve"> fisheries are collected in multiple ways. The primary source of catch composition data in the federally managed fisheries for Pacific cod are collected by on-board observers (</w:t>
      </w:r>
      <w:proofErr w:type="spellStart"/>
      <w:r w:rsidRPr="009424E6">
        <w:t>Faunce</w:t>
      </w:r>
      <w:proofErr w:type="spellEnd"/>
      <w:r w:rsidRPr="009424E6">
        <w:t xml:space="preserve"> </w:t>
      </w:r>
      <w:r w:rsidRPr="009424E6">
        <w:rPr>
          <w:i/>
        </w:rPr>
        <w:t>et al.</w:t>
      </w:r>
      <w:r w:rsidRPr="009424E6">
        <w:t xml:space="preserve"> 2017). The Alaska Department of Fish and Game (ADFG) sample individual deliveries for state managed fisheries (Nichols </w:t>
      </w:r>
      <w:r w:rsidRPr="009424E6">
        <w:rPr>
          <w:i/>
        </w:rPr>
        <w:t>et al.</w:t>
      </w:r>
      <w:r w:rsidRPr="009424E6">
        <w:t xml:space="preserve"> 2015). Overall catch delivered is reported through a (historically) paper and electronic catch reporting system. Total catch is estimated through a blend of catch reporting, observer, and electronic monitoring data (</w:t>
      </w:r>
      <w:proofErr w:type="spellStart"/>
      <w:r w:rsidRPr="009424E6">
        <w:t>Cahalan</w:t>
      </w:r>
      <w:proofErr w:type="spellEnd"/>
      <w:r w:rsidRPr="009424E6">
        <w:rPr>
          <w:i/>
        </w:rPr>
        <w:t xml:space="preserve"> et al.</w:t>
      </w:r>
      <w:r w:rsidRPr="009424E6">
        <w:t xml:space="preserve"> 2014). </w:t>
      </w:r>
    </w:p>
    <w:p w14:paraId="21E1E383" w14:textId="1539EEF7" w:rsidR="00C461E7" w:rsidRPr="009424E6" w:rsidRDefault="00C461E7" w:rsidP="00C461E7">
      <w:r w:rsidRPr="009424E6">
        <w:t>The distribution of directed cod fishing is distinct to gear type, Figure 2.</w:t>
      </w:r>
      <w:r w:rsidR="00E97D8D" w:rsidRPr="009424E6">
        <w:t>5</w:t>
      </w:r>
      <w:r w:rsidRPr="009424E6">
        <w:t xml:space="preserve"> shows the </w:t>
      </w:r>
      <w:r w:rsidR="00872F90" w:rsidRPr="009424E6">
        <w:t xml:space="preserve">historical </w:t>
      </w:r>
      <w:r w:rsidRPr="009424E6">
        <w:t>distribution of catch from 1990-2015 for the three major gear types. Figure 2.</w:t>
      </w:r>
      <w:r w:rsidR="00E97D8D" w:rsidRPr="009424E6">
        <w:t>6</w:t>
      </w:r>
      <w:r w:rsidRPr="009424E6">
        <w:t xml:space="preserve"> show</w:t>
      </w:r>
      <w:r w:rsidR="00872F90" w:rsidRPr="009424E6">
        <w:t>s</w:t>
      </w:r>
      <w:r w:rsidRPr="009424E6">
        <w:t xml:space="preserve"> the distribution of observed catch for </w:t>
      </w:r>
      <w:r w:rsidR="00547113" w:rsidRPr="009424E6">
        <w:t xml:space="preserve">the most recent </w:t>
      </w:r>
      <w:r w:rsidR="00872F90" w:rsidRPr="009424E6">
        <w:t>year of catch data</w:t>
      </w:r>
      <w:r w:rsidRPr="009424E6">
        <w:t xml:space="preserve"> </w:t>
      </w:r>
      <w:r w:rsidR="00872F90" w:rsidRPr="009424E6">
        <w:t>(</w:t>
      </w:r>
      <w:r w:rsidR="00547113" w:rsidRPr="009424E6">
        <w:t>2022</w:t>
      </w:r>
      <w:r w:rsidR="00872F90" w:rsidRPr="009424E6">
        <w:t xml:space="preserve">) </w:t>
      </w:r>
      <w:r w:rsidRPr="009424E6">
        <w:t>for the three major gear types</w:t>
      </w:r>
      <w:r w:rsidR="00547113" w:rsidRPr="009424E6">
        <w:t>, as well as the distinction between observed and electronic monitored catch</w:t>
      </w:r>
      <w:r w:rsidRPr="009424E6">
        <w:t xml:space="preserve">. In the 1970’s and early to </w:t>
      </w:r>
      <w:proofErr w:type="gramStart"/>
      <w:r w:rsidRPr="009424E6">
        <w:t>mid-1980’s</w:t>
      </w:r>
      <w:proofErr w:type="gramEnd"/>
      <w:r w:rsidRPr="009424E6">
        <w:t xml:space="preserve"> the majority of Pacific cod catch in the Gulf of Alaska was taken by foreign vessels using longline. With the development of the domestic Gulf of Alaska trawl fleet in the late 1980’s trawl vessels took an increasing share of Pacific cod</w:t>
      </w:r>
      <w:ins w:id="46" w:author="Daniel.Goethel" w:date="2022-11-02T15:25:00Z">
        <w:r w:rsidR="005B2284">
          <w:t xml:space="preserve"> and</w:t>
        </w:r>
      </w:ins>
      <w:r w:rsidRPr="009424E6">
        <w:t xml:space="preserve"> </w:t>
      </w:r>
      <w:del w:id="47" w:author="Daniel.Goethel" w:date="2022-11-02T15:25:00Z">
        <w:r w:rsidRPr="009424E6" w:rsidDel="005B2284">
          <w:delText xml:space="preserve">and Pacific cod </w:delText>
        </w:r>
      </w:del>
      <w:r w:rsidRPr="009424E6">
        <w:t>catch increased sharply to around 70,000 t throughout the 1990’s. Although there had always been Pacific cod catch in crab pots, pots were first used to catch a measurable amount of Pacific cod in 1987. This sector initially comprised only a small portion of the catch, however by 1991 pots caught 14% of the total catch. Throughout the 1990s the share of the Pacific cod caught by pots steadily increased to more than a third of the catch by 2002 (Table 2.</w:t>
      </w:r>
      <w:r w:rsidR="00872F90" w:rsidRPr="009424E6">
        <w:t>1</w:t>
      </w:r>
      <w:r w:rsidRPr="009424E6">
        <w:t xml:space="preserve"> and Fig. 2.</w:t>
      </w:r>
      <w:r w:rsidR="00E97D8D" w:rsidRPr="009424E6">
        <w:t>4</w:t>
      </w:r>
      <w:r w:rsidRPr="009424E6">
        <w:t>). The portion of catch caught by the pot sector steeply increased in 2003 with incoming Steller sea lion regulations and halibut bycatch limiting trawl</w:t>
      </w:r>
      <w:ins w:id="48" w:author="Daniel.Goethel" w:date="2022-11-02T15:26:00Z">
        <w:r w:rsidR="005B2284">
          <w:t>,</w:t>
        </w:r>
      </w:ins>
      <w:r w:rsidRPr="009424E6">
        <w:t xml:space="preserve"> and for 2003 through 2021 the pot sector caught on average 58% of the total catch of Pacific cod in the Gulf of Alaska annually. </w:t>
      </w:r>
    </w:p>
    <w:p w14:paraId="71E1E1A4" w14:textId="1F66F6F5" w:rsidR="00C461E7" w:rsidRPr="009424E6" w:rsidRDefault="00C461E7" w:rsidP="00C461E7">
      <w:r w:rsidRPr="009424E6">
        <w:t>In 2015 combined state and federal catch was 79,489t (23% below the ABC)</w:t>
      </w:r>
      <w:ins w:id="49" w:author="Daniel.Goethel" w:date="2022-11-02T15:26:00Z">
        <w:r w:rsidR="005B2284">
          <w:t>,</w:t>
        </w:r>
      </w:ins>
      <w:r w:rsidRPr="009424E6">
        <w:t xml:space="preserve"> while in 2016 combined catch was 64,087 t (35% below the ABC) and in 2017 catch was 48,734 t (45% below the ABC) (Table </w:t>
      </w:r>
      <w:r w:rsidRPr="009424E6">
        <w:lastRenderedPageBreak/>
        <w:t>2.</w:t>
      </w:r>
      <w:r w:rsidR="001E135E" w:rsidRPr="009424E6">
        <w:t>1</w:t>
      </w:r>
      <w:r w:rsidRPr="009424E6">
        <w:t xml:space="preserve">). The ABC was substantially reduced for 2018 to 18,000 t from 88,342 t in 2017, an 81% reduction. This was a 65% reduction from the realized 2017 catch.  In 2018 the total catch was 15,247 t. For 2019 the ABC was set below the maximum ABC at 17,000 t and combined fishery caught 15,411 t which was 91% of the ABC. </w:t>
      </w:r>
    </w:p>
    <w:p w14:paraId="019A549B" w14:textId="4204AF95" w:rsidR="00C461E7" w:rsidRPr="009424E6" w:rsidRDefault="00C461E7" w:rsidP="00C461E7">
      <w:r w:rsidRPr="009424E6">
        <w:t>In 2020 the spawning stock biomass was projected to have dropped below 20% of the unfished spawning biomass (</w:t>
      </w:r>
      <w:r w:rsidRPr="009424E6">
        <w:rPr>
          <w:i/>
        </w:rPr>
        <w:t>B</w:t>
      </w:r>
      <w:r w:rsidRPr="009424E6">
        <w:rPr>
          <w:i/>
          <w:vertAlign w:val="subscript"/>
        </w:rPr>
        <w:t>20%</w:t>
      </w:r>
      <w:r w:rsidRPr="009424E6">
        <w:t xml:space="preserve">) and the federal Pacific cod fishery in the GOA was closed by regulation to directed Pacific cod fishing. </w:t>
      </w:r>
      <w:r w:rsidRPr="009424E6">
        <w:rPr>
          <w:i/>
        </w:rPr>
        <w:t>B</w:t>
      </w:r>
      <w:r w:rsidRPr="009424E6">
        <w:rPr>
          <w:i/>
          <w:vertAlign w:val="subscript"/>
        </w:rPr>
        <w:t>20%</w:t>
      </w:r>
      <w:r w:rsidRPr="009424E6">
        <w:t xml:space="preserve"> is a minimum spawning stock size threshold instituted to help ensure adequate forage for the endangered western stock of Steller sea lions. The </w:t>
      </w:r>
      <w:commentRangeStart w:id="50"/>
      <w:del w:id="51" w:author="Chris.Lunsford" w:date="2022-11-01T11:08:00Z">
        <w:r w:rsidRPr="009424E6" w:rsidDel="00B763D1">
          <w:delText xml:space="preserve">Alaska </w:delText>
        </w:r>
      </w:del>
      <w:r w:rsidRPr="009424E6">
        <w:t xml:space="preserve">State </w:t>
      </w:r>
      <w:ins w:id="52" w:author="Chris.Lunsford" w:date="2022-11-01T11:08:00Z">
        <w:r w:rsidR="00B763D1">
          <w:t xml:space="preserve">of Alaska </w:t>
        </w:r>
      </w:ins>
      <w:commentRangeEnd w:id="50"/>
      <w:ins w:id="53" w:author="Chris.Lunsford" w:date="2022-11-01T11:09:00Z">
        <w:r w:rsidR="00B763D1">
          <w:rPr>
            <w:rStyle w:val="CommentReference"/>
          </w:rPr>
          <w:commentReference w:id="50"/>
        </w:r>
      </w:ins>
      <w:r w:rsidRPr="009424E6">
        <w:t xml:space="preserve">directed Pacific cod fishery remained open and Pacific cod bycatch in other federally managed </w:t>
      </w:r>
      <w:proofErr w:type="spellStart"/>
      <w:r w:rsidRPr="009424E6">
        <w:t>groundfish</w:t>
      </w:r>
      <w:proofErr w:type="spellEnd"/>
      <w:r w:rsidRPr="009424E6">
        <w:t xml:space="preserve"> fisheries was allowed. The Pacific cod ABC for 2020 was set to 14,621 t, but the combined TAC and Alaska State </w:t>
      </w:r>
      <w:proofErr w:type="spellStart"/>
      <w:r w:rsidRPr="009424E6">
        <w:t>groundfish</w:t>
      </w:r>
      <w:proofErr w:type="spellEnd"/>
      <w:r w:rsidRPr="009424E6">
        <w:t xml:space="preserve"> harvest level (GHL) was reduced to account for additional uncertainty. The Alaska State managed fisheries are allocated 26.7% of the GOA Pacific cod ABC. The federal Pacific cod TAC was reduced by 40% from the maximum of 10,719 t as a further level of precaution to 6,431 t. ADF&amp;G also reduced their maximum prescribed harvest limit of 3,902 t by 35% to 2,537 t. This resulted in a total combined federal TAC and Alaska State GHL of 8,968 t or 61% of the maximum ABC. In 2020 a total combined catch of 6,233 t was harvested (</w:t>
      </w:r>
      <w:r w:rsidR="001E135E" w:rsidRPr="009424E6">
        <w:t>Table 2.1</w:t>
      </w:r>
      <w:r w:rsidRPr="009424E6">
        <w:t xml:space="preserve">), the state having taken 2,318 t (91% of the GHL) and federal fisheries haven taken 3,916 t (61% of the federal TAC). The catch in the federal fisheries were split primarily between the </w:t>
      </w:r>
      <w:proofErr w:type="spellStart"/>
      <w:r w:rsidRPr="009424E6">
        <w:t>arrowtooth</w:t>
      </w:r>
      <w:proofErr w:type="spellEnd"/>
      <w:r w:rsidRPr="009424E6">
        <w:t xml:space="preserve"> flounder (1,237 t), walleye </w:t>
      </w:r>
      <w:proofErr w:type="spellStart"/>
      <w:r w:rsidRPr="009424E6">
        <w:t>pollock</w:t>
      </w:r>
      <w:proofErr w:type="spellEnd"/>
      <w:r w:rsidRPr="009424E6">
        <w:t xml:space="preserve"> (1,040 t), and shallow water flatfish fisheries (938 t).</w:t>
      </w:r>
    </w:p>
    <w:p w14:paraId="18AC73E3" w14:textId="77BCB0D7" w:rsidR="00C461E7" w:rsidRPr="009424E6" w:rsidRDefault="00C461E7" w:rsidP="00C461E7">
      <w:r w:rsidRPr="009424E6">
        <w:t>In 2021 the stock was projected to be above</w:t>
      </w:r>
      <w:r w:rsidRPr="009424E6">
        <w:rPr>
          <w:i/>
        </w:rPr>
        <w:t xml:space="preserve"> B</w:t>
      </w:r>
      <w:r w:rsidRPr="009424E6">
        <w:rPr>
          <w:i/>
          <w:vertAlign w:val="subscript"/>
        </w:rPr>
        <w:t>20%</w:t>
      </w:r>
      <w:r w:rsidRPr="009424E6">
        <w:rPr>
          <w:vertAlign w:val="subscript"/>
        </w:rPr>
        <w:t xml:space="preserve"> </w:t>
      </w:r>
      <w:r w:rsidRPr="009424E6">
        <w:t>and the federal fishery was</w:t>
      </w:r>
      <w:r w:rsidR="00E97D8D" w:rsidRPr="009424E6">
        <w:t xml:space="preserve"> once again allowed to open. In 2022 the federal TAC was set at 24,111 t and state GHL set at 8,700</w:t>
      </w:r>
      <w:r w:rsidRPr="009424E6">
        <w:t xml:space="preserve"> t (</w:t>
      </w:r>
      <w:r w:rsidR="001E135E" w:rsidRPr="009424E6">
        <w:t>Table 2.2</w:t>
      </w:r>
      <w:r w:rsidR="00E97D8D" w:rsidRPr="009424E6">
        <w:t>). As of October 25, 2022 a total of 23,211 t (71</w:t>
      </w:r>
      <w:r w:rsidRPr="009424E6">
        <w:t>% of the ABC) have been harvested (</w:t>
      </w:r>
      <w:r w:rsidR="001E135E" w:rsidRPr="009424E6">
        <w:t>Table 2.1</w:t>
      </w:r>
      <w:r w:rsidRPr="009424E6">
        <w:t>). Stat</w:t>
      </w:r>
      <w:r w:rsidR="00E97D8D" w:rsidRPr="009424E6">
        <w:t>e fisheries have harvested 6,998 t (80</w:t>
      </w:r>
      <w:r w:rsidRPr="009424E6">
        <w:t>% of the GHL) a</w:t>
      </w:r>
      <w:r w:rsidR="00E97D8D" w:rsidRPr="009424E6">
        <w:t>nd federal fisheries 16,219 t (67% of the TAC). In 2022</w:t>
      </w:r>
      <w:r w:rsidR="009D0B2A" w:rsidRPr="009424E6">
        <w:t xml:space="preserve"> 42</w:t>
      </w:r>
      <w:r w:rsidRPr="009424E6">
        <w:t>% of the Pac</w:t>
      </w:r>
      <w:r w:rsidR="009D0B2A" w:rsidRPr="009424E6">
        <w:t>ific cod catch was by trawl, 29% by pot gear, and 28</w:t>
      </w:r>
      <w:r w:rsidRPr="009424E6">
        <w:t xml:space="preserve">% by longline, while jig and </w:t>
      </w:r>
      <w:r w:rsidR="009D0B2A" w:rsidRPr="009424E6">
        <w:t>other gear harvested less than 1</w:t>
      </w:r>
      <w:r w:rsidRPr="009424E6">
        <w:t>%</w:t>
      </w:r>
      <w:r w:rsidR="009D0B2A" w:rsidRPr="009424E6">
        <w:t xml:space="preserve"> (Table 2.1)</w:t>
      </w:r>
      <w:r w:rsidRPr="009424E6">
        <w:t xml:space="preserve">.   </w:t>
      </w:r>
    </w:p>
    <w:p w14:paraId="2AE67A13" w14:textId="0A3C1173" w:rsidR="00C461E7" w:rsidRPr="009424E6" w:rsidRDefault="00C461E7" w:rsidP="00C461E7">
      <w:r w:rsidRPr="009424E6">
        <w:t xml:space="preserve">The largest component of incidental catch of other targeted </w:t>
      </w:r>
      <w:proofErr w:type="spellStart"/>
      <w:r w:rsidRPr="009424E6">
        <w:t>groundfish</w:t>
      </w:r>
      <w:proofErr w:type="spellEnd"/>
      <w:r w:rsidRPr="009424E6">
        <w:t xml:space="preserve"> species in the GOA Pacific cod fisheries by weight are skate species in combination followed by walleye </w:t>
      </w:r>
      <w:proofErr w:type="spellStart"/>
      <w:r w:rsidRPr="009424E6">
        <w:t>pollock</w:t>
      </w:r>
      <w:proofErr w:type="spellEnd"/>
      <w:r w:rsidRPr="009424E6">
        <w:t xml:space="preserve">, </w:t>
      </w:r>
      <w:proofErr w:type="spellStart"/>
      <w:r w:rsidRPr="009424E6">
        <w:t>arrowtooth</w:t>
      </w:r>
      <w:proofErr w:type="spellEnd"/>
      <w:r w:rsidRPr="009424E6">
        <w:t xml:space="preserve"> flounder, and octopus (T</w:t>
      </w:r>
      <w:r w:rsidR="007508CE" w:rsidRPr="009424E6">
        <w:t>able 2.5</w:t>
      </w:r>
      <w:r w:rsidR="009D0B2A" w:rsidRPr="009424E6">
        <w:t xml:space="preserve">). Spiny dogfish, sablefish, </w:t>
      </w:r>
      <w:r w:rsidRPr="009424E6">
        <w:t xml:space="preserve">and sculpin species also make up a major component of the bycatch in these fisheries. Incidental catch of non-target species in the GOA Pacific cod fishery are listed in </w:t>
      </w:r>
      <w:r w:rsidR="007508CE" w:rsidRPr="009424E6">
        <w:t>Table 2.6</w:t>
      </w:r>
      <w:r w:rsidRPr="009424E6">
        <w:t xml:space="preserve">. </w:t>
      </w:r>
    </w:p>
    <w:p w14:paraId="66E5E921" w14:textId="77777777" w:rsidR="00C461E7" w:rsidRPr="009424E6" w:rsidRDefault="00C461E7" w:rsidP="00C461E7">
      <w:pPr>
        <w:pStyle w:val="Heading3"/>
      </w:pPr>
      <w:r w:rsidRPr="009424E6">
        <w:t>Longline</w:t>
      </w:r>
    </w:p>
    <w:p w14:paraId="1D2D7E5B" w14:textId="0E876B62" w:rsidR="00DD0910" w:rsidRPr="009424E6" w:rsidRDefault="00C461E7" w:rsidP="00C461E7">
      <w:r w:rsidRPr="009424E6">
        <w:t xml:space="preserve">For 1990-2015 the longline fishery had been dispersed across the Central and Western GOA, </w:t>
      </w:r>
      <w:r w:rsidR="00CB4EF9" w:rsidRPr="009424E6">
        <w:t>and while the majority of</w:t>
      </w:r>
      <w:r w:rsidRPr="009424E6">
        <w:t xml:space="preserve"> longline catch </w:t>
      </w:r>
      <w:r w:rsidR="00CB4EF9" w:rsidRPr="009424E6">
        <w:t xml:space="preserve">was </w:t>
      </w:r>
      <w:r w:rsidRPr="009424E6">
        <w:t>t</w:t>
      </w:r>
      <w:r w:rsidR="00CB4EF9" w:rsidRPr="009424E6">
        <w:t>aken to the west of Kodiak, there was</w:t>
      </w:r>
      <w:r w:rsidRPr="009424E6">
        <w:t xml:space="preserve"> some longline fishing occurring in </w:t>
      </w:r>
      <w:proofErr w:type="spellStart"/>
      <w:r w:rsidRPr="009424E6">
        <w:t>Barnabus</w:t>
      </w:r>
      <w:proofErr w:type="spellEnd"/>
      <w:r w:rsidRPr="009424E6">
        <w:t xml:space="preserve"> trough and a small concentration of sets along the Seward Peninsula (Fig. 2.</w:t>
      </w:r>
      <w:r w:rsidR="008457C0" w:rsidRPr="009424E6">
        <w:t>5</w:t>
      </w:r>
      <w:r w:rsidRPr="009424E6">
        <w:t>). The 2017 longline fishery was predominantl</w:t>
      </w:r>
      <w:r w:rsidR="008457C0" w:rsidRPr="009424E6">
        <w:t>y conducted on the border of</w:t>
      </w:r>
      <w:r w:rsidRPr="009424E6">
        <w:t xml:space="preserve"> </w:t>
      </w:r>
      <w:r w:rsidR="008457C0" w:rsidRPr="009424E6">
        <w:t xml:space="preserve">the Central and Western GOA management areas, </w:t>
      </w:r>
      <w:r w:rsidRPr="009424E6">
        <w:t xml:space="preserve">in deeper waters south of the </w:t>
      </w:r>
      <w:proofErr w:type="spellStart"/>
      <w:r w:rsidRPr="009424E6">
        <w:t>Shumagin</w:t>
      </w:r>
      <w:proofErr w:type="spellEnd"/>
      <w:r w:rsidRPr="009424E6">
        <w:t xml:space="preserve"> Islands</w:t>
      </w:r>
      <w:r w:rsidR="008457C0" w:rsidRPr="009424E6">
        <w:t>,</w:t>
      </w:r>
      <w:r w:rsidRPr="009424E6">
        <w:t xml:space="preserve"> and South of Unimak Islan</w:t>
      </w:r>
      <w:r w:rsidR="008457C0" w:rsidRPr="009424E6">
        <w:t>d to the western edge of the Western</w:t>
      </w:r>
      <w:r w:rsidRPr="009424E6">
        <w:t xml:space="preserve"> GOA management area shelf. In 2018 and 2019</w:t>
      </w:r>
      <w:r w:rsidR="008457C0" w:rsidRPr="009424E6">
        <w:t>,</w:t>
      </w:r>
      <w:r w:rsidRPr="009424E6">
        <w:t xml:space="preserve"> with the drastic cut in TAC</w:t>
      </w:r>
      <w:r w:rsidR="008457C0" w:rsidRPr="009424E6">
        <w:t>,</w:t>
      </w:r>
      <w:r w:rsidRPr="009424E6">
        <w:t xml:space="preserve"> the fis</w:t>
      </w:r>
      <w:r w:rsidR="008457C0" w:rsidRPr="009424E6">
        <w:t xml:space="preserve">hery showed very little effort and </w:t>
      </w:r>
      <w:r w:rsidRPr="009424E6">
        <w:t xml:space="preserve">the majority of catch </w:t>
      </w:r>
      <w:r w:rsidR="008457C0" w:rsidRPr="009424E6">
        <w:t>was</w:t>
      </w:r>
      <w:r w:rsidRPr="009424E6">
        <w:t xml:space="preserve"> south of the </w:t>
      </w:r>
      <w:proofErr w:type="spellStart"/>
      <w:r w:rsidRPr="009424E6">
        <w:t>Shu</w:t>
      </w:r>
      <w:r w:rsidR="008457C0" w:rsidRPr="009424E6">
        <w:t>magin</w:t>
      </w:r>
      <w:proofErr w:type="spellEnd"/>
      <w:r w:rsidR="008457C0" w:rsidRPr="009424E6">
        <w:t xml:space="preserve"> Islands straddling the Central and Western GOA </w:t>
      </w:r>
      <w:r w:rsidRPr="009424E6">
        <w:t xml:space="preserve">management area edges. In 2020 there was no directed Pacific cod longline fishery in federal waters. </w:t>
      </w:r>
      <w:r w:rsidR="00547113" w:rsidRPr="009424E6">
        <w:t>In 2022</w:t>
      </w:r>
      <w:r w:rsidRPr="009424E6">
        <w:t xml:space="preserve"> observers and electronic monitoring show a large portion of the longline catch coming from near the </w:t>
      </w:r>
      <w:proofErr w:type="spellStart"/>
      <w:r w:rsidRPr="009424E6">
        <w:t>Shumagin</w:t>
      </w:r>
      <w:proofErr w:type="spellEnd"/>
      <w:r w:rsidRPr="009424E6">
        <w:t xml:space="preserve"> Islands in the Western GOA, and the southern edge of Kodiak Island and the southern edge of the Seward Peninsula in the Central GOA (</w:t>
      </w:r>
      <w:r w:rsidR="008457C0" w:rsidRPr="009424E6">
        <w:t>Fig. 2.6</w:t>
      </w:r>
      <w:r w:rsidRPr="009424E6">
        <w:t>). The mean size of Pacific cod caught in the longline fishery is 64 cm (annual mean varies from 58cm to 70cm</w:t>
      </w:r>
      <w:r w:rsidR="008457C0" w:rsidRPr="009424E6">
        <w:t>, Fig. 2.7</w:t>
      </w:r>
      <w:r w:rsidRPr="009424E6">
        <w:t xml:space="preserve">). There was a drop in the mean length of fish in the longline fishery between 1990 and 2010, however this trend has been more variable over the last 10 years. In 2018 and 2019 fewer boats participated in the </w:t>
      </w:r>
      <w:r w:rsidRPr="009424E6">
        <w:lastRenderedPageBreak/>
        <w:t>fishery</w:t>
      </w:r>
      <w:r w:rsidR="005F2F8D" w:rsidRPr="009424E6">
        <w:t xml:space="preserve"> (Fig. 2.8)</w:t>
      </w:r>
      <w:r w:rsidRPr="009424E6">
        <w:t xml:space="preserve"> and catch was substantially slower and lower than previous years</w:t>
      </w:r>
      <w:r w:rsidR="005F2F8D" w:rsidRPr="009424E6">
        <w:t xml:space="preserve"> (Fig. 2.9 and Fig. 2.10)</w:t>
      </w:r>
      <w:r w:rsidRPr="009424E6">
        <w:t xml:space="preserve">, this trend continued in 2020 when the federal fishery was closed. </w:t>
      </w:r>
      <w:r w:rsidR="009802D9" w:rsidRPr="009424E6">
        <w:t>There</w:t>
      </w:r>
      <w:r w:rsidRPr="009424E6">
        <w:t xml:space="preserve"> was an increase in vessels participating in the Pacific cod longline fishery in the Central GOA from 3 in 2020 to 37 in 2021</w:t>
      </w:r>
      <w:r w:rsidR="009802D9" w:rsidRPr="009424E6">
        <w:t xml:space="preserve"> and 31 in 2022</w:t>
      </w:r>
      <w:r w:rsidRPr="009424E6">
        <w:t xml:space="preserve">. There </w:t>
      </w:r>
      <w:r w:rsidR="009802D9" w:rsidRPr="009424E6">
        <w:t>were only 3</w:t>
      </w:r>
      <w:r w:rsidRPr="009424E6">
        <w:t xml:space="preserve"> longline vessel</w:t>
      </w:r>
      <w:r w:rsidR="009802D9" w:rsidRPr="009424E6">
        <w:t>s</w:t>
      </w:r>
      <w:r w:rsidRPr="009424E6">
        <w:t xml:space="preserve"> fishing Pacific cod in the Western GOA</w:t>
      </w:r>
      <w:r w:rsidR="009802D9" w:rsidRPr="009424E6">
        <w:t xml:space="preserve"> in 2022</w:t>
      </w:r>
      <w:r w:rsidRPr="009424E6">
        <w:t xml:space="preserve">, up from </w:t>
      </w:r>
      <w:r w:rsidR="009802D9" w:rsidRPr="009424E6">
        <w:t xml:space="preserve">1 in 2021 and none in </w:t>
      </w:r>
      <w:r w:rsidRPr="009424E6">
        <w:t>2020</w:t>
      </w:r>
      <w:r w:rsidR="00DD0910" w:rsidRPr="009424E6">
        <w:t>.</w:t>
      </w:r>
    </w:p>
    <w:p w14:paraId="75551F4E" w14:textId="4F5100B4" w:rsidR="00DD0910" w:rsidRPr="009424E6" w:rsidRDefault="00C461E7" w:rsidP="00C461E7">
      <w:r w:rsidRPr="009424E6">
        <w:t xml:space="preserve">In both the Central and Western GOA catch in </w:t>
      </w:r>
      <w:r w:rsidR="005F2F8D" w:rsidRPr="009424E6">
        <w:t xml:space="preserve">2022 was similar to </w:t>
      </w:r>
      <w:r w:rsidRPr="009424E6">
        <w:t xml:space="preserve">2021 </w:t>
      </w:r>
      <w:r w:rsidR="005F2F8D" w:rsidRPr="009424E6">
        <w:t xml:space="preserve">and </w:t>
      </w:r>
      <w:r w:rsidRPr="009424E6">
        <w:t>was earlier than in 2018 or 2019, but like those years the A-season was completed by week 10 (</w:t>
      </w:r>
      <w:r w:rsidR="005F2F8D" w:rsidRPr="009424E6">
        <w:t>Fig. 2.9</w:t>
      </w:r>
      <w:r w:rsidRPr="009424E6">
        <w:t xml:space="preserve"> and Fig. 2.</w:t>
      </w:r>
      <w:r w:rsidR="005F2F8D" w:rsidRPr="009424E6">
        <w:t>10</w:t>
      </w:r>
      <w:r w:rsidR="00DD0910" w:rsidRPr="009424E6">
        <w:t xml:space="preserve">). </w:t>
      </w:r>
    </w:p>
    <w:p w14:paraId="5D9EE0A8" w14:textId="73F60F30" w:rsidR="00C461E7" w:rsidRPr="009424E6" w:rsidRDefault="00C461E7" w:rsidP="00C461E7">
      <w:del w:id="54" w:author="Daniel.Goethel" w:date="2022-11-02T15:30:00Z">
        <w:r w:rsidRPr="009424E6" w:rsidDel="005B2284">
          <w:delText xml:space="preserve">Although </w:delText>
        </w:r>
      </w:del>
      <w:r w:rsidRPr="009424E6">
        <w:t>CPUE figures were produced for the longline fisheries in the GOA</w:t>
      </w:r>
      <w:r w:rsidR="00DD0910" w:rsidRPr="009424E6">
        <w:t xml:space="preserve"> in previous assessments</w:t>
      </w:r>
      <w:r w:rsidRPr="009424E6">
        <w:t xml:space="preserve"> (</w:t>
      </w:r>
      <w:proofErr w:type="spellStart"/>
      <w:r w:rsidR="00DD0910" w:rsidRPr="009424E6">
        <w:t>Barbeaux</w:t>
      </w:r>
      <w:proofErr w:type="spellEnd"/>
      <w:r w:rsidR="00DD0910" w:rsidRPr="009424E6">
        <w:t xml:space="preserve"> </w:t>
      </w:r>
      <w:r w:rsidR="00DD0910" w:rsidRPr="009424E6">
        <w:rPr>
          <w:i/>
        </w:rPr>
        <w:t>et al.</w:t>
      </w:r>
      <w:r w:rsidR="00DD0910" w:rsidRPr="009424E6">
        <w:t xml:space="preserve"> 2021</w:t>
      </w:r>
      <w:r w:rsidRPr="009424E6">
        <w:t>)</w:t>
      </w:r>
      <w:del w:id="55" w:author="Daniel.Goethel" w:date="2022-11-02T15:30:00Z">
        <w:r w:rsidRPr="009424E6" w:rsidDel="005B2284">
          <w:delText>,</w:delText>
        </w:r>
      </w:del>
      <w:ins w:id="56" w:author="Daniel.Goethel" w:date="2022-11-02T15:30:00Z">
        <w:r w:rsidR="005B2284">
          <w:t>. However,</w:t>
        </w:r>
      </w:ins>
      <w:r w:rsidRPr="009424E6">
        <w:t xml:space="preserve"> the consistency of the data are in question in the last three years, </w:t>
      </w:r>
      <w:del w:id="57" w:author="Daniel.Goethel" w:date="2022-11-02T15:30:00Z">
        <w:r w:rsidRPr="009424E6" w:rsidDel="005B2284">
          <w:delText xml:space="preserve">first </w:delText>
        </w:r>
      </w:del>
      <w:r w:rsidRPr="009424E6">
        <w:t xml:space="preserve">because of </w:t>
      </w:r>
      <w:del w:id="58" w:author="Daniel.Goethel" w:date="2022-11-02T15:30:00Z">
        <w:r w:rsidRPr="009424E6" w:rsidDel="005B2284">
          <w:delText xml:space="preserve">the </w:delText>
        </w:r>
      </w:del>
      <w:r w:rsidRPr="009424E6">
        <w:t xml:space="preserve">electronic monitoring reducing the available data and </w:t>
      </w:r>
      <w:del w:id="59" w:author="Daniel.Goethel" w:date="2022-11-02T15:30:00Z">
        <w:r w:rsidRPr="009424E6" w:rsidDel="005B2284">
          <w:delText xml:space="preserve">second because of </w:delText>
        </w:r>
      </w:del>
      <w:r w:rsidRPr="009424E6">
        <w:t>changes in observer coverage due to COVID-19. It should be noted that CPUE is not available from the EM monitored vessels as number of hooks retrieved and soak time are not recorded</w:t>
      </w:r>
      <w:del w:id="60" w:author="Daniel.Goethel" w:date="2022-11-02T15:31:00Z">
        <w:r w:rsidR="00DD0910" w:rsidRPr="009424E6" w:rsidDel="005B2284">
          <w:delText>,</w:delText>
        </w:r>
      </w:del>
      <w:ins w:id="61" w:author="Daniel.Goethel" w:date="2022-11-02T15:31:00Z">
        <w:r w:rsidR="005B2284">
          <w:t>.</w:t>
        </w:r>
      </w:ins>
      <w:r w:rsidR="00DD0910" w:rsidRPr="009424E6">
        <w:t xml:space="preserve"> </w:t>
      </w:r>
      <w:ins w:id="62" w:author="Daniel.Goethel" w:date="2022-11-02T15:31:00Z">
        <w:r w:rsidR="005B2284">
          <w:t>T</w:t>
        </w:r>
      </w:ins>
      <w:del w:id="63" w:author="Daniel.Goethel" w:date="2022-11-02T15:31:00Z">
        <w:r w:rsidR="00DD0910" w:rsidRPr="009424E6" w:rsidDel="005B2284">
          <w:delText>t</w:delText>
        </w:r>
      </w:del>
      <w:proofErr w:type="gramStart"/>
      <w:r w:rsidR="00DD0910" w:rsidRPr="009424E6">
        <w:t>hus</w:t>
      </w:r>
      <w:proofErr w:type="gramEnd"/>
      <w:r w:rsidR="00DD0910" w:rsidRPr="009424E6">
        <w:t>, we do not present CPUE in this assessment</w:t>
      </w:r>
      <w:ins w:id="64" w:author="Daniel.Goethel" w:date="2022-11-02T15:31:00Z">
        <w:r w:rsidR="005B2284">
          <w:t>,</w:t>
        </w:r>
      </w:ins>
      <w:r w:rsidR="00DD0910" w:rsidRPr="009424E6">
        <w:t xml:space="preserve"> but will continue to monitor developments in estimating CPUE.</w:t>
      </w:r>
    </w:p>
    <w:p w14:paraId="331D6779" w14:textId="77777777" w:rsidR="00C461E7" w:rsidRPr="009424E6" w:rsidRDefault="00C461E7" w:rsidP="00C461E7">
      <w:pPr>
        <w:pStyle w:val="Heading3"/>
      </w:pPr>
      <w:r w:rsidRPr="009424E6">
        <w:t>Pot</w:t>
      </w:r>
    </w:p>
    <w:p w14:paraId="0A1749A7" w14:textId="52A4A26B" w:rsidR="00C461E7" w:rsidRPr="009424E6" w:rsidRDefault="00C461E7" w:rsidP="00C461E7">
      <w:r w:rsidRPr="009424E6">
        <w:t>The pot fishery is a relatively recent development (Table 2.</w:t>
      </w:r>
      <w:r w:rsidR="00DD0910" w:rsidRPr="009424E6">
        <w:t>1</w:t>
      </w:r>
      <w:r w:rsidRPr="009424E6">
        <w:t>) and predominately pursued using smaller catcher vessels. In the Alaska State managed fishery an average of 84% of the state catch comes from pot fishing vessels. In 2016, 60% of the overall GOA Pacific cod catch was removed using pots. Pot fishing occurs close to the major ports of Kodiak, Sand Point and on either side of the Seward Peninsula (Fig. 2.</w:t>
      </w:r>
      <w:r w:rsidR="00DD0910" w:rsidRPr="009424E6">
        <w:t>5</w:t>
      </w:r>
      <w:r w:rsidRPr="009424E6">
        <w:t>). In 2017, the observer coverage rate of pot fishing vessels was greatly reduced from 14% to ~4%</w:t>
      </w:r>
      <w:ins w:id="65" w:author="Daniel.Goethel" w:date="2022-11-02T15:32:00Z">
        <w:r w:rsidR="005B2284">
          <w:t>,</w:t>
        </w:r>
      </w:ins>
      <w:r w:rsidRPr="009424E6">
        <w:t xml:space="preserve"> </w:t>
      </w:r>
      <w:del w:id="66" w:author="Daniel.Goethel" w:date="2022-11-02T15:32:00Z">
        <w:r w:rsidRPr="009424E6" w:rsidDel="005B2284">
          <w:delText>this</w:delText>
        </w:r>
      </w:del>
      <w:ins w:id="67" w:author="Daniel.Goethel" w:date="2022-11-02T15:32:00Z">
        <w:r w:rsidR="005B2284">
          <w:t>which</w:t>
        </w:r>
      </w:ins>
      <w:r w:rsidRPr="009424E6">
        <w:t xml:space="preserve"> impacted our ability to adequately identify the spatial distribution of the pot fishery. From the data collected there appears to have been less fishing to the southwest of Kodiak in 2017, however this may be due to low observer coverage. In 2018 - 2020, there were few observed hauls throughout the GOA due to the lower TAC, low fishing levels, and</w:t>
      </w:r>
      <w:ins w:id="68" w:author="Daniel.Goethel" w:date="2022-11-02T15:32:00Z">
        <w:r w:rsidR="005B2284">
          <w:t xml:space="preserve"> the</w:t>
        </w:r>
      </w:ins>
      <w:r w:rsidRPr="009424E6">
        <w:t xml:space="preserve"> 2020 directed federal fishery closure.</w:t>
      </w:r>
      <w:r w:rsidR="005F2F8D" w:rsidRPr="009424E6">
        <w:t xml:space="preserve"> </w:t>
      </w:r>
      <w:r w:rsidR="00547113" w:rsidRPr="009424E6">
        <w:t>In 2022</w:t>
      </w:r>
      <w:r w:rsidR="005F2F8D" w:rsidRPr="009424E6">
        <w:t xml:space="preserve"> the majority of catch from the pot fishery was centered </w:t>
      </w:r>
      <w:proofErr w:type="gramStart"/>
      <w:r w:rsidR="005F2F8D" w:rsidRPr="009424E6">
        <w:t>around</w:t>
      </w:r>
      <w:proofErr w:type="gramEnd"/>
      <w:r w:rsidR="005F2F8D" w:rsidRPr="009424E6">
        <w:t xml:space="preserve"> Kodiak (Fig. 2.6).</w:t>
      </w:r>
      <w:r w:rsidRPr="009424E6">
        <w:t xml:space="preserve"> The pot fishery in the Central GOA moved to deeper water in 2017 through 2019 </w:t>
      </w:r>
      <w:del w:id="69" w:author="Daniel.Goethel" w:date="2022-11-02T15:32:00Z">
        <w:r w:rsidRPr="009424E6" w:rsidDel="00DD7797">
          <w:delText xml:space="preserve">than </w:delText>
        </w:r>
      </w:del>
      <w:ins w:id="70" w:author="Daniel.Goethel" w:date="2022-11-02T15:32:00Z">
        <w:r w:rsidR="00DD7797">
          <w:t>compared to</w:t>
        </w:r>
        <w:r w:rsidR="00DD7797" w:rsidRPr="009424E6">
          <w:t xml:space="preserve"> </w:t>
        </w:r>
      </w:ins>
      <w:r w:rsidRPr="009424E6">
        <w:t>previous years</w:t>
      </w:r>
      <w:r w:rsidR="004D283B" w:rsidRPr="009424E6">
        <w:t>, and this trend continues (</w:t>
      </w:r>
      <w:r w:rsidR="00547113" w:rsidRPr="009424E6">
        <w:t>Fig. 2.11</w:t>
      </w:r>
      <w:r w:rsidR="004D283B" w:rsidRPr="009424E6">
        <w:t>)</w:t>
      </w:r>
      <w:r w:rsidRPr="009424E6">
        <w:t>. Like the longline fishery CPUE</w:t>
      </w:r>
      <w:ins w:id="71" w:author="Daniel.Goethel" w:date="2022-11-02T15:33:00Z">
        <w:r w:rsidR="00DD7797">
          <w:t>,</w:t>
        </w:r>
      </w:ins>
      <w:r w:rsidRPr="009424E6">
        <w:t xml:space="preserve"> figures were produced for the pot fisheries in the GOA</w:t>
      </w:r>
      <w:r w:rsidR="00DD0910" w:rsidRPr="009424E6">
        <w:t xml:space="preserve"> in previous assessments (</w:t>
      </w:r>
      <w:proofErr w:type="spellStart"/>
      <w:r w:rsidR="00DD0910" w:rsidRPr="009424E6">
        <w:t>Barbeaux</w:t>
      </w:r>
      <w:proofErr w:type="spellEnd"/>
      <w:r w:rsidR="00DD0910" w:rsidRPr="009424E6">
        <w:t xml:space="preserve"> </w:t>
      </w:r>
      <w:r w:rsidR="00DD0910" w:rsidRPr="009424E6">
        <w:rPr>
          <w:i/>
        </w:rPr>
        <w:t>et al.</w:t>
      </w:r>
      <w:r w:rsidR="00DD0910" w:rsidRPr="009424E6">
        <w:t xml:space="preserve"> 2021)</w:t>
      </w:r>
      <w:ins w:id="72" w:author="Daniel.Goethel" w:date="2022-11-02T15:33:00Z">
        <w:r w:rsidR="00DD7797">
          <w:t>,</w:t>
        </w:r>
      </w:ins>
      <w:r w:rsidRPr="009424E6">
        <w:t xml:space="preserve"> </w:t>
      </w:r>
      <w:del w:id="73" w:author="Daniel.Goethel" w:date="2022-11-02T15:33:00Z">
        <w:r w:rsidRPr="009424E6" w:rsidDel="00DD7797">
          <w:delText>and</w:delText>
        </w:r>
      </w:del>
      <w:ins w:id="74" w:author="Daniel.Goethel" w:date="2022-11-02T15:33:00Z">
        <w:r w:rsidR="00DD7797">
          <w:t>but</w:t>
        </w:r>
      </w:ins>
      <w:r w:rsidRPr="009424E6">
        <w:t xml:space="preserve"> similar</w:t>
      </w:r>
      <w:del w:id="75" w:author="Daniel.Goethel" w:date="2022-11-02T15:33:00Z">
        <w:r w:rsidRPr="009424E6" w:rsidDel="00DD7797">
          <w:delText>ly the</w:delText>
        </w:r>
      </w:del>
      <w:r w:rsidRPr="009424E6">
        <w:t xml:space="preserve"> consistency </w:t>
      </w:r>
      <w:ins w:id="76" w:author="Daniel.Goethel" w:date="2022-11-02T15:33:00Z">
        <w:r w:rsidR="00DD7797">
          <w:t>issues with</w:t>
        </w:r>
      </w:ins>
      <w:del w:id="77" w:author="Daniel.Goethel" w:date="2022-11-02T15:33:00Z">
        <w:r w:rsidRPr="009424E6" w:rsidDel="00DD7797">
          <w:delText>of</w:delText>
        </w:r>
      </w:del>
      <w:r w:rsidRPr="009424E6">
        <w:t xml:space="preserve"> the data </w:t>
      </w:r>
      <w:proofErr w:type="spellStart"/>
      <w:ins w:id="78" w:author="Daniel.Goethel" w:date="2022-11-02T15:33:00Z">
        <w:r w:rsidR="00DD7797">
          <w:t>exist</w:t>
        </w:r>
      </w:ins>
      <w:del w:id="79" w:author="Daniel.Goethel" w:date="2022-11-02T15:33:00Z">
        <w:r w:rsidRPr="009424E6" w:rsidDel="00DD7797">
          <w:delText xml:space="preserve">are in question </w:delText>
        </w:r>
      </w:del>
      <w:r w:rsidRPr="009424E6">
        <w:t>in</w:t>
      </w:r>
      <w:proofErr w:type="spellEnd"/>
      <w:r w:rsidRPr="009424E6">
        <w:t xml:space="preserve"> the last three years</w:t>
      </w:r>
      <w:del w:id="80" w:author="Daniel.Goethel" w:date="2022-11-02T15:33:00Z">
        <w:r w:rsidRPr="009424E6" w:rsidDel="00DD7797">
          <w:delText xml:space="preserve"> for the same reasons</w:delText>
        </w:r>
      </w:del>
      <w:r w:rsidRPr="009424E6">
        <w:t xml:space="preserve">. It should be noted that there were no data available for CPUE calculations in 2020 nor any CPUE data available for the Western GOA in 2021.   </w:t>
      </w:r>
    </w:p>
    <w:p w14:paraId="3A714417" w14:textId="5A58FD20" w:rsidR="00C461E7" w:rsidRPr="009424E6" w:rsidRDefault="00C461E7" w:rsidP="00C461E7">
      <w:r w:rsidRPr="009424E6">
        <w:t>The pot fishery generally catches fish greater than 40 cm (Fig. 2.</w:t>
      </w:r>
      <w:r w:rsidR="00547113" w:rsidRPr="009424E6">
        <w:t>12</w:t>
      </w:r>
      <w:r w:rsidRPr="009424E6">
        <w:t xml:space="preserve">), but like the longline fishery there was a declining trend in Pacific cod mean length in the fishery from 1998 through 2016 with the smallest fish at less than 60cm on average </w:t>
      </w:r>
      <w:r w:rsidR="00DD0910" w:rsidRPr="009424E6">
        <w:t>caught during the 2016 fishery</w:t>
      </w:r>
      <w:r w:rsidR="004D283B" w:rsidRPr="009424E6">
        <w:t xml:space="preserve">. </w:t>
      </w:r>
      <w:commentRangeStart w:id="81"/>
      <w:r w:rsidR="004D283B" w:rsidRPr="009424E6">
        <w:t>The 2017 through 2021</w:t>
      </w:r>
      <w:r w:rsidRPr="009424E6">
        <w:t xml:space="preserve"> fishery data show a sharp increase in mean length</w:t>
      </w:r>
      <w:r w:rsidR="004D283B" w:rsidRPr="009424E6">
        <w:t>, and in 2022 the mean length was significantly larger than any other mean length in the pot fishery time series. This is</w:t>
      </w:r>
      <w:r w:rsidRPr="009424E6">
        <w:t xml:space="preserve"> potentially due to a combination of the fishery moving to deeper water</w:t>
      </w:r>
      <w:r w:rsidR="009802D9" w:rsidRPr="009424E6">
        <w:t xml:space="preserve"> (</w:t>
      </w:r>
      <w:r w:rsidR="00547113" w:rsidRPr="009424E6">
        <w:t>Fig. 2.11</w:t>
      </w:r>
      <w:r w:rsidR="009802D9" w:rsidRPr="009424E6">
        <w:t>)</w:t>
      </w:r>
      <w:r w:rsidRPr="009424E6">
        <w:t xml:space="preserve"> and lower recruitment since 2014</w:t>
      </w:r>
      <w:r w:rsidR="00547113" w:rsidRPr="009424E6">
        <w:t>. H</w:t>
      </w:r>
      <w:r w:rsidR="009802D9" w:rsidRPr="009424E6">
        <w:t>owever, it could also be driven by lack of length frequency sampling in the pot fishery, particularly in the Western GOA (Fig. 2.13).</w:t>
      </w:r>
      <w:commentRangeEnd w:id="81"/>
      <w:r w:rsidR="002C4191">
        <w:rPr>
          <w:rStyle w:val="CommentReference"/>
        </w:rPr>
        <w:commentReference w:id="81"/>
      </w:r>
    </w:p>
    <w:p w14:paraId="264DF794" w14:textId="5CDF7B0A" w:rsidR="00C461E7" w:rsidRPr="009424E6" w:rsidRDefault="00C461E7" w:rsidP="00C461E7">
      <w:r w:rsidRPr="009424E6">
        <w:t xml:space="preserve">In the Western GOA, approximately half the catch </w:t>
      </w:r>
      <w:r w:rsidR="004D283B" w:rsidRPr="009424E6">
        <w:t xml:space="preserve">of the pot fishery </w:t>
      </w:r>
      <w:r w:rsidRPr="009424E6">
        <w:t>was caught in a single week in March (</w:t>
      </w:r>
      <w:r w:rsidR="004D283B" w:rsidRPr="009424E6">
        <w:t>Fig. 2.9</w:t>
      </w:r>
      <w:r w:rsidRPr="009424E6">
        <w:t>).</w:t>
      </w:r>
      <w:r w:rsidR="004D283B" w:rsidRPr="009424E6">
        <w:t xml:space="preserve"> In the Central GOA the pot fishery increased in the spring at a higher rate than that since 2018 (Fig 2.10).</w:t>
      </w:r>
      <w:r w:rsidRPr="009424E6">
        <w:t xml:space="preserve"> In 2020 pot fishing was greatly reduced with 15 vessels in the Central GOA and 19 in the Western GOA compared to 27 and 33 the year previously (Fig</w:t>
      </w:r>
      <w:r w:rsidR="004D283B" w:rsidRPr="009424E6">
        <w:t>. 2.8</w:t>
      </w:r>
      <w:r w:rsidR="00BA3262" w:rsidRPr="009424E6">
        <w:t>). In 2022</w:t>
      </w:r>
      <w:r w:rsidRPr="009424E6">
        <w:t xml:space="preserve"> the number of participating vessels increased aga</w:t>
      </w:r>
      <w:r w:rsidR="00BA3262" w:rsidRPr="009424E6">
        <w:t>in to pre-closure levels with 31</w:t>
      </w:r>
      <w:r w:rsidRPr="009424E6">
        <w:t xml:space="preserve"> v</w:t>
      </w:r>
      <w:r w:rsidR="00BA3262" w:rsidRPr="009424E6">
        <w:t>essels in the Central GOA and 41</w:t>
      </w:r>
      <w:r w:rsidRPr="009424E6">
        <w:t xml:space="preserve"> in the Western GOA. In 2020</w:t>
      </w:r>
      <w:r w:rsidR="00BA3262" w:rsidRPr="009424E6">
        <w:t xml:space="preserve"> there was no observer coverage and since 2021 there has been little </w:t>
      </w:r>
      <w:r w:rsidRPr="009424E6">
        <w:t>observer coverage of the pot fishery in the Western GOA</w:t>
      </w:r>
      <w:r w:rsidR="00BA3262" w:rsidRPr="009424E6">
        <w:t xml:space="preserve"> (Fig. 2.12)</w:t>
      </w:r>
      <w:r w:rsidRPr="009424E6">
        <w:t xml:space="preserve"> despite substantial participation </w:t>
      </w:r>
      <w:r w:rsidR="00BA3262" w:rsidRPr="009424E6">
        <w:t xml:space="preserve">and catch. </w:t>
      </w:r>
      <w:r w:rsidRPr="009424E6">
        <w:lastRenderedPageBreak/>
        <w:t>There was</w:t>
      </w:r>
      <w:r w:rsidR="00BA3262" w:rsidRPr="009424E6">
        <w:t>,</w:t>
      </w:r>
      <w:r w:rsidRPr="009424E6">
        <w:t xml:space="preserve"> however</w:t>
      </w:r>
      <w:r w:rsidR="00BA3262" w:rsidRPr="009424E6">
        <w:t>,</w:t>
      </w:r>
      <w:r w:rsidRPr="009424E6">
        <w:t xml:space="preserve"> biological data collected from the Western GOA region by the ADF&amp;G port samplers which were incorporated into the stock assessment</w:t>
      </w:r>
      <w:r w:rsidR="00BA3262" w:rsidRPr="009424E6">
        <w:t xml:space="preserve"> as a supplement to the observer data</w:t>
      </w:r>
      <w:r w:rsidRPr="009424E6">
        <w:t xml:space="preserve">. </w:t>
      </w:r>
    </w:p>
    <w:p w14:paraId="181FBEB6" w14:textId="77777777" w:rsidR="00C461E7" w:rsidRPr="009424E6" w:rsidRDefault="00C461E7" w:rsidP="00C461E7">
      <w:pPr>
        <w:pStyle w:val="Heading3"/>
      </w:pPr>
      <w:r w:rsidRPr="009424E6">
        <w:t>Trawl</w:t>
      </w:r>
    </w:p>
    <w:p w14:paraId="14E40CB5" w14:textId="7C934376" w:rsidR="00C461E7" w:rsidRPr="009424E6" w:rsidRDefault="00C461E7" w:rsidP="00C461E7">
      <w:r w:rsidRPr="009424E6">
        <w:t xml:space="preserve">The Gulf of Alaska Pacific cod trawl fishery rapidly developed starting in 1987, surpassing the catch from the foreign longline fishery </w:t>
      </w:r>
      <w:ins w:id="82" w:author="Daniel.Goethel" w:date="2022-11-02T15:50:00Z">
        <w:r w:rsidR="002C4191">
          <w:t>(</w:t>
        </w:r>
      </w:ins>
      <w:r w:rsidRPr="009424E6">
        <w:t>pursued in the 1970’s to mid-1980s</w:t>
      </w:r>
      <w:ins w:id="83" w:author="Daniel.Goethel" w:date="2022-11-02T15:50:00Z">
        <w:r w:rsidR="002C4191">
          <w:t>)</w:t>
        </w:r>
      </w:ins>
      <w:r w:rsidRPr="009424E6">
        <w:t xml:space="preserve"> in 1987. The trawl fishery dominated the catch into the early-2000s, but was then replaced by increases in pot fishing in the </w:t>
      </w:r>
      <w:proofErr w:type="gramStart"/>
      <w:r w:rsidRPr="009424E6">
        <w:t>mid-2000’s</w:t>
      </w:r>
      <w:proofErr w:type="gramEnd"/>
      <w:r w:rsidRPr="009424E6">
        <w:t>. This transition to pot fishing was partially due to Steller sea lion regulations, halibut bycatch caps, and development of an Alaska state managed fishery. The distribution of catch from the trawl fishery for 1990-2015 shows it has been widely distributed across the Central and Western GOA (Fig. 2.</w:t>
      </w:r>
      <w:r w:rsidR="002D6720" w:rsidRPr="009424E6">
        <w:t>5</w:t>
      </w:r>
      <w:r w:rsidRPr="009424E6">
        <w:t xml:space="preserve">) with the highest concentration of catch coming from southeast of Kodiak Island in the Central GOA and around the </w:t>
      </w:r>
      <w:proofErr w:type="spellStart"/>
      <w:r w:rsidRPr="009424E6">
        <w:t>Shumigan</w:t>
      </w:r>
      <w:proofErr w:type="spellEnd"/>
      <w:r w:rsidRPr="009424E6">
        <w:t xml:space="preserve"> Islands in the Western GOA. In 2016 trawl fishing in the Western GOA shifted away from the </w:t>
      </w:r>
      <w:proofErr w:type="spellStart"/>
      <w:r w:rsidRPr="009424E6">
        <w:t>Shumigan</w:t>
      </w:r>
      <w:proofErr w:type="spellEnd"/>
      <w:r w:rsidRPr="009424E6">
        <w:t xml:space="preserve"> Islands further to the west around </w:t>
      </w:r>
      <w:proofErr w:type="spellStart"/>
      <w:r w:rsidRPr="009424E6">
        <w:t>Sanak</w:t>
      </w:r>
      <w:proofErr w:type="spellEnd"/>
      <w:r w:rsidRPr="009424E6">
        <w:t xml:space="preserve"> Island and near the Alaska Peninsula, this shift continued through 2017. Trawl fishing in 2018 for the A-season had a similar pattern as 2017 with large catches from around </w:t>
      </w:r>
      <w:proofErr w:type="spellStart"/>
      <w:r w:rsidRPr="009424E6">
        <w:t>Sanak</w:t>
      </w:r>
      <w:proofErr w:type="spellEnd"/>
      <w:r w:rsidRPr="009424E6">
        <w:t xml:space="preserve"> Island, but some increased effort on </w:t>
      </w:r>
      <w:proofErr w:type="spellStart"/>
      <w:r w:rsidRPr="009424E6">
        <w:t>Portlock</w:t>
      </w:r>
      <w:proofErr w:type="spellEnd"/>
      <w:r w:rsidRPr="009424E6">
        <w:t xml:space="preserve"> Bank to the southeast of Kodiak. There was substantially less catch and ob</w:t>
      </w:r>
      <w:r w:rsidR="002D6720" w:rsidRPr="009424E6">
        <w:t xml:space="preserve">served effort in 2018 and 2019 </w:t>
      </w:r>
      <w:r w:rsidRPr="009424E6">
        <w:t>than previous years. Although the 2020 directed federal Pacific cod fishery was closed</w:t>
      </w:r>
      <w:ins w:id="84" w:author="Daniel.Goethel" w:date="2022-11-02T15:51:00Z">
        <w:r w:rsidR="002C4191">
          <w:t>,</w:t>
        </w:r>
      </w:ins>
      <w:r w:rsidRPr="009424E6">
        <w:t xml:space="preserve"> there </w:t>
      </w:r>
      <w:del w:id="85" w:author="Daniel.Goethel" w:date="2022-11-02T15:51:00Z">
        <w:r w:rsidRPr="009424E6" w:rsidDel="002C4191">
          <w:delText xml:space="preserve">was </w:delText>
        </w:r>
      </w:del>
      <w:ins w:id="86" w:author="Daniel.Goethel" w:date="2022-11-02T15:51:00Z">
        <w:r w:rsidR="002C4191">
          <w:t>were</w:t>
        </w:r>
        <w:r w:rsidR="002C4191" w:rsidRPr="009424E6">
          <w:t xml:space="preserve"> </w:t>
        </w:r>
      </w:ins>
      <w:r w:rsidRPr="009424E6">
        <w:t>observations of Pacific cod catch in other fisheries</w:t>
      </w:r>
      <w:ins w:id="87" w:author="Daniel.Goethel" w:date="2022-11-02T15:51:00Z">
        <w:r w:rsidR="002C4191">
          <w:t>;</w:t>
        </w:r>
      </w:ins>
      <w:del w:id="88" w:author="Daniel.Goethel" w:date="2022-11-02T15:51:00Z">
        <w:r w:rsidRPr="009424E6" w:rsidDel="002C4191">
          <w:delText>,</w:delText>
        </w:r>
      </w:del>
      <w:r w:rsidRPr="009424E6">
        <w:t xml:space="preserve"> these observations primarily surrounded Kodiak from the </w:t>
      </w:r>
      <w:proofErr w:type="spellStart"/>
      <w:r w:rsidRPr="009424E6">
        <w:t>pollock</w:t>
      </w:r>
      <w:proofErr w:type="spellEnd"/>
      <w:r w:rsidRPr="009424E6">
        <w:t xml:space="preserve"> and shallow w</w:t>
      </w:r>
      <w:r w:rsidR="00547113" w:rsidRPr="009424E6">
        <w:t>ater flatfish fisheries. In 2022</w:t>
      </w:r>
      <w:r w:rsidR="002D6720" w:rsidRPr="009424E6">
        <w:t xml:space="preserve">, </w:t>
      </w:r>
      <w:r w:rsidRPr="009424E6">
        <w:t>there were observed catches in the Western GOA</w:t>
      </w:r>
      <w:ins w:id="89" w:author="Daniel.Goethel" w:date="2022-11-02T15:51:00Z">
        <w:r w:rsidR="002C4191">
          <w:t>,</w:t>
        </w:r>
      </w:ins>
      <w:r w:rsidR="00547113" w:rsidRPr="009424E6">
        <w:t xml:space="preserve"> but </w:t>
      </w:r>
      <w:del w:id="90" w:author="Daniel.Goethel" w:date="2022-11-02T15:51:00Z">
        <w:r w:rsidR="00547113" w:rsidRPr="009424E6" w:rsidDel="002C4191">
          <w:delText xml:space="preserve">primarily </w:delText>
        </w:r>
      </w:del>
      <w:r w:rsidR="00547113" w:rsidRPr="009424E6">
        <w:t xml:space="preserve">trawl catch of Pacific cod was </w:t>
      </w:r>
      <w:ins w:id="91" w:author="Daniel.Goethel" w:date="2022-11-02T15:51:00Z">
        <w:r w:rsidR="002C4191" w:rsidRPr="009424E6">
          <w:t xml:space="preserve">primarily </w:t>
        </w:r>
      </w:ins>
      <w:r w:rsidR="00547113" w:rsidRPr="009424E6">
        <w:t xml:space="preserve">centered </w:t>
      </w:r>
      <w:proofErr w:type="gramStart"/>
      <w:r w:rsidR="00547113" w:rsidRPr="009424E6">
        <w:t>around</w:t>
      </w:r>
      <w:proofErr w:type="gramEnd"/>
      <w:r w:rsidR="00547113" w:rsidRPr="009424E6">
        <w:t xml:space="preserve"> Kodiak</w:t>
      </w:r>
      <w:r w:rsidRPr="009424E6">
        <w:t xml:space="preserve"> (</w:t>
      </w:r>
      <w:r w:rsidR="002D6720" w:rsidRPr="009424E6">
        <w:t>Fig. 2.6</w:t>
      </w:r>
      <w:r w:rsidRPr="009424E6">
        <w:t xml:space="preserve">). Trawl catch in the Western </w:t>
      </w:r>
      <w:r w:rsidR="0068239D" w:rsidRPr="009424E6">
        <w:t xml:space="preserve">and Central </w:t>
      </w:r>
      <w:r w:rsidRPr="009424E6">
        <w:t xml:space="preserve">GOA </w:t>
      </w:r>
      <w:r w:rsidR="0068239D" w:rsidRPr="009424E6">
        <w:t xml:space="preserve">in 2022 have exceeded catches since 2018 (Fig 2.9 and Fig. 2.10). </w:t>
      </w:r>
      <w:r w:rsidRPr="009424E6">
        <w:t>Due to bycatch in other fisheries</w:t>
      </w:r>
      <w:ins w:id="92" w:author="Daniel.Goethel" w:date="2022-11-02T15:52:00Z">
        <w:r w:rsidR="002C4191">
          <w:t>,</w:t>
        </w:r>
      </w:ins>
      <w:r w:rsidRPr="009424E6">
        <w:t xml:space="preserve"> trawl catch of Pacific cod in 2020 remained above 3,000 t despite the closure of the federal directed fishery.       </w:t>
      </w:r>
    </w:p>
    <w:p w14:paraId="0BC84543" w14:textId="3629960D" w:rsidR="00C461E7" w:rsidRPr="009424E6" w:rsidRDefault="00C461E7" w:rsidP="00C461E7">
      <w:r w:rsidRPr="009424E6">
        <w:t>The trawl fishery</w:t>
      </w:r>
      <w:r w:rsidR="0068239D" w:rsidRPr="009424E6">
        <w:t xml:space="preserve"> generally</w:t>
      </w:r>
      <w:r w:rsidRPr="009424E6">
        <w:t xml:space="preserve"> catches smaller fish than the other two gear types with fish as small as 10 cm appearing in the observed length composition samples</w:t>
      </w:r>
      <w:r w:rsidR="00547113" w:rsidRPr="009424E6">
        <w:t>, particularly in the Central GOA</w:t>
      </w:r>
      <w:r w:rsidRPr="009424E6">
        <w:t xml:space="preserve"> (</w:t>
      </w:r>
      <w:r w:rsidR="00547113" w:rsidRPr="009424E6">
        <w:t xml:space="preserve">Fig. 2.13 and </w:t>
      </w:r>
      <w:r w:rsidRPr="009424E6">
        <w:t>Fig. 2.</w:t>
      </w:r>
      <w:r w:rsidR="00F31AFB" w:rsidRPr="009424E6">
        <w:t>14</w:t>
      </w:r>
      <w:r w:rsidRPr="009424E6">
        <w:t>). The average size of Pacific cod caught by trawl in the 1980’s was on average smaller</w:t>
      </w:r>
      <w:r w:rsidR="0068239D" w:rsidRPr="009424E6">
        <w:t xml:space="preserve"> and more variable</w:t>
      </w:r>
      <w:r w:rsidRPr="009424E6">
        <w:t xml:space="preserve"> than those caugh</w:t>
      </w:r>
      <w:r w:rsidR="0068239D" w:rsidRPr="009424E6">
        <w:t>t later. The trawl fishery showed</w:t>
      </w:r>
      <w:r w:rsidRPr="009424E6">
        <w:t xml:space="preserve"> an increase in average size in the 1990s with the maturation of the domestic fishery. The decline in the mean length from the mid-1990s until 2015 mimics that observed in the longline and pot fisheries with some prominent outliers (2005-2006). The years 2005 and 2006 shows little observed fishing in the B-season when smaller fish are more often encountered with this gear type. The mean size shows a sha</w:t>
      </w:r>
      <w:r w:rsidR="0068239D" w:rsidRPr="009424E6">
        <w:t>rp increase in 2016 through 2022 (with the exception of 2020, which was when the directed fishery was closed)</w:t>
      </w:r>
      <w:ins w:id="93" w:author="Daniel.Goethel" w:date="2022-11-02T15:52:00Z">
        <w:r w:rsidR="002C4191">
          <w:t>,</w:t>
        </w:r>
      </w:ins>
      <w:r w:rsidR="0068239D" w:rsidRPr="009424E6">
        <w:t xml:space="preserve"> which is similar to the mean length trend in the logline and pot fisheries</w:t>
      </w:r>
      <w:r w:rsidRPr="009424E6">
        <w:t xml:space="preserve">. The change to deeper depth and </w:t>
      </w:r>
      <w:r w:rsidR="00547113" w:rsidRPr="009424E6">
        <w:t>variable sampling rates between the Central and</w:t>
      </w:r>
      <w:r w:rsidRPr="009424E6">
        <w:t xml:space="preserve"> Western GOA might partially explain this recent increase</w:t>
      </w:r>
      <w:r w:rsidR="00F31AFB" w:rsidRPr="009424E6">
        <w:t xml:space="preserve"> (</w:t>
      </w:r>
      <w:r w:rsidR="00547113" w:rsidRPr="009424E6">
        <w:t>Fig. 2.11</w:t>
      </w:r>
      <w:r w:rsidR="00F31AFB" w:rsidRPr="009424E6">
        <w:t xml:space="preserve"> and Fig. 2.13)</w:t>
      </w:r>
      <w:r w:rsidRPr="009424E6">
        <w:t xml:space="preserve"> as well as lower recruitment in recent years leading to a larger overall population on average as older fish make up higher percentage of the population age structure.</w:t>
      </w:r>
    </w:p>
    <w:p w14:paraId="1D15D616" w14:textId="5DF57B7C" w:rsidR="00C461E7" w:rsidRPr="009424E6" w:rsidRDefault="00C461E7" w:rsidP="00C461E7">
      <w:r w:rsidRPr="009424E6">
        <w:t>The 2018-2019</w:t>
      </w:r>
      <w:del w:id="94" w:author="Daniel.Goethel" w:date="2022-11-02T15:53:00Z">
        <w:r w:rsidRPr="009424E6" w:rsidDel="00C24EA7">
          <w:delText>,</w:delText>
        </w:r>
      </w:del>
      <w:r w:rsidRPr="009424E6">
        <w:t xml:space="preserve"> directed A-season trawl fishery in the Central GOA started much later than previous years,</w:t>
      </w:r>
      <w:ins w:id="95" w:author="Daniel.Goethel" w:date="2022-11-02T15:53:00Z">
        <w:r w:rsidR="00C24EA7">
          <w:t xml:space="preserve"> and</w:t>
        </w:r>
      </w:ins>
      <w:r w:rsidRPr="009424E6">
        <w:t xml:space="preserve"> catch rates were lower and the fishery did not take the full TAC (Fig. 2.</w:t>
      </w:r>
      <w:r w:rsidR="0068239D" w:rsidRPr="009424E6">
        <w:t>10</w:t>
      </w:r>
      <w:r w:rsidRPr="009424E6">
        <w:t xml:space="preserve">). </w:t>
      </w:r>
      <w:r w:rsidR="00F31AFB" w:rsidRPr="009424E6">
        <w:t>Since 2018,</w:t>
      </w:r>
      <w:r w:rsidRPr="009424E6">
        <w:t xml:space="preserve"> despite there being </w:t>
      </w:r>
      <w:r w:rsidR="00F31AFB" w:rsidRPr="009424E6">
        <w:t>14 to 26</w:t>
      </w:r>
      <w:r w:rsidRPr="009424E6">
        <w:t xml:space="preserve"> vessels participating in the Western GOA trawl fishery</w:t>
      </w:r>
      <w:r w:rsidR="00F31AFB" w:rsidRPr="009424E6">
        <w:t xml:space="preserve">, there was </w:t>
      </w:r>
      <w:r w:rsidR="00C941E9" w:rsidRPr="009424E6">
        <w:t xml:space="preserve">no observed </w:t>
      </w:r>
      <w:r w:rsidRPr="009424E6">
        <w:t>effort</w:t>
      </w:r>
      <w:r w:rsidR="00F31AFB" w:rsidRPr="009424E6">
        <w:t xml:space="preserve"> </w:t>
      </w:r>
      <w:r w:rsidR="00C941E9" w:rsidRPr="009424E6">
        <w:t xml:space="preserve">from 2018 – 2020 and little observed effort </w:t>
      </w:r>
      <w:r w:rsidR="00F31AFB" w:rsidRPr="009424E6">
        <w:t xml:space="preserve">compared to </w:t>
      </w:r>
      <w:r w:rsidR="00C941E9" w:rsidRPr="009424E6">
        <w:t>other fisheries (</w:t>
      </w:r>
      <w:r w:rsidR="00547113" w:rsidRPr="009424E6">
        <w:t>Fig. 2.11</w:t>
      </w:r>
      <w:r w:rsidR="00C941E9" w:rsidRPr="009424E6">
        <w:t>)</w:t>
      </w:r>
      <w:r w:rsidRPr="009424E6">
        <w:t>.</w:t>
      </w:r>
      <w:del w:id="96" w:author="Daniel.Goethel" w:date="2022-11-02T15:54:00Z">
        <w:r w:rsidRPr="009424E6" w:rsidDel="00C24EA7">
          <w:delText xml:space="preserve"> </w:delText>
        </w:r>
      </w:del>
      <w:r w:rsidRPr="009424E6">
        <w:t xml:space="preserve"> There were no vessels participating in the directed Pacific cod fishery in the Central GOA for 2018-2020 and only 2 vessels in 2021</w:t>
      </w:r>
      <w:r w:rsidR="0068239D" w:rsidRPr="009424E6">
        <w:t xml:space="preserve"> and </w:t>
      </w:r>
      <w:r w:rsidR="00F31AFB" w:rsidRPr="009424E6">
        <w:t xml:space="preserve">6 in </w:t>
      </w:r>
      <w:r w:rsidR="0068239D" w:rsidRPr="009424E6">
        <w:t>2022</w:t>
      </w:r>
      <w:r w:rsidRPr="009424E6">
        <w:t xml:space="preserve"> (</w:t>
      </w:r>
      <w:r w:rsidR="00E57890" w:rsidRPr="009424E6">
        <w:t>Fig. 2.</w:t>
      </w:r>
      <w:r w:rsidR="0068239D" w:rsidRPr="009424E6">
        <w:t>8</w:t>
      </w:r>
      <w:r w:rsidRPr="009424E6">
        <w:t xml:space="preserve">).  </w:t>
      </w:r>
    </w:p>
    <w:p w14:paraId="69C2CD0D" w14:textId="77777777" w:rsidR="00C461E7" w:rsidRPr="009424E6" w:rsidRDefault="00C461E7" w:rsidP="00C461E7">
      <w:pPr>
        <w:pStyle w:val="Heading3"/>
      </w:pPr>
      <w:r w:rsidRPr="009424E6">
        <w:t>Other gear types, non-directed, and non-commercial catch</w:t>
      </w:r>
    </w:p>
    <w:p w14:paraId="71415B5D" w14:textId="61CC3882" w:rsidR="00C461E7" w:rsidRPr="009424E6" w:rsidRDefault="00C461E7" w:rsidP="00C461E7">
      <w:r w:rsidRPr="009424E6">
        <w:t xml:space="preserve">There is a small jig fishery for Pacific cod in the GOA, </w:t>
      </w:r>
      <w:del w:id="97" w:author="Daniel.Goethel" w:date="2022-11-02T15:54:00Z">
        <w:r w:rsidRPr="009424E6" w:rsidDel="00C24EA7">
          <w:delText xml:space="preserve">this </w:delText>
        </w:r>
      </w:del>
      <w:ins w:id="98" w:author="Daniel.Goethel" w:date="2022-11-02T15:54:00Z">
        <w:r w:rsidR="00C24EA7">
          <w:t>which</w:t>
        </w:r>
        <w:r w:rsidR="00C24EA7" w:rsidRPr="009424E6">
          <w:t xml:space="preserve"> </w:t>
        </w:r>
      </w:ins>
      <w:r w:rsidRPr="009424E6">
        <w:t>is a primarily state managed fishery and there is no observer data documenting distribution. This fishery has taken on average 2,400 t per year. In 2017 through 2020 the jig fishery remained low with catch at less than 500 t for all regions</w:t>
      </w:r>
      <w:r w:rsidR="00E57890" w:rsidRPr="009424E6">
        <w:t xml:space="preserve"> (Table 2.1; </w:t>
      </w:r>
      <w:r w:rsidR="0068239D" w:rsidRPr="009424E6">
        <w:lastRenderedPageBreak/>
        <w:t>Fig. 2.9</w:t>
      </w:r>
      <w:r w:rsidR="00E57890" w:rsidRPr="009424E6">
        <w:t xml:space="preserve"> and F</w:t>
      </w:r>
      <w:r w:rsidR="00FF3434" w:rsidRPr="009424E6">
        <w:t>ig. 2.</w:t>
      </w:r>
      <w:r w:rsidR="0068239D" w:rsidRPr="009424E6">
        <w:t>10</w:t>
      </w:r>
      <w:r w:rsidRPr="009424E6">
        <w:t>). I</w:t>
      </w:r>
      <w:r w:rsidR="00E57890" w:rsidRPr="009424E6">
        <w:t>n 2017 there were 35 j</w:t>
      </w:r>
      <w:r w:rsidRPr="009424E6">
        <w:t>ig vessels participating in the GOA Pacific cod fishery, 27 in 2018, 61 vessels in 2019, 41</w:t>
      </w:r>
      <w:r w:rsidR="00C941E9" w:rsidRPr="009424E6">
        <w:t xml:space="preserve"> vessels in 2020,</w:t>
      </w:r>
      <w:r w:rsidRPr="009424E6">
        <w:t xml:space="preserve"> a sharp increase in 2021 to 65 vessels</w:t>
      </w:r>
      <w:r w:rsidR="00C941E9" w:rsidRPr="009424E6">
        <w:t xml:space="preserve">, and </w:t>
      </w:r>
      <w:r w:rsidR="004D7B57" w:rsidRPr="009424E6">
        <w:t xml:space="preserve">a decrease to </w:t>
      </w:r>
      <w:r w:rsidR="00C941E9" w:rsidRPr="009424E6">
        <w:t>46 vessels in 2022</w:t>
      </w:r>
      <w:r w:rsidR="00E57890" w:rsidRPr="009424E6">
        <w:t xml:space="preserve"> (</w:t>
      </w:r>
      <w:r w:rsidR="0068239D" w:rsidRPr="009424E6">
        <w:t>Fig. 2.8</w:t>
      </w:r>
      <w:r w:rsidRPr="009424E6">
        <w:t>). Catch</w:t>
      </w:r>
      <w:r w:rsidR="00B349E4" w:rsidRPr="009424E6">
        <w:t xml:space="preserve"> of jig vessels has increased since 2017, with the majority of catch coming from the Central GOA since 2020.</w:t>
      </w:r>
    </w:p>
    <w:p w14:paraId="735AF159" w14:textId="30AEF234" w:rsidR="00C461E7" w:rsidRPr="009424E6" w:rsidRDefault="00C461E7" w:rsidP="00C461E7">
      <w:r w:rsidRPr="009424E6">
        <w:t xml:space="preserve">Pacific cod is also caught as bycatch in other commercial fisheries. Although historically the shallow water flatfish fishery caught </w:t>
      </w:r>
      <w:r w:rsidR="00B349E4" w:rsidRPr="009424E6">
        <w:t>the most Pacific cod, since 2018</w:t>
      </w:r>
      <w:r w:rsidRPr="009424E6">
        <w:t xml:space="preserve">, </w:t>
      </w:r>
      <w:r w:rsidR="00B349E4" w:rsidRPr="009424E6">
        <w:t xml:space="preserve">the greatest sources of </w:t>
      </w:r>
      <w:r w:rsidRPr="009424E6">
        <w:t xml:space="preserve">Pacific cod bycatch </w:t>
      </w:r>
      <w:r w:rsidR="00B349E4" w:rsidRPr="009424E6">
        <w:t xml:space="preserve">have been the bottom </w:t>
      </w:r>
      <w:ins w:id="99" w:author="Chris.Lunsford" w:date="2022-11-01T11:44:00Z">
        <w:r w:rsidR="00A85315">
          <w:t xml:space="preserve">walleye </w:t>
        </w:r>
      </w:ins>
      <w:proofErr w:type="spellStart"/>
      <w:r w:rsidR="00B349E4" w:rsidRPr="009424E6">
        <w:t>pollock</w:t>
      </w:r>
      <w:proofErr w:type="spellEnd"/>
      <w:r w:rsidR="00B349E4" w:rsidRPr="009424E6">
        <w:t xml:space="preserve">, </w:t>
      </w:r>
      <w:proofErr w:type="spellStart"/>
      <w:r w:rsidR="00B349E4" w:rsidRPr="009424E6">
        <w:t>arrowtooth</w:t>
      </w:r>
      <w:proofErr w:type="spellEnd"/>
      <w:ins w:id="100" w:author="Chris.Lunsford" w:date="2022-11-01T11:44:00Z">
        <w:r w:rsidR="00A85315">
          <w:t xml:space="preserve"> flounder</w:t>
        </w:r>
      </w:ins>
      <w:r w:rsidR="00B349E4" w:rsidRPr="009424E6">
        <w:t>, halibut, and rockfish fisheries</w:t>
      </w:r>
      <w:r w:rsidRPr="009424E6">
        <w:t xml:space="preserve"> (Table 2.</w:t>
      </w:r>
      <w:r w:rsidR="00E57890" w:rsidRPr="009424E6">
        <w:t>7</w:t>
      </w:r>
      <w:r w:rsidR="00B349E4" w:rsidRPr="009424E6">
        <w:t>).</w:t>
      </w:r>
    </w:p>
    <w:p w14:paraId="02E9D933" w14:textId="7ABCF00A" w:rsidR="00C461E7" w:rsidRPr="009424E6" w:rsidRDefault="00C461E7" w:rsidP="00C461E7">
      <w:r w:rsidRPr="009424E6">
        <w:t>Non-commercial catch of Pacific cod in the Gulf of Alaska is considered to be relatively small at less than 400 t;</w:t>
      </w:r>
      <w:r w:rsidR="00B349E4" w:rsidRPr="009424E6">
        <w:t xml:space="preserve"> data are available through 2021</w:t>
      </w:r>
      <w:r w:rsidRPr="009424E6">
        <w:t xml:space="preserve"> (Table 2.</w:t>
      </w:r>
      <w:r w:rsidR="00E57890" w:rsidRPr="009424E6">
        <w:t>8</w:t>
      </w:r>
      <w:r w:rsidRPr="009424E6">
        <w:t>). The largest component of this catch comes from the recreational fishery, generally taking approximately one-third to one-half of the accounted for non-commercial catch</w:t>
      </w:r>
      <w:ins w:id="101" w:author="Daniel.Goethel" w:date="2022-11-02T15:55:00Z">
        <w:r w:rsidR="00C24EA7">
          <w:t>,</w:t>
        </w:r>
      </w:ins>
      <w:r w:rsidRPr="009424E6">
        <w:t xml:space="preserve"> and the IPHC Annual Longline survey also tak</w:t>
      </w:r>
      <w:ins w:id="102" w:author="Daniel.Goethel" w:date="2022-11-02T15:55:00Z">
        <w:r w:rsidR="00C24EA7">
          <w:t>es</w:t>
        </w:r>
      </w:ins>
      <w:del w:id="103" w:author="Daniel.Goethel" w:date="2022-11-02T15:55:00Z">
        <w:r w:rsidRPr="009424E6" w:rsidDel="00C24EA7">
          <w:delText>ing</w:delText>
        </w:r>
      </w:del>
      <w:r w:rsidRPr="009424E6">
        <w:t xml:space="preserve"> between one-third and one half of the accounted for non-commercial catch. </w:t>
      </w:r>
    </w:p>
    <w:p w14:paraId="603E225D" w14:textId="77777777" w:rsidR="00C461E7" w:rsidRPr="009424E6" w:rsidRDefault="00C461E7" w:rsidP="00C461E7">
      <w:pPr>
        <w:pStyle w:val="Heading3"/>
      </w:pPr>
      <w:r w:rsidRPr="009424E6">
        <w:t>Other fishery related indices for stock health</w:t>
      </w:r>
    </w:p>
    <w:p w14:paraId="4AB92367" w14:textId="6C70269B" w:rsidR="00C461E7" w:rsidRPr="009424E6" w:rsidRDefault="00C461E7" w:rsidP="00C461E7">
      <w:r w:rsidRPr="009424E6">
        <w:t xml:space="preserve">There is a long history of evaluating the health of a stock by its condition which examines changes in the weight to length relationship (Nash </w:t>
      </w:r>
      <w:r w:rsidRPr="009424E6">
        <w:rPr>
          <w:i/>
        </w:rPr>
        <w:t>et al.</w:t>
      </w:r>
      <w:r w:rsidRPr="009424E6">
        <w:t xml:space="preserve"> 2006). Condition is measured in this document as the deviance from a log linear regression on weight by length for all Pacific cod </w:t>
      </w:r>
      <w:del w:id="104" w:author="Chris.Lunsford" w:date="2022-11-01T11:45:00Z">
        <w:r w:rsidRPr="009424E6" w:rsidDel="00A85315">
          <w:delText xml:space="preserve">fishery </w:delText>
        </w:r>
      </w:del>
      <w:proofErr w:type="gramStart"/>
      <w:r w:rsidRPr="009424E6">
        <w:t>A</w:t>
      </w:r>
      <w:proofErr w:type="gramEnd"/>
      <w:r w:rsidRPr="009424E6">
        <w:t xml:space="preserve"> season </w:t>
      </w:r>
      <w:ins w:id="105" w:author="Chris.Lunsford" w:date="2022-11-01T11:45:00Z">
        <w:del w:id="106" w:author="Daniel.Goethel" w:date="2022-11-02T15:56:00Z">
          <w:r w:rsidR="00A85315" w:rsidRPr="009424E6" w:rsidDel="00C24EA7">
            <w:delText xml:space="preserve">fishery </w:delText>
          </w:r>
        </w:del>
      </w:ins>
      <w:r w:rsidRPr="009424E6">
        <w:t xml:space="preserve">(January-March) </w:t>
      </w:r>
      <w:ins w:id="107" w:author="Daniel.Goethel" w:date="2022-11-02T15:56:00Z">
        <w:r w:rsidR="00C24EA7" w:rsidRPr="009424E6">
          <w:t xml:space="preserve">fishery </w:t>
        </w:r>
      </w:ins>
      <w:r w:rsidRPr="009424E6">
        <w:t>da</w:t>
      </w:r>
      <w:r w:rsidR="00B349E4" w:rsidRPr="009424E6">
        <w:t>ta for 1999-2022</w:t>
      </w:r>
      <w:r w:rsidRPr="009424E6">
        <w:t xml:space="preserve">. There is some variability in the length to weight relationships between Pacific cod captured in the Central and Western GOA fisheries and among gear types. However, there is a consistent trend in both areas for Pacific cod captured using longline and pot gear </w:t>
      </w:r>
      <w:del w:id="108" w:author="Daniel.Goethel" w:date="2022-11-02T15:56:00Z">
        <w:r w:rsidRPr="009424E6" w:rsidDel="00C24EA7">
          <w:delText>in there being</w:delText>
        </w:r>
      </w:del>
      <w:ins w:id="109" w:author="Daniel.Goethel" w:date="2022-11-02T15:56:00Z">
        <w:r w:rsidR="00C24EA7">
          <w:t>with</w:t>
        </w:r>
      </w:ins>
      <w:r w:rsidRPr="009424E6">
        <w:t xml:space="preserve"> lower condition during 2015-2016 (Fig. 2.</w:t>
      </w:r>
      <w:r w:rsidR="004D7B57" w:rsidRPr="009424E6">
        <w:t>15</w:t>
      </w:r>
      <w:r w:rsidR="00B349E4" w:rsidRPr="009424E6">
        <w:t xml:space="preserve"> and F</w:t>
      </w:r>
      <w:r w:rsidR="004D7B57" w:rsidRPr="009424E6">
        <w:t>ig. 2.16</w:t>
      </w:r>
      <w:r w:rsidRPr="009424E6">
        <w:t>). In 2018 and 2019, where data are available</w:t>
      </w:r>
      <w:ins w:id="110" w:author="Daniel.Goethel" w:date="2022-11-02T15:57:00Z">
        <w:r w:rsidR="00C24EA7">
          <w:t>,</w:t>
        </w:r>
      </w:ins>
      <w:r w:rsidRPr="009424E6">
        <w:t xml:space="preserve"> the condition of fish in both the Central and Western GOA are mixed with differences in condition by gear and season. The Central GOA longline fishery shows improving condition in January through March in 2018 through 2021</w:t>
      </w:r>
      <w:r w:rsidR="00B349E4" w:rsidRPr="009424E6">
        <w:t>, but then a decrease in condition in 2022</w:t>
      </w:r>
      <w:r w:rsidRPr="009424E6">
        <w:t xml:space="preserve">. The Central GOA pot fishery shows improvement in 2018 </w:t>
      </w:r>
      <w:r w:rsidR="00682BBD" w:rsidRPr="009424E6">
        <w:t>as well</w:t>
      </w:r>
      <w:r w:rsidRPr="009424E6">
        <w:t xml:space="preserve">, but </w:t>
      </w:r>
      <w:r w:rsidR="00B349E4" w:rsidRPr="009424E6">
        <w:t>there were no data available since 2019</w:t>
      </w:r>
      <w:r w:rsidRPr="009424E6">
        <w:t>. In the Western GOA, longline fishery cod condition in 2019 returned</w:t>
      </w:r>
      <w:r w:rsidR="00682BBD" w:rsidRPr="009424E6">
        <w:t xml:space="preserve"> to average</w:t>
      </w:r>
      <w:r w:rsidR="00B349E4" w:rsidRPr="009424E6">
        <w:t>, increased in 2021, and was again average in 2022</w:t>
      </w:r>
      <w:r w:rsidRPr="009424E6">
        <w:t xml:space="preserve">. The Western GOA pot fishery shows improved cod condition in 2017 and 2018 </w:t>
      </w:r>
      <w:r w:rsidR="00682BBD" w:rsidRPr="009424E6">
        <w:t>following the heatwave</w:t>
      </w:r>
      <w:r w:rsidR="00B349E4" w:rsidRPr="009424E6">
        <w:t>,</w:t>
      </w:r>
      <w:r w:rsidRPr="009424E6">
        <w:t xml:space="preserve"> drops to below average</w:t>
      </w:r>
      <w:r w:rsidR="00B349E4" w:rsidRPr="009424E6">
        <w:t xml:space="preserve"> in 2019, and above average in 2022</w:t>
      </w:r>
      <w:r w:rsidRPr="009424E6">
        <w:t xml:space="preserve">. There were no data for 2019-2021 to evaluate condition in the Western GOA pot fishery.   </w:t>
      </w:r>
    </w:p>
    <w:p w14:paraId="3B8FFA30" w14:textId="0C113CA3" w:rsidR="00C461E7" w:rsidRDefault="00C461E7" w:rsidP="00C461E7">
      <w:r w:rsidRPr="009424E6">
        <w:t>Indices of fishery catch per unit effort (CPUE) can be informative to the health of a stock, however CPUE in directed fisheries can be hyper-stable with CPUE remaining high even at low abundance (Walters 2003). This phenomenon is believed to have contributed to the decline of the Northern Atlantic cod (</w:t>
      </w:r>
      <w:proofErr w:type="spellStart"/>
      <w:r w:rsidRPr="009424E6">
        <w:rPr>
          <w:i/>
        </w:rPr>
        <w:t>Gadus</w:t>
      </w:r>
      <w:proofErr w:type="spellEnd"/>
      <w:r w:rsidRPr="009424E6">
        <w:rPr>
          <w:i/>
        </w:rPr>
        <w:t xml:space="preserve"> </w:t>
      </w:r>
      <w:proofErr w:type="spellStart"/>
      <w:r w:rsidRPr="009424E6">
        <w:rPr>
          <w:i/>
        </w:rPr>
        <w:t>morhua</w:t>
      </w:r>
      <w:proofErr w:type="spellEnd"/>
      <w:r w:rsidRPr="009424E6">
        <w:t xml:space="preserve">) on the eastern coast of Canada (Rose and </w:t>
      </w:r>
      <w:proofErr w:type="spellStart"/>
      <w:r w:rsidRPr="009424E6">
        <w:t>Kulka</w:t>
      </w:r>
      <w:proofErr w:type="spellEnd"/>
      <w:r w:rsidRPr="009424E6">
        <w:t xml:space="preserve"> 1999). Instead </w:t>
      </w:r>
      <w:del w:id="111" w:author="Daniel.Goethel" w:date="2022-11-02T15:58:00Z">
        <w:r w:rsidRPr="009424E6" w:rsidDel="00FA52FD">
          <w:delText>we show</w:delText>
        </w:r>
      </w:del>
      <w:ins w:id="112" w:author="Daniel.Goethel" w:date="2022-11-02T15:58:00Z">
        <w:r w:rsidR="00FA52FD">
          <w:t>showoff directed CPUE,</w:t>
        </w:r>
      </w:ins>
      <w:r w:rsidRPr="009424E6">
        <w:t xml:space="preserve"> the </w:t>
      </w:r>
      <w:del w:id="113" w:author="Daniel.Goethel" w:date="2022-11-02T15:58:00Z">
        <w:r w:rsidRPr="009424E6" w:rsidDel="00FA52FD">
          <w:delText xml:space="preserve">occurrence </w:delText>
        </w:r>
      </w:del>
      <w:ins w:id="114" w:author="Daniel.Goethel" w:date="2022-11-02T15:58:00Z">
        <w:r w:rsidR="00FA52FD">
          <w:t>non-targeted catch</w:t>
        </w:r>
        <w:r w:rsidR="00FA52FD" w:rsidRPr="009424E6">
          <w:t xml:space="preserve"> </w:t>
        </w:r>
      </w:ins>
      <w:r w:rsidRPr="009424E6">
        <w:t>of Pacific cod in other directed fisheries</w:t>
      </w:r>
      <w:ins w:id="115" w:author="Daniel.Goethel" w:date="2022-11-02T15:58:00Z">
        <w:r w:rsidR="00FA52FD">
          <w:t xml:space="preserve"> is examined as an indicator of population trends</w:t>
        </w:r>
      </w:ins>
      <w:r w:rsidRPr="009424E6">
        <w:t xml:space="preserve">. We examine two disparate fisheries to evaluate trends in incidental catch of Pacific cod, the pelagic walleye </w:t>
      </w:r>
      <w:proofErr w:type="spellStart"/>
      <w:r w:rsidRPr="009424E6">
        <w:t>pollock</w:t>
      </w:r>
      <w:proofErr w:type="spellEnd"/>
      <w:r w:rsidRPr="009424E6">
        <w:t xml:space="preserve"> fishery and the bottom trawl shallow water flatfish fishery. The occurrence of Pacific cod in the pelagic </w:t>
      </w:r>
      <w:proofErr w:type="spellStart"/>
      <w:r w:rsidRPr="009424E6">
        <w:t>pollock</w:t>
      </w:r>
      <w:proofErr w:type="spellEnd"/>
      <w:r w:rsidRPr="009424E6">
        <w:t xml:space="preserve"> fishery appears to be an index of abundance that is particularly sensitive to 2 year old Pacific cod, which are thought to be more pelagic. The shallow water flatfish fishery tracks a larger portion of the adult population of Pacific cod. For the </w:t>
      </w:r>
      <w:proofErr w:type="spellStart"/>
      <w:r w:rsidRPr="009424E6">
        <w:t>pollock</w:t>
      </w:r>
      <w:proofErr w:type="spellEnd"/>
      <w:r w:rsidRPr="009424E6">
        <w:t xml:space="preserve"> fishery we track incidence of occurrence as proportion of hauls with cod (Fig. 2.</w:t>
      </w:r>
      <w:r w:rsidR="004D7B57" w:rsidRPr="009424E6">
        <w:t>17</w:t>
      </w:r>
      <w:r w:rsidRPr="009424E6">
        <w:t xml:space="preserve">). There were no haul data available from the </w:t>
      </w:r>
      <w:proofErr w:type="spellStart"/>
      <w:r w:rsidRPr="009424E6">
        <w:t>polloc</w:t>
      </w:r>
      <w:r w:rsidR="00B349E4" w:rsidRPr="009424E6">
        <w:t>k</w:t>
      </w:r>
      <w:proofErr w:type="spellEnd"/>
      <w:r w:rsidR="00B349E4" w:rsidRPr="009424E6">
        <w:t xml:space="preserve"> fishery in the Western GOA since 2020</w:t>
      </w:r>
      <w:r w:rsidRPr="009424E6">
        <w:t xml:space="preserve"> due to electronic monitoring and COVID-19 restriction on observer deployment. In the shallow water flatfish fishery, catch rates in tons of Pacific cod per ton of all species </w:t>
      </w:r>
      <w:del w:id="116" w:author="Daniel.Goethel" w:date="2022-11-02T15:59:00Z">
        <w:r w:rsidRPr="009424E6" w:rsidDel="00FA52FD">
          <w:delText xml:space="preserve">catch </w:delText>
        </w:r>
      </w:del>
      <w:ins w:id="117" w:author="Daniel.Goethel" w:date="2022-11-02T15:59:00Z">
        <w:r w:rsidR="00FA52FD">
          <w:t>caught</w:t>
        </w:r>
        <w:r w:rsidR="00FA52FD" w:rsidRPr="009424E6">
          <w:t xml:space="preserve"> </w:t>
        </w:r>
      </w:ins>
      <w:r w:rsidRPr="009424E6">
        <w:t>were examined (Fig. 2.</w:t>
      </w:r>
      <w:r w:rsidR="004D7B57" w:rsidRPr="009424E6">
        <w:t>18</w:t>
      </w:r>
      <w:r w:rsidRPr="009424E6">
        <w:t xml:space="preserve">). For the </w:t>
      </w:r>
      <w:ins w:id="118" w:author="Chris.Lunsford" w:date="2022-11-01T11:47:00Z">
        <w:r w:rsidR="00A85315">
          <w:t xml:space="preserve">walleye </w:t>
        </w:r>
      </w:ins>
      <w:proofErr w:type="spellStart"/>
      <w:r w:rsidRPr="009424E6">
        <w:t>pollock</w:t>
      </w:r>
      <w:proofErr w:type="spellEnd"/>
      <w:r w:rsidRPr="009424E6">
        <w:t xml:space="preserve"> fishery in areas 620 and 630</w:t>
      </w:r>
      <w:r w:rsidR="00B349E4" w:rsidRPr="009424E6">
        <w:t xml:space="preserve"> of the Central GOA</w:t>
      </w:r>
      <w:ins w:id="119" w:author="Daniel.Goethel" w:date="2022-11-02T16:00:00Z">
        <w:r w:rsidR="00FA52FD">
          <w:t>,</w:t>
        </w:r>
      </w:ins>
      <w:r w:rsidRPr="009424E6">
        <w:t xml:space="preserve"> the </w:t>
      </w:r>
      <w:commentRangeStart w:id="120"/>
      <w:r w:rsidRPr="009424E6">
        <w:t xml:space="preserve">2021 </w:t>
      </w:r>
      <w:commentRangeEnd w:id="120"/>
      <w:r w:rsidR="00FA52FD">
        <w:rPr>
          <w:rStyle w:val="CommentReference"/>
        </w:rPr>
        <w:commentReference w:id="120"/>
      </w:r>
      <w:r w:rsidRPr="009424E6">
        <w:t xml:space="preserve">value was </w:t>
      </w:r>
      <w:del w:id="121" w:author="Daniel.Goethel" w:date="2022-11-02T16:00:00Z">
        <w:r w:rsidRPr="009424E6" w:rsidDel="00FA52FD">
          <w:delText xml:space="preserve">the </w:delText>
        </w:r>
      </w:del>
      <w:r w:rsidRPr="009424E6">
        <w:t>low</w:t>
      </w:r>
      <w:r w:rsidR="00B349E4" w:rsidRPr="009424E6">
        <w:t xml:space="preserve"> in 620, but increased in 630. </w:t>
      </w:r>
      <w:r w:rsidRPr="009424E6">
        <w:t>The catch of Pacific cod in the shallow water flatfish fisheries</w:t>
      </w:r>
      <w:r w:rsidR="00B349E4" w:rsidRPr="009424E6">
        <w:t xml:space="preserve"> was the lowest in 2017 with a generally </w:t>
      </w:r>
      <w:r w:rsidRPr="009424E6">
        <w:lastRenderedPageBreak/>
        <w:t xml:space="preserve">increasing trend </w:t>
      </w:r>
      <w:r w:rsidR="00B349E4" w:rsidRPr="009424E6">
        <w:t>since</w:t>
      </w:r>
      <w:r w:rsidRPr="009424E6">
        <w:t>. It should be noted that none of these indices are controlled for gear, vessel, effort, or fishing practice changes.</w:t>
      </w:r>
      <w:r>
        <w:t xml:space="preserve"> </w:t>
      </w:r>
    </w:p>
    <w:p w14:paraId="1D7DE020" w14:textId="77777777" w:rsidR="004678F0" w:rsidRPr="009424E6" w:rsidRDefault="00025D45">
      <w:pPr>
        <w:pStyle w:val="Heading1"/>
        <w:pBdr>
          <w:top w:val="nil"/>
          <w:left w:val="nil"/>
          <w:bottom w:val="nil"/>
          <w:right w:val="nil"/>
          <w:between w:val="nil"/>
        </w:pBdr>
      </w:pPr>
      <w:commentRangeStart w:id="122"/>
      <w:r w:rsidRPr="009424E6">
        <w:t xml:space="preserve">Data </w:t>
      </w:r>
      <w:commentRangeEnd w:id="122"/>
      <w:r w:rsidR="00F1700F">
        <w:rPr>
          <w:rStyle w:val="CommentReference"/>
          <w:rFonts w:ascii="Times New Roman" w:eastAsia="Times New Roman" w:hAnsi="Times New Roman" w:cs="Times New Roman"/>
          <w:b w:val="0"/>
        </w:rPr>
        <w:commentReference w:id="122"/>
      </w:r>
    </w:p>
    <w:p w14:paraId="63B37FBE" w14:textId="249ABD9A" w:rsidR="00010C8B" w:rsidRPr="009424E6" w:rsidRDefault="00010C8B" w:rsidP="00FF3434">
      <w:pPr>
        <w:keepNext/>
      </w:pPr>
      <w:r w:rsidRPr="009424E6">
        <w:t xml:space="preserve">This section describes data used in the current assessment. It does not attempt to summarize all available data pertaining to Pacific cod in the GOA. All data used for </w:t>
      </w:r>
      <w:r w:rsidR="0082513F" w:rsidRPr="009424E6">
        <w:t>model 19.1</w:t>
      </w:r>
      <w:r w:rsidR="00774BE0" w:rsidRPr="009424E6">
        <w:t>a</w:t>
      </w:r>
      <w:r w:rsidRPr="009424E6">
        <w:t xml:space="preserve"> </w:t>
      </w:r>
      <w:del w:id="123" w:author="Daniel.Goethel" w:date="2022-11-02T16:02:00Z">
        <w:r w:rsidRPr="009424E6" w:rsidDel="00FA52FD">
          <w:delText xml:space="preserve">presented </w:delText>
        </w:r>
      </w:del>
      <w:r w:rsidRPr="009424E6">
        <w:t xml:space="preserve">are provided in Stock </w:t>
      </w:r>
      <w:r w:rsidR="009F5C05">
        <w:t xml:space="preserve">Synthesis data files at: </w:t>
      </w:r>
      <w:r w:rsidR="009F5C05">
        <w:fldChar w:fldCharType="begin"/>
      </w:r>
      <w:r w:rsidR="009F5C05">
        <w:instrText xml:space="preserve"> HYPERLINK "</w:instrText>
      </w:r>
      <w:commentRangeStart w:id="124"/>
      <w:r w:rsidR="009F5C05" w:rsidRPr="009F5C05">
        <w:instrText>https://afsc-assessments.github.io/GOA_PCOD/2022_ASSESSMENT/NOVEMBER_MODELS/MODEL_FILES</w:instrText>
      </w:r>
      <w:commentRangeEnd w:id="124"/>
      <w:r w:rsidR="009F5C05">
        <w:instrText xml:space="preserve">" </w:instrText>
      </w:r>
      <w:r w:rsidR="009F5C05">
        <w:fldChar w:fldCharType="separate"/>
      </w:r>
      <w:r w:rsidR="009F5C05" w:rsidRPr="007B4624">
        <w:rPr>
          <w:rStyle w:val="Hyperlink"/>
        </w:rPr>
        <w:t>https://afsc-assessments.github.io/GOA_PCOD/2022_ASSESSMENT/NOVEMBER_MODELS/MODEL_FILES</w:t>
      </w:r>
      <w:r w:rsidR="009F5C05">
        <w:fldChar w:fldCharType="end"/>
      </w:r>
      <w:r w:rsidR="009F5C05">
        <w:rPr>
          <w:rStyle w:val="CommentReference"/>
        </w:rPr>
        <w:commentReference w:id="124"/>
      </w:r>
    </w:p>
    <w:p w14:paraId="25A6E6CF" w14:textId="78B6EE8C" w:rsidR="00010C8B" w:rsidRPr="009424E6" w:rsidRDefault="00FF3434" w:rsidP="00FF3434">
      <w:pPr>
        <w:keepNext/>
      </w:pPr>
      <w:r w:rsidRPr="009424E6">
        <w:t>The following table</w:t>
      </w:r>
      <w:r w:rsidR="0082513F" w:rsidRPr="009424E6">
        <w:t xml:space="preserve"> and </w:t>
      </w:r>
      <w:r w:rsidR="004D7B57" w:rsidRPr="009424E6">
        <w:t>Figure 2.19</w:t>
      </w:r>
      <w:r w:rsidRPr="009424E6">
        <w:t xml:space="preserve"> presents the data in</w:t>
      </w:r>
      <w:r w:rsidR="004D7B57" w:rsidRPr="009424E6">
        <w:t>cluded in this assessment (the years</w:t>
      </w:r>
      <w:r w:rsidRPr="009424E6">
        <w:t xml:space="preserve"> shown in bold font are </w:t>
      </w:r>
      <w:r w:rsidR="004D7B57" w:rsidRPr="009424E6">
        <w:t>those that are new to this assessment</w:t>
      </w:r>
      <w:r w:rsidRPr="009424E6">
        <w:t>)</w:t>
      </w:r>
      <w:r w:rsidR="003F0123" w:rsidRPr="009424E6">
        <w:t>.</w:t>
      </w: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9424E6" w14:paraId="6D5533FC" w14:textId="77777777" w:rsidTr="003F0123">
        <w:tc>
          <w:tcPr>
            <w:tcW w:w="4623" w:type="dxa"/>
            <w:shd w:val="clear" w:color="auto" w:fill="auto"/>
            <w:vAlign w:val="center"/>
          </w:tcPr>
          <w:p w14:paraId="0EF15417" w14:textId="77777777" w:rsidR="00010C8B" w:rsidRPr="009424E6" w:rsidRDefault="00010C8B" w:rsidP="004A062A">
            <w:pPr>
              <w:keepNext/>
              <w:spacing w:after="0"/>
              <w:rPr>
                <w:b/>
                <w:sz w:val="20"/>
              </w:rPr>
            </w:pPr>
            <w:r w:rsidRPr="009424E6">
              <w:rPr>
                <w:b/>
                <w:sz w:val="20"/>
              </w:rPr>
              <w:t>Data</w:t>
            </w:r>
          </w:p>
        </w:tc>
        <w:tc>
          <w:tcPr>
            <w:tcW w:w="1517" w:type="dxa"/>
            <w:shd w:val="clear" w:color="auto" w:fill="auto"/>
            <w:vAlign w:val="center"/>
          </w:tcPr>
          <w:p w14:paraId="5B33B55E" w14:textId="77777777" w:rsidR="00010C8B" w:rsidRPr="009424E6" w:rsidRDefault="00010C8B" w:rsidP="004A062A">
            <w:pPr>
              <w:keepNext/>
              <w:spacing w:after="0"/>
              <w:rPr>
                <w:b/>
                <w:sz w:val="20"/>
              </w:rPr>
            </w:pPr>
            <w:r w:rsidRPr="009424E6">
              <w:rPr>
                <w:b/>
                <w:sz w:val="20"/>
              </w:rPr>
              <w:t>Source</w:t>
            </w:r>
          </w:p>
        </w:tc>
        <w:tc>
          <w:tcPr>
            <w:tcW w:w="1781" w:type="dxa"/>
            <w:shd w:val="clear" w:color="auto" w:fill="auto"/>
            <w:vAlign w:val="center"/>
          </w:tcPr>
          <w:p w14:paraId="69C1CE22" w14:textId="77777777" w:rsidR="00010C8B" w:rsidRPr="009424E6" w:rsidRDefault="00010C8B" w:rsidP="004A062A">
            <w:pPr>
              <w:keepNext/>
              <w:spacing w:after="0"/>
              <w:rPr>
                <w:b/>
                <w:sz w:val="20"/>
              </w:rPr>
            </w:pPr>
            <w:r w:rsidRPr="009424E6">
              <w:rPr>
                <w:b/>
                <w:sz w:val="20"/>
              </w:rPr>
              <w:t>Type</w:t>
            </w:r>
          </w:p>
        </w:tc>
        <w:tc>
          <w:tcPr>
            <w:tcW w:w="1429" w:type="dxa"/>
            <w:shd w:val="clear" w:color="auto" w:fill="auto"/>
            <w:vAlign w:val="center"/>
          </w:tcPr>
          <w:p w14:paraId="4B0DD946" w14:textId="2D4A23F2" w:rsidR="00010C8B" w:rsidRPr="009424E6" w:rsidRDefault="003F0123" w:rsidP="004A062A">
            <w:pPr>
              <w:keepNext/>
              <w:spacing w:after="0"/>
              <w:rPr>
                <w:b/>
                <w:sz w:val="20"/>
              </w:rPr>
            </w:pPr>
            <w:r w:rsidRPr="009424E6">
              <w:rPr>
                <w:b/>
                <w:sz w:val="20"/>
              </w:rPr>
              <w:t>Years</w:t>
            </w:r>
          </w:p>
        </w:tc>
      </w:tr>
      <w:tr w:rsidR="00010C8B" w:rsidRPr="009424E6" w14:paraId="50564257" w14:textId="77777777" w:rsidTr="003F0123">
        <w:tc>
          <w:tcPr>
            <w:tcW w:w="4623" w:type="dxa"/>
            <w:shd w:val="clear" w:color="auto" w:fill="auto"/>
            <w:vAlign w:val="center"/>
          </w:tcPr>
          <w:p w14:paraId="78B8376A" w14:textId="77777777" w:rsidR="00010C8B" w:rsidRPr="009424E6" w:rsidRDefault="00010C8B" w:rsidP="004A062A">
            <w:pPr>
              <w:keepNext/>
              <w:spacing w:after="0"/>
              <w:rPr>
                <w:sz w:val="20"/>
              </w:rPr>
            </w:pPr>
            <w:r w:rsidRPr="009424E6">
              <w:rPr>
                <w:sz w:val="20"/>
              </w:rPr>
              <w:t xml:space="preserve">Federal and state fishery catch, by gear type </w:t>
            </w:r>
          </w:p>
        </w:tc>
        <w:tc>
          <w:tcPr>
            <w:tcW w:w="1517" w:type="dxa"/>
            <w:shd w:val="clear" w:color="auto" w:fill="auto"/>
            <w:vAlign w:val="center"/>
          </w:tcPr>
          <w:p w14:paraId="4E32DADD" w14:textId="77777777" w:rsidR="00010C8B" w:rsidRPr="009424E6" w:rsidRDefault="00010C8B" w:rsidP="004A062A">
            <w:pPr>
              <w:keepNext/>
              <w:spacing w:after="0"/>
              <w:rPr>
                <w:sz w:val="20"/>
              </w:rPr>
            </w:pPr>
            <w:r w:rsidRPr="009424E6">
              <w:rPr>
                <w:sz w:val="20"/>
              </w:rPr>
              <w:t>AKFIN</w:t>
            </w:r>
          </w:p>
        </w:tc>
        <w:tc>
          <w:tcPr>
            <w:tcW w:w="1781" w:type="dxa"/>
            <w:shd w:val="clear" w:color="auto" w:fill="auto"/>
            <w:vAlign w:val="center"/>
          </w:tcPr>
          <w:p w14:paraId="100325C8" w14:textId="77777777" w:rsidR="00010C8B" w:rsidRPr="009424E6" w:rsidRDefault="00010C8B" w:rsidP="004A062A">
            <w:pPr>
              <w:keepNext/>
              <w:spacing w:after="0"/>
              <w:rPr>
                <w:sz w:val="20"/>
              </w:rPr>
            </w:pPr>
            <w:r w:rsidRPr="009424E6">
              <w:rPr>
                <w:sz w:val="20"/>
              </w:rPr>
              <w:t>metric tons</w:t>
            </w:r>
          </w:p>
        </w:tc>
        <w:tc>
          <w:tcPr>
            <w:tcW w:w="1429" w:type="dxa"/>
            <w:shd w:val="clear" w:color="auto" w:fill="auto"/>
            <w:vAlign w:val="center"/>
          </w:tcPr>
          <w:p w14:paraId="63CD26CC" w14:textId="5552395E" w:rsidR="00010C8B" w:rsidRPr="009424E6" w:rsidRDefault="00010C8B" w:rsidP="004A062A">
            <w:pPr>
              <w:keepNext/>
              <w:spacing w:after="0"/>
              <w:rPr>
                <w:sz w:val="20"/>
              </w:rPr>
            </w:pPr>
            <w:r w:rsidRPr="009424E6">
              <w:rPr>
                <w:sz w:val="20"/>
              </w:rPr>
              <w:t>1977</w:t>
            </w:r>
            <w:r w:rsidRPr="009424E6">
              <w:t xml:space="preserve"> – </w:t>
            </w:r>
            <w:r w:rsidR="00774BE0" w:rsidRPr="009424E6">
              <w:rPr>
                <w:b/>
                <w:sz w:val="20"/>
              </w:rPr>
              <w:t>2022</w:t>
            </w:r>
          </w:p>
        </w:tc>
      </w:tr>
      <w:tr w:rsidR="00010C8B" w:rsidRPr="009424E6" w14:paraId="52A5547D" w14:textId="77777777" w:rsidTr="003F0123">
        <w:tc>
          <w:tcPr>
            <w:tcW w:w="4623" w:type="dxa"/>
            <w:shd w:val="clear" w:color="auto" w:fill="auto"/>
            <w:vAlign w:val="center"/>
          </w:tcPr>
          <w:p w14:paraId="183BE278" w14:textId="018A6AB8" w:rsidR="00010C8B" w:rsidRPr="009424E6" w:rsidRDefault="00010C8B" w:rsidP="004A062A">
            <w:pPr>
              <w:keepNext/>
              <w:spacing w:after="0"/>
              <w:rPr>
                <w:sz w:val="20"/>
              </w:rPr>
            </w:pPr>
            <w:r w:rsidRPr="009424E6">
              <w:rPr>
                <w:sz w:val="20"/>
              </w:rPr>
              <w:t xml:space="preserve">Federal </w:t>
            </w:r>
            <w:r w:rsidR="00774BE0" w:rsidRPr="009424E6">
              <w:rPr>
                <w:sz w:val="20"/>
              </w:rPr>
              <w:t xml:space="preserve">and state </w:t>
            </w:r>
            <w:r w:rsidRPr="009424E6">
              <w:rPr>
                <w:sz w:val="20"/>
              </w:rPr>
              <w:t xml:space="preserve">fishery catch-at-length, by gear type </w:t>
            </w:r>
          </w:p>
        </w:tc>
        <w:tc>
          <w:tcPr>
            <w:tcW w:w="1517" w:type="dxa"/>
            <w:shd w:val="clear" w:color="auto" w:fill="auto"/>
            <w:vAlign w:val="center"/>
          </w:tcPr>
          <w:p w14:paraId="4C6BC76C" w14:textId="1ED76808" w:rsidR="00010C8B" w:rsidRPr="009424E6" w:rsidRDefault="00010C8B" w:rsidP="004A062A">
            <w:pPr>
              <w:keepNext/>
              <w:spacing w:after="0"/>
              <w:rPr>
                <w:sz w:val="20"/>
              </w:rPr>
            </w:pPr>
            <w:r w:rsidRPr="009424E6">
              <w:rPr>
                <w:sz w:val="20"/>
              </w:rPr>
              <w:t>AKFIN / FMA</w:t>
            </w:r>
            <w:r w:rsidR="00774BE0" w:rsidRPr="009424E6">
              <w:rPr>
                <w:sz w:val="20"/>
              </w:rPr>
              <w:t xml:space="preserve"> / ADF&amp;G</w:t>
            </w:r>
          </w:p>
        </w:tc>
        <w:tc>
          <w:tcPr>
            <w:tcW w:w="1781" w:type="dxa"/>
            <w:shd w:val="clear" w:color="auto" w:fill="auto"/>
            <w:vAlign w:val="center"/>
          </w:tcPr>
          <w:p w14:paraId="5DCE4C0E" w14:textId="77777777" w:rsidR="00010C8B" w:rsidRPr="009424E6" w:rsidRDefault="00010C8B" w:rsidP="004A062A">
            <w:pPr>
              <w:keepNext/>
              <w:spacing w:after="0"/>
              <w:rPr>
                <w:sz w:val="20"/>
              </w:rPr>
            </w:pPr>
            <w:r w:rsidRPr="009424E6">
              <w:rPr>
                <w:sz w:val="20"/>
              </w:rPr>
              <w:t>number, by cm bin</w:t>
            </w:r>
          </w:p>
        </w:tc>
        <w:tc>
          <w:tcPr>
            <w:tcW w:w="1429" w:type="dxa"/>
            <w:shd w:val="clear" w:color="auto" w:fill="auto"/>
            <w:vAlign w:val="center"/>
          </w:tcPr>
          <w:p w14:paraId="4E489C69" w14:textId="0DF88739" w:rsidR="00010C8B" w:rsidRPr="009424E6" w:rsidRDefault="00774BE0" w:rsidP="004A062A">
            <w:pPr>
              <w:keepNext/>
              <w:spacing w:after="0"/>
              <w:rPr>
                <w:sz w:val="20"/>
              </w:rPr>
            </w:pPr>
            <w:r w:rsidRPr="009424E6">
              <w:rPr>
                <w:sz w:val="20"/>
              </w:rPr>
              <w:t xml:space="preserve">1977 – </w:t>
            </w:r>
            <w:r w:rsidRPr="009424E6">
              <w:rPr>
                <w:b/>
                <w:sz w:val="20"/>
              </w:rPr>
              <w:t>2022</w:t>
            </w:r>
          </w:p>
        </w:tc>
      </w:tr>
      <w:tr w:rsidR="00010C8B" w:rsidRPr="009424E6" w14:paraId="5B9D95EE" w14:textId="77777777" w:rsidTr="003F0123">
        <w:tc>
          <w:tcPr>
            <w:tcW w:w="4623" w:type="dxa"/>
            <w:shd w:val="clear" w:color="auto" w:fill="auto"/>
            <w:vAlign w:val="center"/>
          </w:tcPr>
          <w:p w14:paraId="5C8A5FBF" w14:textId="69356145" w:rsidR="00010C8B" w:rsidRPr="009424E6" w:rsidRDefault="00010C8B" w:rsidP="003F0123">
            <w:pPr>
              <w:keepNext/>
              <w:spacing w:after="0"/>
              <w:rPr>
                <w:sz w:val="20"/>
              </w:rPr>
            </w:pPr>
            <w:r w:rsidRPr="009424E6">
              <w:rPr>
                <w:sz w:val="20"/>
              </w:rPr>
              <w:t xml:space="preserve">GOA NMFS </w:t>
            </w:r>
            <w:r w:rsidR="003F0123" w:rsidRPr="009424E6">
              <w:rPr>
                <w:sz w:val="20"/>
              </w:rPr>
              <w:t>bottom trawl survey biomass</w:t>
            </w:r>
          </w:p>
        </w:tc>
        <w:tc>
          <w:tcPr>
            <w:tcW w:w="1517" w:type="dxa"/>
            <w:shd w:val="clear" w:color="auto" w:fill="auto"/>
            <w:vAlign w:val="center"/>
          </w:tcPr>
          <w:p w14:paraId="43880704"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5481FC1E" w14:textId="49561DFC" w:rsidR="00010C8B" w:rsidRPr="009424E6" w:rsidRDefault="003F0123" w:rsidP="004A062A">
            <w:pPr>
              <w:keepNext/>
              <w:spacing w:after="0"/>
              <w:rPr>
                <w:sz w:val="20"/>
              </w:rPr>
            </w:pPr>
            <w:r w:rsidRPr="009424E6">
              <w:rPr>
                <w:sz w:val="20"/>
              </w:rPr>
              <w:t>metric tons</w:t>
            </w:r>
          </w:p>
        </w:tc>
        <w:tc>
          <w:tcPr>
            <w:tcW w:w="1429" w:type="dxa"/>
            <w:shd w:val="clear" w:color="auto" w:fill="auto"/>
            <w:vAlign w:val="center"/>
          </w:tcPr>
          <w:p w14:paraId="19B1F8AC" w14:textId="252B9DA7" w:rsidR="00010C8B" w:rsidRPr="009424E6" w:rsidRDefault="00774BE0" w:rsidP="004A062A">
            <w:pPr>
              <w:keepNext/>
              <w:spacing w:after="0"/>
              <w:rPr>
                <w:sz w:val="20"/>
              </w:rPr>
            </w:pPr>
            <w:r w:rsidRPr="009424E6">
              <w:rPr>
                <w:sz w:val="20"/>
              </w:rPr>
              <w:t>1990</w:t>
            </w:r>
            <w:r w:rsidR="00010C8B" w:rsidRPr="009424E6">
              <w:rPr>
                <w:sz w:val="20"/>
              </w:rPr>
              <w:t xml:space="preserve"> – 2021</w:t>
            </w:r>
          </w:p>
        </w:tc>
      </w:tr>
      <w:tr w:rsidR="00010C8B" w:rsidRPr="009424E6" w14:paraId="0DCC97CB" w14:textId="77777777" w:rsidTr="003F0123">
        <w:tc>
          <w:tcPr>
            <w:tcW w:w="4623" w:type="dxa"/>
            <w:shd w:val="clear" w:color="auto" w:fill="auto"/>
            <w:vAlign w:val="center"/>
          </w:tcPr>
          <w:p w14:paraId="478DB52F" w14:textId="32165E37" w:rsidR="00010C8B" w:rsidRPr="009424E6" w:rsidRDefault="00010C8B" w:rsidP="004A062A">
            <w:pPr>
              <w:keepNext/>
              <w:spacing w:after="0"/>
              <w:rPr>
                <w:sz w:val="20"/>
              </w:rPr>
            </w:pPr>
            <w:r w:rsidRPr="009424E6">
              <w:rPr>
                <w:sz w:val="20"/>
              </w:rPr>
              <w:t>AFSC Sablefish Longline survey Pacific cod R</w:t>
            </w:r>
            <w:r w:rsidR="003F0123" w:rsidRPr="009424E6">
              <w:rPr>
                <w:sz w:val="20"/>
              </w:rPr>
              <w:t xml:space="preserve">elative </w:t>
            </w:r>
            <w:r w:rsidRPr="009424E6">
              <w:rPr>
                <w:sz w:val="20"/>
              </w:rPr>
              <w:t>P</w:t>
            </w:r>
            <w:r w:rsidR="003F0123" w:rsidRPr="009424E6">
              <w:rPr>
                <w:sz w:val="20"/>
              </w:rPr>
              <w:t xml:space="preserve">opulation </w:t>
            </w:r>
            <w:r w:rsidRPr="009424E6">
              <w:rPr>
                <w:sz w:val="20"/>
              </w:rPr>
              <w:t>N</w:t>
            </w:r>
            <w:r w:rsidR="003F0123" w:rsidRPr="009424E6">
              <w:rPr>
                <w:sz w:val="20"/>
              </w:rPr>
              <w:t>umbers</w:t>
            </w:r>
          </w:p>
        </w:tc>
        <w:tc>
          <w:tcPr>
            <w:tcW w:w="1517" w:type="dxa"/>
            <w:shd w:val="clear" w:color="auto" w:fill="auto"/>
            <w:vAlign w:val="center"/>
          </w:tcPr>
          <w:p w14:paraId="226CB13B"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3ED7E027" w14:textId="77777777" w:rsidR="00010C8B" w:rsidRPr="009424E6" w:rsidRDefault="00010C8B" w:rsidP="004A062A">
            <w:pPr>
              <w:keepNext/>
              <w:spacing w:after="0"/>
              <w:rPr>
                <w:sz w:val="20"/>
              </w:rPr>
            </w:pPr>
            <w:r w:rsidRPr="009424E6">
              <w:rPr>
                <w:sz w:val="20"/>
              </w:rPr>
              <w:t>RPN</w:t>
            </w:r>
          </w:p>
        </w:tc>
        <w:tc>
          <w:tcPr>
            <w:tcW w:w="1429" w:type="dxa"/>
            <w:shd w:val="clear" w:color="auto" w:fill="auto"/>
            <w:vAlign w:val="center"/>
          </w:tcPr>
          <w:p w14:paraId="7ABF0916" w14:textId="4950D624" w:rsidR="00010C8B" w:rsidRPr="009424E6" w:rsidRDefault="00774BE0" w:rsidP="004A062A">
            <w:pPr>
              <w:keepNext/>
              <w:spacing w:after="0"/>
              <w:rPr>
                <w:sz w:val="20"/>
              </w:rPr>
            </w:pPr>
            <w:r w:rsidRPr="009424E6">
              <w:rPr>
                <w:sz w:val="20"/>
              </w:rPr>
              <w:t xml:space="preserve">1990 – </w:t>
            </w:r>
            <w:r w:rsidRPr="009424E6">
              <w:rPr>
                <w:b/>
                <w:sz w:val="20"/>
              </w:rPr>
              <w:t>2022</w:t>
            </w:r>
          </w:p>
        </w:tc>
      </w:tr>
      <w:tr w:rsidR="00010C8B" w:rsidRPr="009424E6" w14:paraId="06AFC337" w14:textId="77777777" w:rsidTr="003F0123">
        <w:tc>
          <w:tcPr>
            <w:tcW w:w="4623" w:type="dxa"/>
            <w:shd w:val="clear" w:color="auto" w:fill="auto"/>
            <w:vAlign w:val="center"/>
          </w:tcPr>
          <w:p w14:paraId="7CE7F187" w14:textId="77777777" w:rsidR="00010C8B" w:rsidRPr="009424E6" w:rsidRDefault="00010C8B" w:rsidP="004A062A">
            <w:pPr>
              <w:keepNext/>
              <w:spacing w:after="0"/>
              <w:rPr>
                <w:sz w:val="20"/>
              </w:rPr>
            </w:pPr>
            <w:r w:rsidRPr="009424E6">
              <w:rPr>
                <w:sz w:val="20"/>
              </w:rPr>
              <w:t>GOA NMFS bottom trawl survey length composition</w:t>
            </w:r>
          </w:p>
        </w:tc>
        <w:tc>
          <w:tcPr>
            <w:tcW w:w="1517" w:type="dxa"/>
            <w:shd w:val="clear" w:color="auto" w:fill="auto"/>
            <w:vAlign w:val="center"/>
          </w:tcPr>
          <w:p w14:paraId="6929BD61"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01531D77" w14:textId="77777777" w:rsidR="00010C8B" w:rsidRPr="009424E6" w:rsidRDefault="00010C8B" w:rsidP="004A062A">
            <w:pPr>
              <w:keepNext/>
              <w:spacing w:after="0"/>
              <w:rPr>
                <w:sz w:val="20"/>
              </w:rPr>
            </w:pPr>
            <w:r w:rsidRPr="009424E6">
              <w:rPr>
                <w:sz w:val="20"/>
              </w:rPr>
              <w:t>number, by cm bin</w:t>
            </w:r>
          </w:p>
        </w:tc>
        <w:tc>
          <w:tcPr>
            <w:tcW w:w="1429" w:type="dxa"/>
            <w:shd w:val="clear" w:color="auto" w:fill="auto"/>
            <w:vAlign w:val="center"/>
          </w:tcPr>
          <w:p w14:paraId="6C9E0EEE" w14:textId="36AE66DF" w:rsidR="00010C8B" w:rsidRPr="009424E6" w:rsidRDefault="00774BE0" w:rsidP="004A062A">
            <w:pPr>
              <w:keepNext/>
              <w:spacing w:after="0"/>
              <w:rPr>
                <w:sz w:val="20"/>
              </w:rPr>
            </w:pPr>
            <w:r w:rsidRPr="009424E6">
              <w:rPr>
                <w:sz w:val="20"/>
              </w:rPr>
              <w:t>1990</w:t>
            </w:r>
            <w:r w:rsidR="00010C8B" w:rsidRPr="009424E6">
              <w:rPr>
                <w:sz w:val="20"/>
              </w:rPr>
              <w:t xml:space="preserve"> – 2021</w:t>
            </w:r>
          </w:p>
        </w:tc>
      </w:tr>
      <w:tr w:rsidR="00010C8B" w:rsidRPr="009424E6" w14:paraId="44714E76" w14:textId="77777777" w:rsidTr="003F0123">
        <w:tc>
          <w:tcPr>
            <w:tcW w:w="4623" w:type="dxa"/>
            <w:shd w:val="clear" w:color="auto" w:fill="auto"/>
            <w:vAlign w:val="center"/>
          </w:tcPr>
          <w:p w14:paraId="5E850098" w14:textId="42432E98" w:rsidR="00010C8B" w:rsidRPr="009424E6" w:rsidRDefault="00010C8B" w:rsidP="003F0123">
            <w:pPr>
              <w:keepNext/>
              <w:spacing w:after="0"/>
              <w:rPr>
                <w:sz w:val="20"/>
              </w:rPr>
            </w:pPr>
            <w:r w:rsidRPr="009424E6">
              <w:rPr>
                <w:sz w:val="20"/>
              </w:rPr>
              <w:t>GOA NMFS bottom trawl survey conditional age-at-length</w:t>
            </w:r>
          </w:p>
        </w:tc>
        <w:tc>
          <w:tcPr>
            <w:tcW w:w="1517" w:type="dxa"/>
            <w:shd w:val="clear" w:color="auto" w:fill="auto"/>
            <w:vAlign w:val="center"/>
          </w:tcPr>
          <w:p w14:paraId="2F74C0AE"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2D10978C" w14:textId="77777777" w:rsidR="00010C8B" w:rsidRPr="009424E6" w:rsidRDefault="00010C8B" w:rsidP="004A062A">
            <w:pPr>
              <w:keepNext/>
              <w:spacing w:after="0"/>
              <w:rPr>
                <w:sz w:val="20"/>
              </w:rPr>
            </w:pPr>
            <w:r w:rsidRPr="009424E6">
              <w:rPr>
                <w:sz w:val="20"/>
              </w:rPr>
              <w:t>mean value and number</w:t>
            </w:r>
          </w:p>
        </w:tc>
        <w:tc>
          <w:tcPr>
            <w:tcW w:w="1429" w:type="dxa"/>
            <w:shd w:val="clear" w:color="auto" w:fill="auto"/>
            <w:vAlign w:val="center"/>
          </w:tcPr>
          <w:p w14:paraId="7092A282" w14:textId="6DF83731" w:rsidR="00010C8B" w:rsidRPr="009424E6" w:rsidRDefault="00774BE0" w:rsidP="004A062A">
            <w:pPr>
              <w:keepNext/>
              <w:spacing w:after="0"/>
              <w:rPr>
                <w:sz w:val="20"/>
              </w:rPr>
            </w:pPr>
            <w:r w:rsidRPr="009424E6">
              <w:rPr>
                <w:sz w:val="20"/>
              </w:rPr>
              <w:t xml:space="preserve">1990 – </w:t>
            </w:r>
            <w:r w:rsidRPr="009424E6">
              <w:rPr>
                <w:b/>
                <w:sz w:val="20"/>
              </w:rPr>
              <w:t>2021</w:t>
            </w:r>
          </w:p>
        </w:tc>
      </w:tr>
      <w:tr w:rsidR="00010C8B" w:rsidRPr="009424E6" w14:paraId="33E43448" w14:textId="77777777" w:rsidTr="003F0123">
        <w:tc>
          <w:tcPr>
            <w:tcW w:w="4623" w:type="dxa"/>
            <w:shd w:val="clear" w:color="auto" w:fill="auto"/>
            <w:vAlign w:val="center"/>
          </w:tcPr>
          <w:p w14:paraId="49DBDACF" w14:textId="77777777" w:rsidR="00010C8B" w:rsidRPr="009424E6" w:rsidRDefault="00010C8B" w:rsidP="004A062A">
            <w:pPr>
              <w:keepNext/>
              <w:spacing w:after="0"/>
              <w:rPr>
                <w:sz w:val="20"/>
              </w:rPr>
            </w:pPr>
            <w:r w:rsidRPr="009424E6">
              <w:rPr>
                <w:sz w:val="20"/>
              </w:rPr>
              <w:t>AFSC Sablefish Longline survey Pacific Cod length composition</w:t>
            </w:r>
          </w:p>
        </w:tc>
        <w:tc>
          <w:tcPr>
            <w:tcW w:w="1517" w:type="dxa"/>
            <w:shd w:val="clear" w:color="auto" w:fill="auto"/>
            <w:vAlign w:val="center"/>
          </w:tcPr>
          <w:p w14:paraId="12661E27"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729F87AB" w14:textId="77777777" w:rsidR="00010C8B" w:rsidRPr="009424E6" w:rsidRDefault="00010C8B" w:rsidP="004A062A">
            <w:pPr>
              <w:keepNext/>
              <w:spacing w:after="0"/>
              <w:rPr>
                <w:sz w:val="20"/>
              </w:rPr>
            </w:pPr>
            <w:r w:rsidRPr="009424E6">
              <w:rPr>
                <w:sz w:val="20"/>
              </w:rPr>
              <w:t>number, by cm bin</w:t>
            </w:r>
          </w:p>
        </w:tc>
        <w:tc>
          <w:tcPr>
            <w:tcW w:w="1429" w:type="dxa"/>
            <w:shd w:val="clear" w:color="auto" w:fill="auto"/>
            <w:vAlign w:val="center"/>
          </w:tcPr>
          <w:p w14:paraId="6D24B297" w14:textId="4B60D4B1" w:rsidR="00010C8B" w:rsidRPr="009424E6" w:rsidRDefault="004D7B57" w:rsidP="004A062A">
            <w:pPr>
              <w:keepNext/>
              <w:spacing w:after="0"/>
              <w:rPr>
                <w:sz w:val="20"/>
              </w:rPr>
            </w:pPr>
            <w:r w:rsidRPr="009424E6">
              <w:rPr>
                <w:sz w:val="20"/>
              </w:rPr>
              <w:t xml:space="preserve">1990 – </w:t>
            </w:r>
            <w:r w:rsidRPr="009424E6">
              <w:rPr>
                <w:b/>
                <w:sz w:val="20"/>
              </w:rPr>
              <w:t>2022</w:t>
            </w:r>
          </w:p>
        </w:tc>
      </w:tr>
      <w:tr w:rsidR="00010C8B" w:rsidRPr="009424E6" w14:paraId="6F3AB992" w14:textId="77777777" w:rsidTr="003F0123">
        <w:tc>
          <w:tcPr>
            <w:tcW w:w="4623" w:type="dxa"/>
            <w:shd w:val="clear" w:color="auto" w:fill="auto"/>
            <w:vAlign w:val="center"/>
          </w:tcPr>
          <w:p w14:paraId="54B67783" w14:textId="77777777" w:rsidR="00010C8B" w:rsidRPr="009424E6" w:rsidRDefault="00010C8B" w:rsidP="004A062A">
            <w:pPr>
              <w:keepNext/>
              <w:spacing w:after="0"/>
              <w:rPr>
                <w:sz w:val="20"/>
              </w:rPr>
            </w:pPr>
            <w:r w:rsidRPr="009424E6">
              <w:rPr>
                <w:sz w:val="20"/>
              </w:rPr>
              <w:t>Federal fishery conditional age-at-length</w:t>
            </w:r>
          </w:p>
        </w:tc>
        <w:tc>
          <w:tcPr>
            <w:tcW w:w="1517" w:type="dxa"/>
            <w:shd w:val="clear" w:color="auto" w:fill="auto"/>
            <w:vAlign w:val="center"/>
          </w:tcPr>
          <w:p w14:paraId="7713AFC2" w14:textId="43AD28E6" w:rsidR="00010C8B" w:rsidRPr="009424E6" w:rsidRDefault="00010C8B" w:rsidP="004A062A">
            <w:pPr>
              <w:keepNext/>
              <w:spacing w:after="0"/>
              <w:rPr>
                <w:sz w:val="20"/>
              </w:rPr>
            </w:pPr>
            <w:r w:rsidRPr="009424E6">
              <w:rPr>
                <w:sz w:val="20"/>
              </w:rPr>
              <w:t>A</w:t>
            </w:r>
            <w:r w:rsidR="00FF3434" w:rsidRPr="009424E6">
              <w:rPr>
                <w:sz w:val="20"/>
              </w:rPr>
              <w:t>F</w:t>
            </w:r>
            <w:r w:rsidRPr="009424E6">
              <w:rPr>
                <w:sz w:val="20"/>
              </w:rPr>
              <w:t>SC</w:t>
            </w:r>
          </w:p>
        </w:tc>
        <w:tc>
          <w:tcPr>
            <w:tcW w:w="1781" w:type="dxa"/>
            <w:shd w:val="clear" w:color="auto" w:fill="auto"/>
            <w:vAlign w:val="center"/>
          </w:tcPr>
          <w:p w14:paraId="494A9724" w14:textId="77777777" w:rsidR="00010C8B" w:rsidRPr="009424E6" w:rsidRDefault="00010C8B" w:rsidP="004A062A">
            <w:pPr>
              <w:keepNext/>
              <w:spacing w:after="0"/>
              <w:rPr>
                <w:sz w:val="20"/>
              </w:rPr>
            </w:pPr>
            <w:r w:rsidRPr="009424E6">
              <w:rPr>
                <w:sz w:val="20"/>
              </w:rPr>
              <w:t>proportion age at length</w:t>
            </w:r>
          </w:p>
        </w:tc>
        <w:tc>
          <w:tcPr>
            <w:tcW w:w="1429" w:type="dxa"/>
            <w:shd w:val="clear" w:color="auto" w:fill="auto"/>
            <w:vAlign w:val="center"/>
          </w:tcPr>
          <w:p w14:paraId="4D952F0C" w14:textId="33133BA0" w:rsidR="00010C8B" w:rsidRPr="009424E6" w:rsidRDefault="004D7B57" w:rsidP="004A062A">
            <w:pPr>
              <w:keepNext/>
              <w:spacing w:after="0"/>
              <w:rPr>
                <w:sz w:val="20"/>
              </w:rPr>
            </w:pPr>
            <w:r w:rsidRPr="009424E6">
              <w:rPr>
                <w:sz w:val="20"/>
              </w:rPr>
              <w:t xml:space="preserve">2007 – </w:t>
            </w:r>
            <w:r w:rsidRPr="009424E6">
              <w:rPr>
                <w:b/>
                <w:sz w:val="20"/>
              </w:rPr>
              <w:t>2021</w:t>
            </w:r>
          </w:p>
        </w:tc>
      </w:tr>
      <w:tr w:rsidR="00010C8B" w:rsidRPr="009424E6" w14:paraId="49908F90" w14:textId="77777777" w:rsidTr="003F0123">
        <w:tc>
          <w:tcPr>
            <w:tcW w:w="4623" w:type="dxa"/>
            <w:shd w:val="clear" w:color="auto" w:fill="auto"/>
            <w:vAlign w:val="center"/>
          </w:tcPr>
          <w:p w14:paraId="0893063E" w14:textId="77777777" w:rsidR="00010C8B" w:rsidRPr="009424E6" w:rsidRDefault="00010C8B" w:rsidP="004A062A">
            <w:pPr>
              <w:keepNext/>
              <w:spacing w:after="0"/>
              <w:rPr>
                <w:sz w:val="20"/>
              </w:rPr>
            </w:pPr>
            <w:r w:rsidRPr="009424E6">
              <w:rPr>
                <w:sz w:val="20"/>
              </w:rPr>
              <w:t>CFSR bottom temperature indices</w:t>
            </w:r>
          </w:p>
        </w:tc>
        <w:tc>
          <w:tcPr>
            <w:tcW w:w="1517" w:type="dxa"/>
            <w:shd w:val="clear" w:color="auto" w:fill="auto"/>
            <w:vAlign w:val="center"/>
          </w:tcPr>
          <w:p w14:paraId="0B632901" w14:textId="77777777" w:rsidR="00010C8B" w:rsidRPr="009424E6" w:rsidRDefault="00010C8B" w:rsidP="004A062A">
            <w:pPr>
              <w:keepNext/>
              <w:spacing w:after="0"/>
              <w:rPr>
                <w:sz w:val="20"/>
              </w:rPr>
            </w:pPr>
            <w:r w:rsidRPr="009424E6">
              <w:rPr>
                <w:sz w:val="20"/>
              </w:rPr>
              <w:t>National Center for Atmospheric Research</w:t>
            </w:r>
          </w:p>
        </w:tc>
        <w:tc>
          <w:tcPr>
            <w:tcW w:w="1781" w:type="dxa"/>
            <w:shd w:val="clear" w:color="auto" w:fill="auto"/>
            <w:vAlign w:val="center"/>
          </w:tcPr>
          <w:p w14:paraId="7628D2D8" w14:textId="77777777" w:rsidR="00010C8B" w:rsidRPr="009424E6" w:rsidRDefault="00010C8B" w:rsidP="004A062A">
            <w:pPr>
              <w:keepNext/>
              <w:spacing w:after="0"/>
              <w:rPr>
                <w:sz w:val="20"/>
              </w:rPr>
            </w:pPr>
            <w:r w:rsidRPr="009424E6">
              <w:rPr>
                <w:sz w:val="20"/>
              </w:rPr>
              <w:t>temperature anomaly at mean depth for P. cod size bins 10 cm and 40 cm.</w:t>
            </w:r>
          </w:p>
        </w:tc>
        <w:tc>
          <w:tcPr>
            <w:tcW w:w="1429" w:type="dxa"/>
            <w:shd w:val="clear" w:color="auto" w:fill="auto"/>
            <w:vAlign w:val="center"/>
          </w:tcPr>
          <w:p w14:paraId="172D8D40" w14:textId="3C03DA78" w:rsidR="00010C8B" w:rsidRPr="009424E6" w:rsidRDefault="004D7B57" w:rsidP="004A062A">
            <w:pPr>
              <w:keepNext/>
              <w:spacing w:after="0"/>
              <w:rPr>
                <w:sz w:val="20"/>
              </w:rPr>
            </w:pPr>
            <w:r w:rsidRPr="009424E6">
              <w:rPr>
                <w:sz w:val="20"/>
              </w:rPr>
              <w:t xml:space="preserve">1979 – </w:t>
            </w:r>
            <w:r w:rsidRPr="009424E6">
              <w:rPr>
                <w:b/>
                <w:sz w:val="20"/>
              </w:rPr>
              <w:t>2022</w:t>
            </w:r>
          </w:p>
        </w:tc>
      </w:tr>
    </w:tbl>
    <w:p w14:paraId="33773B4F" w14:textId="77777777" w:rsidR="004678F0" w:rsidRPr="009424E6" w:rsidRDefault="00025D45">
      <w:pPr>
        <w:pStyle w:val="Heading2"/>
        <w:pBdr>
          <w:top w:val="nil"/>
          <w:left w:val="nil"/>
          <w:bottom w:val="nil"/>
          <w:right w:val="nil"/>
          <w:between w:val="nil"/>
        </w:pBdr>
      </w:pPr>
      <w:r w:rsidRPr="009424E6">
        <w:t>Fishery:</w:t>
      </w:r>
    </w:p>
    <w:p w14:paraId="21D3D685" w14:textId="77777777" w:rsidR="00B4367E" w:rsidRPr="009424E6" w:rsidRDefault="00B4367E" w:rsidP="003E5A05">
      <w:pPr>
        <w:pStyle w:val="Heading3"/>
      </w:pPr>
      <w:r w:rsidRPr="009424E6">
        <w:t>Catch Biomass</w:t>
      </w:r>
    </w:p>
    <w:p w14:paraId="56D9742C" w14:textId="51E78F83" w:rsidR="00B4367E" w:rsidRPr="009424E6" w:rsidRDefault="00B4367E" w:rsidP="004A062A">
      <w:r w:rsidRPr="009424E6">
        <w:t xml:space="preserve">Catches for the period 1991-2022 are shown for the three main gear types in Table 2.1, with the catches for 2022 presented through </w:t>
      </w:r>
      <w:r w:rsidR="00774BE0" w:rsidRPr="009424E6">
        <w:t>October 25, 2022</w:t>
      </w:r>
      <w:r w:rsidRPr="009424E6">
        <w:t xml:space="preserve">. For the assessment model the Oct-Dec catch was assumed to reach the full TAC and state GHL. Three </w:t>
      </w:r>
      <w:ins w:id="125" w:author="Daniel.Goethel" w:date="2022-11-02T16:08:00Z">
        <w:r w:rsidR="00054678">
          <w:t xml:space="preserve">fishery fleets </w:t>
        </w:r>
      </w:ins>
      <w:del w:id="126" w:author="Daniel.Goethel" w:date="2022-11-02T16:09:00Z">
        <w:r w:rsidRPr="009424E6" w:rsidDel="00054678">
          <w:delText xml:space="preserve">gear type categories </w:delText>
        </w:r>
      </w:del>
      <w:r w:rsidRPr="009424E6">
        <w:t>were modeled</w:t>
      </w:r>
      <w:ins w:id="127" w:author="Daniel.Goethel" w:date="2022-11-02T16:09:00Z">
        <w:r w:rsidR="00054678">
          <w:t xml:space="preserve"> (by </w:t>
        </w:r>
        <w:r w:rsidR="00054678" w:rsidRPr="009424E6">
          <w:t>gear categories</w:t>
        </w:r>
        <w:r w:rsidR="00054678">
          <w:t>)</w:t>
        </w:r>
      </w:ins>
      <w:del w:id="128" w:author="Daniel.Goethel" w:date="2022-11-02T16:09:00Z">
        <w:r w:rsidRPr="009424E6" w:rsidDel="00054678">
          <w:delText>;</w:delText>
        </w:r>
      </w:del>
      <w:ins w:id="129" w:author="Daniel.Goethel" w:date="2022-11-02T16:09:00Z">
        <w:r w:rsidR="00054678">
          <w:t>:</w:t>
        </w:r>
      </w:ins>
      <w:r w:rsidRPr="009424E6">
        <w:t xml:space="preserve"> trawl (</w:t>
      </w:r>
      <w:ins w:id="130" w:author="Daniel.Goethel" w:date="2022-11-02T16:09:00Z">
        <w:r w:rsidR="00054678">
          <w:t xml:space="preserve">combined across </w:t>
        </w:r>
      </w:ins>
      <w:r w:rsidRPr="009424E6">
        <w:t>all trawl types), longline (longline and jig)</w:t>
      </w:r>
      <w:ins w:id="131" w:author="Daniel.Goethel" w:date="2022-11-02T16:09:00Z">
        <w:r w:rsidR="00054678">
          <w:t>,</w:t>
        </w:r>
      </w:ins>
      <w:r w:rsidRPr="009424E6">
        <w:t xml:space="preserve"> and pot. </w:t>
      </w:r>
      <w:commentRangeStart w:id="132"/>
      <w:r w:rsidRPr="009424E6">
        <w:t xml:space="preserve">The weight of catch of other commercial species caught in the Pacific cod targeted fisheries for 2018 through 2022 are shown in Table 2.5, and incidental catch of non-commercial species for 2018 – 2022 are shown in Table 2.6. Non-commercial catch of Pacific cod in other activities is provided in Table 2.8. </w:t>
      </w:r>
      <w:commentRangeEnd w:id="132"/>
      <w:r w:rsidR="00054678">
        <w:rPr>
          <w:rStyle w:val="CommentReference"/>
        </w:rPr>
        <w:commentReference w:id="132"/>
      </w:r>
    </w:p>
    <w:p w14:paraId="6F4A9D3D" w14:textId="17B81760" w:rsidR="00B4367E" w:rsidRPr="009424E6" w:rsidRDefault="00B4367E" w:rsidP="003E5A05">
      <w:pPr>
        <w:pStyle w:val="Heading3"/>
      </w:pPr>
      <w:del w:id="133" w:author="Daniel.Goethel" w:date="2022-11-02T16:10:00Z">
        <w:r w:rsidRPr="009424E6" w:rsidDel="00054678">
          <w:delText xml:space="preserve">Catch </w:delText>
        </w:r>
      </w:del>
      <w:ins w:id="134" w:author="Daniel.Goethel" w:date="2022-11-02T16:10:00Z">
        <w:r w:rsidR="00054678">
          <w:t>Fishery</w:t>
        </w:r>
        <w:r w:rsidR="00054678" w:rsidRPr="009424E6">
          <w:t xml:space="preserve"> </w:t>
        </w:r>
      </w:ins>
      <w:r w:rsidRPr="009424E6">
        <w:t>Size Composition</w:t>
      </w:r>
    </w:p>
    <w:p w14:paraId="42CC8C08" w14:textId="16B40169" w:rsidR="0082513F" w:rsidRPr="009424E6" w:rsidRDefault="00B4367E" w:rsidP="004A062A">
      <w:r w:rsidRPr="009424E6">
        <w:t xml:space="preserve">Fishery size compositions are presently available by gear for at least one gear type in every year from 1977 through the first half of 2022. Size composition data are based on 1-cm bins ranging from 1 to 116 cm. As the maximum percent of fish larger than 110 cm over each year-gear type-season is less than </w:t>
      </w:r>
      <w:r w:rsidRPr="009424E6">
        <w:lastRenderedPageBreak/>
        <w:t>0.5%, the upper limit of the length bins was set at 116 cm, with the 116-cm bin accounting for all fish 116 cm and larger</w:t>
      </w:r>
      <w:r w:rsidR="00AE502B" w:rsidRPr="009424E6">
        <w:t>.</w:t>
      </w:r>
      <w:r w:rsidR="0082513F" w:rsidRPr="009424E6">
        <w:t xml:space="preserve"> </w:t>
      </w:r>
    </w:p>
    <w:p w14:paraId="6B729AA7" w14:textId="1DFF3374" w:rsidR="00B4367E" w:rsidRPr="009424E6" w:rsidRDefault="00B4367E" w:rsidP="00B4367E">
      <w:commentRangeStart w:id="135"/>
      <w:r w:rsidRPr="009424E6">
        <w:t>For the 2016 assessment models</w:t>
      </w:r>
      <w:ins w:id="136" w:author="Daniel.Goethel" w:date="2022-11-02T16:11:00Z">
        <w:r w:rsidR="00054678">
          <w:t>,</w:t>
        </w:r>
      </w:ins>
      <w:r w:rsidRPr="009424E6">
        <w:t xml:space="preserve"> fishery length composition data were estimated based on the extrapolated number of fish in each haul for all hauls in a gear type for each year. </w:t>
      </w:r>
    </w:p>
    <w:p w14:paraId="26A3EA7C" w14:textId="77777777" w:rsidR="00B4367E" w:rsidRPr="009424E6" w:rsidRDefault="00B4367E" w:rsidP="00B4367E">
      <w:r w:rsidRPr="009424E6">
        <w:t xml:space="preserve">2016 Method: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yahl</m:t>
                            </m:r>
                          </m:sub>
                        </m:sSub>
                      </m:e>
                    </m:nary>
                  </m:den>
                </m:f>
                <m:sSub>
                  <m:sSubPr>
                    <m:ctrlPr>
                      <w:rPr>
                        <w:rFonts w:ascii="Cambria Math" w:hAnsi="Cambria Math"/>
                        <w:i/>
                      </w:rPr>
                    </m:ctrlPr>
                  </m:sSubPr>
                  <m:e>
                    <m:r>
                      <w:rPr>
                        <w:rFonts w:ascii="Cambria Math" w:hAnsi="Cambria Math"/>
                      </w:rPr>
                      <m:t>N</m:t>
                    </m:r>
                  </m:e>
                  <m:sub>
                    <m:r>
                      <w:rPr>
                        <w:rFonts w:ascii="Cambria Math" w:hAnsi="Cambria Math"/>
                      </w:rPr>
                      <m:t>ygh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yg</m:t>
                    </m:r>
                  </m:sub>
                </m:sSub>
              </m:e>
            </m:nary>
          </m:den>
        </m:f>
      </m:oMath>
      <w:r w:rsidRPr="009424E6">
        <w:t xml:space="preserve"> </w:t>
      </w:r>
    </w:p>
    <w:p w14:paraId="79676D96" w14:textId="77777777" w:rsidR="00B4367E" w:rsidRPr="009424E6" w:rsidRDefault="00B4367E" w:rsidP="00B4367E">
      <w:r w:rsidRPr="009424E6">
        <w:t xml:space="preserve">Where </w:t>
      </w:r>
      <w:r w:rsidRPr="009424E6">
        <w:rPr>
          <w:i/>
        </w:rPr>
        <w:t xml:space="preserve">p </w:t>
      </w:r>
      <w:r w:rsidRPr="009424E6">
        <w:t>is the proportion of fish</w:t>
      </w:r>
      <w:r w:rsidRPr="009424E6">
        <w:rPr>
          <w:i/>
        </w:rPr>
        <w:t xml:space="preserve"> </w:t>
      </w:r>
      <w:r w:rsidRPr="009424E6">
        <w:t xml:space="preserve">at length </w:t>
      </w:r>
      <w:r w:rsidRPr="009424E6">
        <w:rPr>
          <w:i/>
        </w:rPr>
        <w:t>l</w:t>
      </w:r>
      <w:r w:rsidRPr="009424E6">
        <w:t xml:space="preserve"> for gear type </w:t>
      </w:r>
      <w:r w:rsidRPr="009424E6">
        <w:rPr>
          <w:i/>
        </w:rPr>
        <w:t>g</w:t>
      </w:r>
      <w:r w:rsidRPr="009424E6">
        <w:t xml:space="preserve"> in year </w:t>
      </w:r>
      <w:r w:rsidRPr="009424E6">
        <w:rPr>
          <w:i/>
        </w:rPr>
        <w:t>y</w:t>
      </w:r>
      <w:r w:rsidRPr="009424E6">
        <w:t xml:space="preserve">, </w:t>
      </w:r>
      <w:r w:rsidRPr="009424E6">
        <w:rPr>
          <w:i/>
        </w:rPr>
        <w:t>n</w:t>
      </w:r>
      <w:r w:rsidRPr="009424E6">
        <w:t xml:space="preserve"> is the number of fish measured in haul </w:t>
      </w:r>
      <w:r w:rsidRPr="009424E6">
        <w:rPr>
          <w:i/>
        </w:rPr>
        <w:t>h</w:t>
      </w:r>
      <w:r w:rsidRPr="009424E6">
        <w:t xml:space="preserve"> at length </w:t>
      </w:r>
      <w:r w:rsidRPr="009424E6">
        <w:rPr>
          <w:i/>
        </w:rPr>
        <w:t>l</w:t>
      </w:r>
      <w:r w:rsidRPr="009424E6">
        <w:t xml:space="preserve"> from gear type </w:t>
      </w:r>
      <w:r w:rsidRPr="009424E6">
        <w:rPr>
          <w:i/>
        </w:rPr>
        <w:t>g</w:t>
      </w:r>
      <w:r w:rsidRPr="009424E6">
        <w:t xml:space="preserve">, and year </w:t>
      </w:r>
      <w:r w:rsidRPr="009424E6">
        <w:rPr>
          <w:i/>
        </w:rPr>
        <w:t xml:space="preserve">y </w:t>
      </w:r>
      <w:r w:rsidRPr="009424E6">
        <w:t xml:space="preserve">and </w:t>
      </w:r>
      <w:r w:rsidRPr="009424E6">
        <w:rPr>
          <w:i/>
        </w:rPr>
        <w:t>N</w:t>
      </w:r>
      <w:r w:rsidRPr="009424E6">
        <w:t xml:space="preserve"> is the total extrapolated number of fish in haul </w:t>
      </w:r>
      <w:r w:rsidRPr="00054678">
        <w:rPr>
          <w:i/>
          <w:rPrChange w:id="137" w:author="Daniel.Goethel" w:date="2022-11-02T16:12:00Z">
            <w:rPr/>
          </w:rPrChange>
        </w:rPr>
        <w:t>h</w:t>
      </w:r>
      <w:r w:rsidRPr="009424E6">
        <w:t xml:space="preserve"> for gear type </w:t>
      </w:r>
      <w:r w:rsidRPr="009424E6">
        <w:rPr>
          <w:i/>
        </w:rPr>
        <w:t>g</w:t>
      </w:r>
      <w:r w:rsidRPr="009424E6">
        <w:t xml:space="preserve">, and year </w:t>
      </w:r>
      <w:r w:rsidRPr="009424E6">
        <w:rPr>
          <w:i/>
        </w:rPr>
        <w:t>y</w:t>
      </w:r>
      <w:r w:rsidRPr="009424E6">
        <w:t>.</w:t>
      </w:r>
      <w:commentRangeEnd w:id="135"/>
      <w:r w:rsidR="00054678">
        <w:rPr>
          <w:rStyle w:val="CommentReference"/>
        </w:rPr>
        <w:commentReference w:id="135"/>
      </w:r>
    </w:p>
    <w:p w14:paraId="0FE40BD5" w14:textId="242E1AF3" w:rsidR="00B4367E" w:rsidRPr="009424E6" w:rsidRDefault="00B4367E" w:rsidP="00B4367E">
      <w:r w:rsidRPr="009424E6">
        <w:t xml:space="preserve">For </w:t>
      </w:r>
      <w:r w:rsidR="00552E12" w:rsidRPr="009424E6">
        <w:t xml:space="preserve">the assessments after </w:t>
      </w:r>
      <w:r w:rsidRPr="009424E6">
        <w:t>2017</w:t>
      </w:r>
      <w:r w:rsidR="00552E12" w:rsidRPr="009424E6">
        <w:t>,</w:t>
      </w:r>
      <w:r w:rsidRPr="009424E6">
        <w:t xml:space="preserve"> </w:t>
      </w:r>
      <w:r w:rsidR="00552E12" w:rsidRPr="009424E6">
        <w:t>the post-1991 length composition was</w:t>
      </w:r>
      <w:r w:rsidRPr="009424E6">
        <w:t xml:space="preserve"> estimated using the total Catch Accounting System (CAS) derived total catch weight for each gear type, NMFS management area, trimester, and year. Data prior to 1991 were unavailable at this resolution so those size composition estimates are unchanged.</w:t>
      </w:r>
    </w:p>
    <w:p w14:paraId="3AA69311" w14:textId="77777777" w:rsidR="00B4367E" w:rsidRPr="009424E6" w:rsidRDefault="00B4367E" w:rsidP="00B4367E">
      <w:r w:rsidRPr="009424E6">
        <w:t xml:space="preserve">“New” method (post-1991):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t,a</m:t>
            </m:r>
          </m:sub>
          <m:sup/>
          <m:e>
            <m:d>
              <m:dPr>
                <m:ctrlPr>
                  <w:rPr>
                    <w:rFonts w:ascii="Cambria Math" w:hAnsi="Cambria Math"/>
                    <w:i/>
                  </w:rPr>
                </m:ctrlPr>
              </m:dPr>
              <m:e>
                <m:d>
                  <m:dPr>
                    <m:ctrlPr>
                      <w:rPr>
                        <w:rFonts w:ascii="Cambria Math" w:hAnsi="Cambria Math"/>
                        <w:i/>
                      </w:rPr>
                    </m:ctrlPr>
                  </m:dPr>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ytaghl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ytaghl</m:t>
                                        </m:r>
                                      </m:sub>
                                    </m:sSub>
                                  </m:e>
                                </m:nary>
                              </m:den>
                            </m:f>
                            <m:sSub>
                              <m:sSubPr>
                                <m:ctrlPr>
                                  <w:rPr>
                                    <w:rFonts w:ascii="Cambria Math" w:hAnsi="Cambria Math"/>
                                    <w:i/>
                                  </w:rPr>
                                </m:ctrlPr>
                              </m:sSubPr>
                              <m:e>
                                <m:r>
                                  <w:rPr>
                                    <w:rFonts w:ascii="Cambria Math" w:hAnsi="Cambria Math"/>
                                  </w:rPr>
                                  <m:t>N</m:t>
                                </m:r>
                              </m:e>
                              <m:sub>
                                <m:r>
                                  <w:rPr>
                                    <w:rFonts w:ascii="Cambria Math" w:hAnsi="Cambria Math"/>
                                  </w:rPr>
                                  <m:t>ytagh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ytag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e>
            </m:d>
          </m:e>
        </m:nary>
      </m:oMath>
    </w:p>
    <w:p w14:paraId="2364BEDB" w14:textId="77777777" w:rsidR="00B4367E" w:rsidRPr="009424E6" w:rsidRDefault="00B4367E" w:rsidP="00B4367E">
      <w:r w:rsidRPr="009424E6">
        <w:t xml:space="preserve">Where </w:t>
      </w:r>
      <w:r w:rsidRPr="009424E6">
        <w:rPr>
          <w:i/>
        </w:rPr>
        <w:t xml:space="preserve">p </w:t>
      </w:r>
      <w:r w:rsidRPr="009424E6">
        <w:t>is the proportion of fish</w:t>
      </w:r>
      <w:r w:rsidRPr="009424E6">
        <w:rPr>
          <w:i/>
        </w:rPr>
        <w:t xml:space="preserve"> </w:t>
      </w:r>
      <w:r w:rsidRPr="009424E6">
        <w:t xml:space="preserve">at length </w:t>
      </w:r>
      <w:r w:rsidRPr="009424E6">
        <w:rPr>
          <w:i/>
        </w:rPr>
        <w:t>l</w:t>
      </w:r>
      <w:r w:rsidRPr="009424E6">
        <w:t xml:space="preserve"> for gear type </w:t>
      </w:r>
      <w:r w:rsidRPr="009424E6">
        <w:rPr>
          <w:i/>
        </w:rPr>
        <w:t>g</w:t>
      </w:r>
      <w:r w:rsidRPr="009424E6">
        <w:t xml:space="preserve"> in year </w:t>
      </w:r>
      <w:r w:rsidRPr="009424E6">
        <w:rPr>
          <w:i/>
        </w:rPr>
        <w:t>y</w:t>
      </w:r>
      <w:r w:rsidRPr="009424E6">
        <w:t xml:space="preserve">, </w:t>
      </w:r>
      <w:r w:rsidRPr="009424E6">
        <w:rPr>
          <w:i/>
        </w:rPr>
        <w:t>n</w:t>
      </w:r>
      <w:r w:rsidRPr="009424E6">
        <w:t xml:space="preserve"> is the number of fish measured in haul </w:t>
      </w:r>
      <w:r w:rsidRPr="009424E6">
        <w:rPr>
          <w:i/>
        </w:rPr>
        <w:t>h</w:t>
      </w:r>
      <w:r w:rsidRPr="009424E6">
        <w:t xml:space="preserve"> at length </w:t>
      </w:r>
      <w:r w:rsidRPr="009424E6">
        <w:rPr>
          <w:i/>
        </w:rPr>
        <w:t>l</w:t>
      </w:r>
      <w:r w:rsidRPr="009424E6">
        <w:t xml:space="preserve"> from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 xml:space="preserve">y </w:t>
      </w:r>
      <w:r w:rsidRPr="009424E6">
        <w:t xml:space="preserve">and </w:t>
      </w:r>
      <w:r w:rsidRPr="009424E6">
        <w:rPr>
          <w:i/>
        </w:rPr>
        <w:t>N</w:t>
      </w:r>
      <w:r w:rsidRPr="009424E6">
        <w:t xml:space="preserve"> is the total extrapolated number of fish in haul </w:t>
      </w:r>
      <w:r w:rsidRPr="009A79B9">
        <w:rPr>
          <w:i/>
          <w:rPrChange w:id="138" w:author="Daniel.Goethel" w:date="2022-11-02T16:13:00Z">
            <w:rPr/>
          </w:rPrChange>
        </w:rPr>
        <w:t xml:space="preserve">h </w:t>
      </w:r>
      <w:r w:rsidRPr="009424E6">
        <w:t xml:space="preserve">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 xml:space="preserve">. The </w:t>
      </w:r>
      <w:r w:rsidRPr="009424E6">
        <w:rPr>
          <w:i/>
        </w:rPr>
        <w:t>W</w:t>
      </w:r>
      <w:r w:rsidRPr="009424E6">
        <w:t xml:space="preserve"> terms come from the CAS database and represent total (extrapolated) </w:t>
      </w:r>
      <w:commentRangeStart w:id="139"/>
      <w:r w:rsidRPr="009424E6">
        <w:t xml:space="preserve">weight </w:t>
      </w:r>
      <w:commentRangeEnd w:id="139"/>
      <w:r w:rsidR="009A79B9">
        <w:rPr>
          <w:rStyle w:val="CommentReference"/>
        </w:rPr>
        <w:commentReference w:id="139"/>
      </w:r>
      <w:r w:rsidRPr="009424E6">
        <w:t xml:space="preserve">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 xml:space="preserve">. In 2020 we have added the additional condition that there be more than 30 lengths measured for a gear type, trimester, and area or else the data for that gear type/trimester/area are not included. This has resulted in a loss of approximately 2% of the length data representing less than 1% of the overall catch. </w:t>
      </w:r>
    </w:p>
    <w:p w14:paraId="6AFA9C91" w14:textId="77777777" w:rsidR="00B4367E" w:rsidRPr="009424E6" w:rsidRDefault="00B4367E" w:rsidP="00B4367E">
      <w:pPr>
        <w:pStyle w:val="Heading4"/>
      </w:pPr>
      <w:r w:rsidRPr="009424E6">
        <w:t>Addition of ADFG port sampling for pot, jig, and longline fishery length data</w:t>
      </w:r>
    </w:p>
    <w:p w14:paraId="2B554BAE" w14:textId="77777777" w:rsidR="00B4367E" w:rsidRPr="009424E6" w:rsidRDefault="00B4367E" w:rsidP="00B4367E">
      <w:r w:rsidRPr="009424E6">
        <w:t xml:space="preserve">The ADFG has routinely collected length data from Pacific cod landings since 1997. The ADFG port sampling and NMFS at-sea observer methods follow different sampling frames so combining those poses some challenges. We used ADFG data from the fishery for gear type/trimester/areas in which observer data were missing. The resolution of the ADFG data required the assumption that all of the samples collected in a gear type/trimester/area were representative of the overall catch for that gear type/trimester/area. </w:t>
      </w:r>
    </w:p>
    <w:p w14:paraId="0245265C" w14:textId="77777777" w:rsidR="00B4367E" w:rsidRPr="009424E6" w:rsidRDefault="00B4367E" w:rsidP="00B4367E">
      <w:r w:rsidRPr="009424E6">
        <w:t xml:space="preserve">Method for ADFG data:  </w:t>
      </w:r>
      <m:oMath>
        <m:sSub>
          <m:sSubPr>
            <m:ctrlPr>
              <w:rPr>
                <w:rFonts w:ascii="Cambria Math" w:hAnsi="Cambria Math"/>
                <w:i/>
              </w:rPr>
            </m:ctrlPr>
          </m:sSubPr>
          <m:e>
            <m:r>
              <w:rPr>
                <w:rFonts w:ascii="Cambria Math" w:hAnsi="Cambria Math"/>
              </w:rPr>
              <m:t>p</m:t>
            </m:r>
          </m:e>
          <m:sub>
            <m:r>
              <w:rPr>
                <w:rFonts w:ascii="Cambria Math" w:hAnsi="Cambria Math"/>
              </w:rPr>
              <m:t>ytagl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yal</m:t>
                    </m:r>
                  </m:sub>
                </m:sSub>
              </m:e>
            </m:nary>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oMath>
      <w:r w:rsidRPr="009424E6">
        <w:t xml:space="preserve"> </w:t>
      </w:r>
    </w:p>
    <w:p w14:paraId="31DD4A39" w14:textId="77777777" w:rsidR="00B4367E" w:rsidRPr="009424E6" w:rsidRDefault="00B4367E" w:rsidP="00B4367E">
      <w:r w:rsidRPr="009424E6">
        <w:t xml:space="preserve">Where </w:t>
      </w:r>
      <w:r w:rsidRPr="009424E6">
        <w:rPr>
          <w:i/>
        </w:rPr>
        <w:t xml:space="preserve">p </w:t>
      </w:r>
      <w:r w:rsidRPr="009424E6">
        <w:t>is the proportion of fish</w:t>
      </w:r>
      <w:r w:rsidRPr="009424E6">
        <w:rPr>
          <w:i/>
        </w:rPr>
        <w:t xml:space="preserve"> </w:t>
      </w:r>
      <w:r w:rsidRPr="009424E6">
        <w:t xml:space="preserve">at length </w:t>
      </w:r>
      <w:r w:rsidRPr="009424E6">
        <w:rPr>
          <w:i/>
        </w:rPr>
        <w:t>l</w:t>
      </w:r>
      <w:r w:rsidRPr="009424E6">
        <w:t xml:space="preserve"> for gear type </w:t>
      </w:r>
      <w:r w:rsidRPr="009424E6">
        <w:rPr>
          <w:i/>
        </w:rPr>
        <w:t>g</w:t>
      </w:r>
      <w:r w:rsidRPr="009424E6">
        <w:t xml:space="preserve"> in NMFS area </w:t>
      </w:r>
      <w:proofErr w:type="spellStart"/>
      <w:r w:rsidRPr="009424E6">
        <w:rPr>
          <w:i/>
        </w:rPr>
        <w:t>a</w:t>
      </w:r>
      <w:proofErr w:type="spellEnd"/>
      <w:r w:rsidRPr="009424E6">
        <w:t xml:space="preserve"> in trimester </w:t>
      </w:r>
      <w:r w:rsidRPr="009424E6">
        <w:rPr>
          <w:i/>
        </w:rPr>
        <w:t>t</w:t>
      </w:r>
      <w:r w:rsidRPr="009424E6">
        <w:t xml:space="preserve"> for year </w:t>
      </w:r>
      <w:r w:rsidRPr="009424E6">
        <w:rPr>
          <w:i/>
        </w:rPr>
        <w:t>y</w:t>
      </w:r>
      <w:r w:rsidRPr="009424E6">
        <w:t xml:space="preserve">, </w:t>
      </w:r>
      <w:r w:rsidRPr="009424E6">
        <w:rPr>
          <w:i/>
        </w:rPr>
        <w:t>n</w:t>
      </w:r>
      <w:r w:rsidRPr="009424E6">
        <w:t xml:space="preserve"> is the number of fish measured at length </w:t>
      </w:r>
      <w:r w:rsidRPr="009424E6">
        <w:rPr>
          <w:i/>
        </w:rPr>
        <w:t>l</w:t>
      </w:r>
      <w:r w:rsidRPr="009424E6">
        <w:t xml:space="preserve"> from gear type </w:t>
      </w:r>
      <w:r w:rsidRPr="009424E6">
        <w:rPr>
          <w:i/>
        </w:rPr>
        <w:t xml:space="preserve">g </w:t>
      </w:r>
      <w:r w:rsidRPr="009424E6">
        <w:t>in trimester</w:t>
      </w:r>
      <w:r w:rsidRPr="009424E6">
        <w:rPr>
          <w:i/>
        </w:rPr>
        <w:t xml:space="preserve"> t </w:t>
      </w:r>
      <w:r w:rsidRPr="009424E6">
        <w:t xml:space="preserve">of year </w:t>
      </w:r>
      <w:r w:rsidRPr="009424E6">
        <w:rPr>
          <w:i/>
        </w:rPr>
        <w:t>y.</w:t>
      </w:r>
      <w:r w:rsidRPr="009424E6">
        <w:t xml:space="preserve"> </w:t>
      </w:r>
      <w:r w:rsidRPr="009424E6">
        <w:rPr>
          <w:i/>
        </w:rPr>
        <w:t>W</w:t>
      </w:r>
      <w:r w:rsidRPr="009424E6">
        <w:t xml:space="preserve"> is the catch accounting total weight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w:t>
      </w:r>
    </w:p>
    <w:p w14:paraId="11754C65" w14:textId="77777777" w:rsidR="00B4367E" w:rsidRPr="009424E6" w:rsidRDefault="00B4367E" w:rsidP="003E5A05">
      <w:pPr>
        <w:pStyle w:val="Heading3"/>
      </w:pPr>
      <w:r w:rsidRPr="009424E6">
        <w:t>Age composition</w:t>
      </w:r>
    </w:p>
    <w:p w14:paraId="5C008772" w14:textId="36A5DBC7" w:rsidR="00B4367E" w:rsidRPr="009424E6" w:rsidRDefault="00B4367E" w:rsidP="00B4367E">
      <w:r w:rsidRPr="009424E6">
        <w:t xml:space="preserve">Otoliths for fishery age composition have been collected since 1982. In 2017, the Age and Growth laboratory made a concerted effort to begin aging these data. These data have been processed in two ways, the first was to develop an age and gear specific age-length key which was then used in conjunction </w:t>
      </w:r>
      <w:r w:rsidRPr="009424E6">
        <w:lastRenderedPageBreak/>
        <w:t>with the length composition data described above to create age composition distributions</w:t>
      </w:r>
      <w:r w:rsidR="00AE502B" w:rsidRPr="009424E6">
        <w:t xml:space="preserve">. </w:t>
      </w:r>
      <w:r w:rsidRPr="009424E6">
        <w:t>The age data was also used to develop an annual conditional length</w:t>
      </w:r>
      <w:r w:rsidR="0082513F" w:rsidRPr="009424E6">
        <w:t>-at-age matrix for each fishery.</w:t>
      </w:r>
    </w:p>
    <w:p w14:paraId="13C77A06" w14:textId="1BC0B5B5" w:rsidR="004678F0" w:rsidRPr="009424E6" w:rsidRDefault="00025D45">
      <w:pPr>
        <w:pStyle w:val="Heading2"/>
        <w:pBdr>
          <w:top w:val="nil"/>
          <w:left w:val="nil"/>
          <w:bottom w:val="nil"/>
          <w:right w:val="nil"/>
          <w:between w:val="nil"/>
        </w:pBdr>
      </w:pPr>
      <w:r w:rsidRPr="009424E6">
        <w:t>Survey</w:t>
      </w:r>
      <w:r w:rsidR="004A062A" w:rsidRPr="009424E6">
        <w:t>s</w:t>
      </w:r>
      <w:r w:rsidRPr="009424E6">
        <w:t>:</w:t>
      </w:r>
    </w:p>
    <w:p w14:paraId="175BF1ED" w14:textId="77777777" w:rsidR="00DD2C88" w:rsidRPr="009424E6" w:rsidRDefault="00DD2C88" w:rsidP="00DD2C88">
      <w:pPr>
        <w:pStyle w:val="Heading3"/>
      </w:pPr>
      <w:commentRangeStart w:id="140"/>
      <w:r w:rsidRPr="009424E6">
        <w:t xml:space="preserve">Bottom </w:t>
      </w:r>
      <w:commentRangeEnd w:id="140"/>
      <w:r w:rsidR="007A1161">
        <w:rPr>
          <w:rStyle w:val="CommentReference"/>
          <w:i w:val="0"/>
        </w:rPr>
        <w:commentReference w:id="140"/>
      </w:r>
      <w:r w:rsidRPr="009424E6">
        <w:t>trawl survey</w:t>
      </w:r>
    </w:p>
    <w:p w14:paraId="3D5CD5CF" w14:textId="77777777" w:rsidR="00DD2C88" w:rsidRPr="009424E6" w:rsidRDefault="00DD2C88" w:rsidP="00DD2C88">
      <w:r w:rsidRPr="009424E6">
        <w:t xml:space="preserve">The AFSC has been conducting standardized bottom trawl surveys for </w:t>
      </w:r>
      <w:proofErr w:type="spellStart"/>
      <w:r w:rsidRPr="009424E6">
        <w:t>groundfish</w:t>
      </w:r>
      <w:proofErr w:type="spellEnd"/>
      <w:r w:rsidRPr="009424E6">
        <w:t xml:space="preserve"> and crab in the Gulf of Alaska since 1984. From 1984-1997 surveys were conducted every third year, and every two years thereafter. Two or three commercial fishing vessels are contracted to conduct the surveys with fishermen working alongside AFSC scientists. Survey design is stratified random with the strata based on depth and distance along the shelf, with some concentrated strata in troughs and canyons (Raring </w:t>
      </w:r>
      <w:r w:rsidRPr="009424E6">
        <w:rPr>
          <w:i/>
        </w:rPr>
        <w:t>et al.</w:t>
      </w:r>
      <w:r w:rsidRPr="009424E6">
        <w:t xml:space="preserve"> 2016). There are generally between 500 and 825 stations completed during each survey conducted between June and August starting in the western and ending in the southeastern Gulf of Alaska. Some changes in methods have occurred over the years with the addition of electronics to monitor how well the net is tending on-bottom, also to measure differences in net and trawl door dynamics and detect when general problems with the trawl gear occur. Surveys conducted prior to 1996 are considered to have more uncertainty given changes in gear mensuration. Also, the trawl duration was changed in 1996 to be 15 minutes instead of 30. Since 1996, methods have been consistent but in some years the extent of the survey has varied. In 2001 the Southeastern portion of the survey was omitted and in 2011, 2013, 2017, 2019, and 2021 deeper strata had fewer stations sampled than in other years due to budget and/or vessel constraints. </w:t>
      </w:r>
    </w:p>
    <w:p w14:paraId="2D832F55" w14:textId="3513D731" w:rsidR="00DD2C88" w:rsidRPr="009424E6" w:rsidRDefault="00DD2C88" w:rsidP="00DD2C88">
      <w:r w:rsidRPr="009424E6">
        <w:t xml:space="preserve">The 2021 survey was conducted with two chartered vessels that accomplished 529 stations following the protocols of Stauffer (2004) and von </w:t>
      </w:r>
      <w:proofErr w:type="spellStart"/>
      <w:r w:rsidRPr="009424E6">
        <w:t>Szalay</w:t>
      </w:r>
      <w:proofErr w:type="spellEnd"/>
      <w:r w:rsidRPr="009424E6">
        <w:t xml:space="preserve"> and Raring (2018). While the GOA Bottom Trawl Survey optimally employs three chartered vessels and targets 825 stations, the reduced 2021 survey likely captured the trend and magnitude of the cod abundance in the GOA. The 2021 survey covered all strata</w:t>
      </w:r>
      <w:ins w:id="141" w:author="Daniel.Goethel" w:date="2022-11-02T16:17:00Z">
        <w:r w:rsidR="007A1161">
          <w:t>,</w:t>
        </w:r>
      </w:ins>
      <w:del w:id="142" w:author="Daniel.Goethel" w:date="2022-11-02T16:17:00Z">
        <w:r w:rsidRPr="009424E6" w:rsidDel="007A1161">
          <w:delText>;</w:delText>
        </w:r>
      </w:del>
      <w:r w:rsidRPr="009424E6">
        <w:t xml:space="preserve"> regions</w:t>
      </w:r>
      <w:ins w:id="143" w:author="Daniel.Goethel" w:date="2022-11-02T16:17:00Z">
        <w:r w:rsidR="007A1161">
          <w:t>,</w:t>
        </w:r>
      </w:ins>
      <w:del w:id="144" w:author="Daniel.Goethel" w:date="2022-11-02T16:17:00Z">
        <w:r w:rsidRPr="009424E6" w:rsidDel="007A1161">
          <w:delText>;</w:delText>
        </w:r>
      </w:del>
      <w:r w:rsidRPr="009424E6">
        <w:t xml:space="preserve"> and shelf, gully, and upper slope habitats to 700 m. The coefficient of variation of the biomass estimate was 8.7% and was lower than the historic average of 17.2%. The 2021 survey design was comparable to the 2013, 2017, and 2019 surveys that were also conducted with two vessels and achieved 547, 534, and 541 stations, respectively. </w:t>
      </w:r>
    </w:p>
    <w:p w14:paraId="1CB9F933" w14:textId="710ACFFD" w:rsidR="0082513F" w:rsidRPr="009424E6" w:rsidRDefault="0082513F" w:rsidP="00DD2C88">
      <w:commentRangeStart w:id="145"/>
      <w:r w:rsidRPr="009424E6">
        <w:t xml:space="preserve">The </w:t>
      </w:r>
      <w:commentRangeEnd w:id="145"/>
      <w:r w:rsidR="007A1161">
        <w:rPr>
          <w:rStyle w:val="CommentReference"/>
        </w:rPr>
        <w:commentReference w:id="145"/>
      </w:r>
      <w:r w:rsidRPr="009424E6">
        <w:t>spatial distribution of Pacific cod in the survey has been highly variable (Fig. 2.</w:t>
      </w:r>
      <w:r w:rsidR="00552E12" w:rsidRPr="009424E6">
        <w:t>20</w:t>
      </w:r>
      <w:r w:rsidRPr="009424E6">
        <w:t xml:space="preserve">) with inconsistent peaks in CPUE. In 2017 the survey had the lowest average density of the time series, but also no high density peaks in CPUE were observed in any survey station. There were some higher than average densities for the 2017 survey located along the Alaska Peninsula and south of Unimak island, but for the most part CPUE was universally low throughout the Gulf of Alaska. The 2019 survey showed an increase in cod in the area of the Central GOA east of Kodiak Island on </w:t>
      </w:r>
      <w:proofErr w:type="spellStart"/>
      <w:r w:rsidRPr="009424E6">
        <w:t>Portlock</w:t>
      </w:r>
      <w:proofErr w:type="spellEnd"/>
      <w:r w:rsidRPr="009424E6">
        <w:t xml:space="preserve"> Bank and South of Marmot Island, but fewer cod in the Eastern and Western GOA. The distribution of cod in the 2021 survey is comparable to the 2019 survey except the peaks in CPUE east of Kodiak were not observed and more cod were encountered to the west of Kodiak Island and in the Western GOA near the </w:t>
      </w:r>
      <w:proofErr w:type="spellStart"/>
      <w:r w:rsidRPr="009424E6">
        <w:t>Shumagin</w:t>
      </w:r>
      <w:proofErr w:type="spellEnd"/>
      <w:r w:rsidRPr="009424E6">
        <w:t xml:space="preserve"> Islands. </w:t>
      </w:r>
    </w:p>
    <w:p w14:paraId="7F457CEA" w14:textId="5EF2E631" w:rsidR="0082513F" w:rsidRPr="009424E6" w:rsidRDefault="0082513F" w:rsidP="0082513F">
      <w:pPr>
        <w:pStyle w:val="Heading4"/>
      </w:pPr>
      <w:r w:rsidRPr="009424E6">
        <w:t>Biomass and abundance estimates</w:t>
      </w:r>
    </w:p>
    <w:p w14:paraId="1CBB8E26" w14:textId="3A557F44" w:rsidR="00DD2C88" w:rsidRPr="009424E6" w:rsidRDefault="00DD2C88" w:rsidP="00DD2C88">
      <w:r w:rsidRPr="009424E6">
        <w:t>The Pacific cod biomass estimates from the bottom trawl survey are highly variable between survey years (Table 2.9</w:t>
      </w:r>
      <w:r w:rsidR="00321F63" w:rsidRPr="009424E6">
        <w:t xml:space="preserve"> and </w:t>
      </w:r>
      <w:r w:rsidR="00552E12" w:rsidRPr="009424E6">
        <w:t>Fig. 2.21</w:t>
      </w:r>
      <w:r w:rsidRPr="009424E6">
        <w:t>). For example, the estimates dropped by 48% between the 1996 and 1999 estimates, but subsequent estimates were similar through 2005. The 2009 survey estimate spiked at 2 times the 2006 estimate, but w</w:t>
      </w:r>
      <w:r w:rsidR="007E68CB" w:rsidRPr="009424E6">
        <w:t xml:space="preserve">as </w:t>
      </w:r>
      <w:r w:rsidR="00552E12" w:rsidRPr="009424E6">
        <w:t xml:space="preserve">uncertain (CV = </w:t>
      </w:r>
      <w:r w:rsidRPr="009424E6">
        <w:t>18</w:t>
      </w:r>
      <w:r w:rsidR="00552E12" w:rsidRPr="009424E6">
        <w:t>.</w:t>
      </w:r>
      <w:r w:rsidRPr="009424E6">
        <w:t>5</w:t>
      </w:r>
      <w:r w:rsidR="00552E12" w:rsidRPr="009424E6">
        <w:t>%</w:t>
      </w:r>
      <w:r w:rsidRPr="009424E6">
        <w:t xml:space="preserve">). Subsequent surveys showed a decline through 2017 with a slight uptick in 2019 and drop in 2021. The 2017 estimates for abundance and biomass estimates were the lowest in the time series (a 71% drop in abundance and 58% drop in biomass compared to the 2015 estimate). Although the 2019 survey resulted in a 126% increase in abundance over 2017, the estimate remained historically low at 58% of the time series mean. The 2021 survey abundance </w:t>
      </w:r>
      <w:r w:rsidRPr="009424E6">
        <w:lastRenderedPageBreak/>
        <w:t xml:space="preserve">estimate (90,914,000) was the second lowest in the time series (41% of the time series mean), next only to the 2017 estimate. The 2021 abundance estimate was 73% lower than the 2013 estimate (337,992,000) and 28% lower than the 2019 estimate (127,118,000). The 2021 biomass estimate was only 4% lower than the 2019 biomass estimate and 62% higher than the 2017 biomass estimate. The 2021 biomass and abundance estimate were within the 95% confidence intervals of the 2019 survey estimates. </w:t>
      </w:r>
    </w:p>
    <w:p w14:paraId="4AFFFE4F" w14:textId="77777777" w:rsidR="007E68CB" w:rsidRPr="009424E6" w:rsidRDefault="007E68CB" w:rsidP="007E68CB">
      <w:pPr>
        <w:pStyle w:val="Heading4"/>
      </w:pPr>
      <w:r w:rsidRPr="009424E6">
        <w:t>Length Composition</w:t>
      </w:r>
    </w:p>
    <w:p w14:paraId="7593308A" w14:textId="7BCA55E5" w:rsidR="0082513F" w:rsidRPr="009424E6" w:rsidRDefault="0082513F" w:rsidP="007E68CB">
      <w:r w:rsidRPr="009424E6">
        <w:t xml:space="preserve">The bottom trawl survey encounters fish as small as 5 cm and generally tracks large year-classes as they grow (e.g., the 1996, 2005-2008, and 2012 year-classes). The mean length in the trawl survey generally increased from </w:t>
      </w:r>
      <w:commentRangeStart w:id="146"/>
      <w:r w:rsidRPr="009424E6">
        <w:t>1984-</w:t>
      </w:r>
      <w:commentRangeEnd w:id="146"/>
      <w:r w:rsidR="004E3DBE">
        <w:rPr>
          <w:rStyle w:val="CommentReference"/>
        </w:rPr>
        <w:commentReference w:id="146"/>
      </w:r>
      <w:r w:rsidRPr="009424E6">
        <w:t>2005 excepting the 1997 and 2001 surveys (Fig. 2.</w:t>
      </w:r>
      <w:r w:rsidR="00552E12" w:rsidRPr="009424E6">
        <w:t>22</w:t>
      </w:r>
      <w:r w:rsidRPr="009424E6">
        <w:t>). The decline in mean length in 2007 and 2009 were apparently due to the large incoming 2005-2008 year-classes. The mean length in the survey increased in the 2011-2017 survey then dropped again in 2019, but then increased again in 2021. The average length of fish for 2007-2021 remains below the 1984-2005 overall average.</w:t>
      </w:r>
    </w:p>
    <w:p w14:paraId="03D73A1D" w14:textId="77777777" w:rsidR="007E68CB" w:rsidRPr="009424E6" w:rsidRDefault="007E68CB" w:rsidP="007E68CB">
      <w:pPr>
        <w:pStyle w:val="Heading4"/>
      </w:pPr>
      <w:r w:rsidRPr="009424E6">
        <w:t>Age Composition</w:t>
      </w:r>
    </w:p>
    <w:p w14:paraId="29C95443" w14:textId="72277E71" w:rsidR="007E68CB" w:rsidRPr="009424E6" w:rsidRDefault="007E68CB" w:rsidP="007E68CB">
      <w:r w:rsidRPr="009424E6">
        <w:t>Age compositions and conditional length at age from 1990-</w:t>
      </w:r>
      <w:r w:rsidR="00552E12" w:rsidRPr="009424E6">
        <w:t>2021</w:t>
      </w:r>
      <w:r w:rsidRPr="009424E6">
        <w:t xml:space="preserve"> trawl surveys are available and included </w:t>
      </w:r>
      <w:r w:rsidR="00552E12" w:rsidRPr="009424E6">
        <w:t>in this year’s assessment model</w:t>
      </w:r>
      <w:r w:rsidRPr="009424E6">
        <w:t xml:space="preserve">. </w:t>
      </w:r>
      <w:commentRangeStart w:id="147"/>
      <w:proofErr w:type="spellStart"/>
      <w:r w:rsidRPr="009424E6">
        <w:t>Kastelle</w:t>
      </w:r>
      <w:proofErr w:type="spellEnd"/>
      <w:r w:rsidRPr="009424E6">
        <w:t xml:space="preserve"> </w:t>
      </w:r>
      <w:r w:rsidRPr="009424E6">
        <w:rPr>
          <w:i/>
        </w:rPr>
        <w:t>et al.</w:t>
      </w:r>
      <w:r w:rsidRPr="009424E6">
        <w:t xml:space="preserve"> (2017) state that one of the specific reasons for their study </w:t>
      </w:r>
      <w:commentRangeEnd w:id="147"/>
      <w:r w:rsidR="007A1161">
        <w:rPr>
          <w:rStyle w:val="CommentReference"/>
        </w:rPr>
        <w:commentReference w:id="147"/>
      </w:r>
      <w:r w:rsidRPr="009424E6">
        <w:t>was to investigate the apparent mismatch between the mean length at age (from growth-zone based ages) and length-frequency modal sizes in the BSAI Pacific cod stock assessments and to evaluate whether age determination bias could account for the mismatch. Mean lengths at age (either from raw age-length pairs or age-length keys) were reported to be smaller than the modal size at presumed age from length distributions. In general, for the specimens in their study, there was an increased probability of a positive bias in fish at ages 3 and 4 (</w:t>
      </w:r>
      <w:proofErr w:type="spellStart"/>
      <w:r w:rsidRPr="009424E6">
        <w:t>Kastelle</w:t>
      </w:r>
      <w:proofErr w:type="spellEnd"/>
      <w:r w:rsidRPr="009424E6">
        <w:t xml:space="preserve"> </w:t>
      </w:r>
      <w:r w:rsidRPr="009424E6">
        <w:rPr>
          <w:i/>
        </w:rPr>
        <w:t>et al.</w:t>
      </w:r>
      <w:r w:rsidRPr="009424E6">
        <w:t xml:space="preserve"> 2017); that is, they were over-aged. In effect, this over-ageing created a bias in mean length at age, resulting in smaller estimates of size at a given age. When correcting for ageing bias by reallocating age-length samples in all specimens aged 2–5 in proportion to that seen in the true age distribution, mean size at ages 2–4 did indeed increase (</w:t>
      </w:r>
      <w:proofErr w:type="spellStart"/>
      <w:r w:rsidRPr="009424E6">
        <w:t>Kastelle</w:t>
      </w:r>
      <w:proofErr w:type="spellEnd"/>
      <w:r w:rsidRPr="009424E6">
        <w:t xml:space="preserve"> </w:t>
      </w:r>
      <w:r w:rsidRPr="009424E6">
        <w:rPr>
          <w:i/>
        </w:rPr>
        <w:t>et al.</w:t>
      </w:r>
      <w:r w:rsidRPr="009424E6">
        <w:t xml:space="preserve"> 2017). For example, there was an increase of 35 mm and 50 mm for Pacific cod aged 3 and 4, respectively. This correction brings the mean size at corrected age closer to modal sizes in the length compositions. While beyond the scope of their study, they postulate that the use of this correction to adjust the mean size at age data currently included in Pacific cod stock assessments should prove beneficial for rectifying discrepancies between mean length-at-age estimates and length-frequency modes. </w:t>
      </w:r>
    </w:p>
    <w:p w14:paraId="36D17CD6" w14:textId="684F60D2" w:rsidR="007E68CB" w:rsidRPr="009424E6" w:rsidRDefault="007E68CB" w:rsidP="00DD2C88">
      <w:r w:rsidRPr="009424E6">
        <w:t>To investigate aging bias the otoliths used in the seminal paper Stark (2007) were reread using the most recent methods and reading criteria. There appeared to be a substantial change in the results to younger fish at length for all collections used in the study. The length at age data were then plotted by year for each age and a pattern appears where post-2007 fish at ages 2 through 6 were substantially larger than those aged prior to 2007 (</w:t>
      </w:r>
      <w:proofErr w:type="spellStart"/>
      <w:r w:rsidRPr="009424E6">
        <w:t>Barbeaux</w:t>
      </w:r>
      <w:proofErr w:type="spellEnd"/>
      <w:r w:rsidRPr="009424E6">
        <w:t xml:space="preserve"> </w:t>
      </w:r>
      <w:r w:rsidRPr="009424E6">
        <w:rPr>
          <w:i/>
        </w:rPr>
        <w:t>et al.</w:t>
      </w:r>
      <w:r w:rsidRPr="009424E6">
        <w:t xml:space="preserve"> 2020). Plotting all of the GOA AFSC bottom trawl survey age at length data for 1996-2017 as pre- and post-2007 shows the bias is most apparent from ages 3 onward with at least one year between length categories. Upon further investigation the apparent change in growth observed post-2007 with fish becoming larger at age may have been due to a change in reading criteria and predominant age readers. As in last year’s </w:t>
      </w:r>
      <w:del w:id="148" w:author="Daniel.Goethel" w:date="2022-11-02T16:24:00Z">
        <w:r w:rsidRPr="009424E6" w:rsidDel="00206792">
          <w:delText xml:space="preserve">management </w:delText>
        </w:r>
      </w:del>
      <w:r w:rsidRPr="009424E6">
        <w:t xml:space="preserve">model aging bias for the pre-2007 ages were </w:t>
      </w:r>
      <w:commentRangeStart w:id="149"/>
      <w:r w:rsidRPr="009424E6">
        <w:t xml:space="preserve">fit </w:t>
      </w:r>
      <w:commentRangeEnd w:id="149"/>
      <w:r w:rsidR="00206792">
        <w:rPr>
          <w:rStyle w:val="CommentReference"/>
        </w:rPr>
        <w:commentReference w:id="149"/>
      </w:r>
      <w:r w:rsidRPr="009424E6">
        <w:t>in this year’s model configuration.</w:t>
      </w:r>
    </w:p>
    <w:p w14:paraId="47640193" w14:textId="3357CB3D" w:rsidR="00DD2C88" w:rsidRPr="009424E6" w:rsidRDefault="00DD2C88" w:rsidP="00DD2C88">
      <w:pPr>
        <w:pStyle w:val="Heading3"/>
      </w:pPr>
      <w:r w:rsidRPr="009424E6">
        <w:t xml:space="preserve">AFSC longline survey </w:t>
      </w:r>
    </w:p>
    <w:p w14:paraId="629D4E20" w14:textId="6CE169B4" w:rsidR="00DD2C88" w:rsidRPr="009424E6" w:rsidRDefault="00DD2C88" w:rsidP="00DD2C88">
      <w:r w:rsidRPr="009424E6">
        <w:t>Japan and the United States conducted a cooperative longline survey</w:t>
      </w:r>
      <w:r w:rsidR="004A062A" w:rsidRPr="009424E6">
        <w:t xml:space="preserve"> that was targeted</w:t>
      </w:r>
      <w:r w:rsidRPr="009424E6">
        <w:t xml:space="preserve"> for sablefish in the GOA annually from 1978 to 1994, adding the AI region in 1980 and the eastern BS in 1982 (Sasaki 1985</w:t>
      </w:r>
      <w:r w:rsidR="006D7DD7" w:rsidRPr="009424E6">
        <w:t>;</w:t>
      </w:r>
      <w:r w:rsidRPr="009424E6">
        <w:t xml:space="preserve"> Sigler and Fujioka 1988). Since 1987, the AFSC has conducted annual longline surveys of the upper continental slope, referred to as domestic longline surveys, designed to continue the time series of the </w:t>
      </w:r>
      <w:r w:rsidRPr="009424E6">
        <w:lastRenderedPageBreak/>
        <w:t xml:space="preserve">Japan-U.S. cooperative survey (Sigler and Zenger 1989). The domestic longline survey began annual sampling of the GOA in 1987, biennial sampling of the AI in 1996, and biennial sampling of </w:t>
      </w:r>
      <w:r w:rsidR="00321F63" w:rsidRPr="009424E6">
        <w:t>the eastern BS in 1997 (</w:t>
      </w:r>
      <w:proofErr w:type="spellStart"/>
      <w:r w:rsidR="00321F63" w:rsidRPr="009424E6">
        <w:t>Rutecki</w:t>
      </w:r>
      <w:proofErr w:type="spellEnd"/>
      <w:r w:rsidR="00321F63" w:rsidRPr="009424E6">
        <w:t xml:space="preserve"> and </w:t>
      </w:r>
      <w:proofErr w:type="spellStart"/>
      <w:r w:rsidR="00321F63" w:rsidRPr="009424E6">
        <w:t>Varosi</w:t>
      </w:r>
      <w:proofErr w:type="spellEnd"/>
      <w:r w:rsidR="006D7DD7" w:rsidRPr="009424E6">
        <w:t xml:space="preserve"> </w:t>
      </w:r>
      <w:r w:rsidRPr="009424E6">
        <w:t>1997). The domestic survey also samples major gullies of the GOA in addition to sampling the upper continental slope. The order in which areas are surveyed was changed in 1998 to reduce interactions between survey sampling and short, intense fisheries. Before 1998, the order was AI and/or BS, Western Gulf, Central Gulf, Eastern Gulf. Starting in 1998, the Eastern Gulf area was surveyed before the Central Gulf area. International Pacific halibut longline survey</w:t>
      </w:r>
      <w:r w:rsidR="00A71893" w:rsidRPr="009424E6">
        <w:t>.</w:t>
      </w:r>
    </w:p>
    <w:p w14:paraId="00B862FD" w14:textId="0B05DAA8" w:rsidR="00A71893" w:rsidRPr="009424E6" w:rsidRDefault="00A71893" w:rsidP="00A71893">
      <w:pPr>
        <w:pStyle w:val="Heading4"/>
      </w:pPr>
      <w:r w:rsidRPr="009424E6">
        <w:t>Abundance index</w:t>
      </w:r>
    </w:p>
    <w:p w14:paraId="47CB06C7" w14:textId="17519D64" w:rsidR="00DD2C88" w:rsidRPr="009424E6" w:rsidRDefault="00DD2C88" w:rsidP="00DD2C88">
      <w:r w:rsidRPr="009424E6">
        <w:t xml:space="preserve">A Relative Population Number (RPN) index of Pacific cod abundance and length compositions for 1990 through </w:t>
      </w:r>
      <w:commentRangeStart w:id="150"/>
      <w:r w:rsidRPr="009424E6">
        <w:t xml:space="preserve">2021 </w:t>
      </w:r>
      <w:commentRangeEnd w:id="150"/>
      <w:r w:rsidR="00206792">
        <w:rPr>
          <w:rStyle w:val="CommentReference"/>
        </w:rPr>
        <w:commentReference w:id="150"/>
      </w:r>
      <w:r w:rsidRPr="009424E6">
        <w:t>is available from this survey (Table 2.1</w:t>
      </w:r>
      <w:r w:rsidR="002416F7" w:rsidRPr="009424E6">
        <w:t>0</w:t>
      </w:r>
      <w:r w:rsidRPr="009424E6">
        <w:t xml:space="preserve"> and Fig 2.</w:t>
      </w:r>
      <w:r w:rsidR="002416F7" w:rsidRPr="009424E6">
        <w:t>21</w:t>
      </w:r>
      <w:r w:rsidRPr="009424E6">
        <w:t xml:space="preserve">). Details about these data and a description of the methods for the AFSC sablefish longline survey can be found in </w:t>
      </w:r>
      <w:proofErr w:type="spellStart"/>
      <w:r w:rsidRPr="009424E6">
        <w:t>Hanselman</w:t>
      </w:r>
      <w:proofErr w:type="spellEnd"/>
      <w:r w:rsidRPr="009424E6">
        <w:t xml:space="preserve"> </w:t>
      </w:r>
      <w:r w:rsidRPr="009424E6">
        <w:rPr>
          <w:i/>
        </w:rPr>
        <w:t>et al.</w:t>
      </w:r>
      <w:r w:rsidRPr="009424E6">
        <w:t xml:space="preserve"> (2016) and </w:t>
      </w:r>
      <w:proofErr w:type="spellStart"/>
      <w:r w:rsidRPr="009424E6">
        <w:rPr>
          <w:rFonts w:cs="Tahoma"/>
          <w:color w:val="222222"/>
          <w:shd w:val="clear" w:color="auto" w:fill="FFFFFF"/>
        </w:rPr>
        <w:t>Echave</w:t>
      </w:r>
      <w:proofErr w:type="spellEnd"/>
      <w:r w:rsidRPr="009424E6">
        <w:rPr>
          <w:rFonts w:cs="Tahoma"/>
          <w:color w:val="222222"/>
          <w:shd w:val="clear" w:color="auto" w:fill="FFFFFF"/>
        </w:rPr>
        <w:t xml:space="preserve"> </w:t>
      </w:r>
      <w:r w:rsidRPr="009424E6">
        <w:rPr>
          <w:rFonts w:cs="Tahoma"/>
          <w:i/>
          <w:color w:val="222222"/>
          <w:shd w:val="clear" w:color="auto" w:fill="FFFFFF"/>
        </w:rPr>
        <w:t>et al.</w:t>
      </w:r>
      <w:r w:rsidRPr="009424E6">
        <w:rPr>
          <w:rFonts w:cs="Tahoma"/>
          <w:color w:val="222222"/>
          <w:shd w:val="clear" w:color="auto" w:fill="FFFFFF"/>
        </w:rPr>
        <w:t xml:space="preserve"> (2012)</w:t>
      </w:r>
      <w:r w:rsidRPr="009424E6">
        <w:t>. This RPN index follows the trend observed in the bottom trawl survey for 1990 through 2018 with a decline in abundance from 1990 through 2008 and a sharp increase (154%) in 2009</w:t>
      </w:r>
      <w:ins w:id="151" w:author="Daniel.Goethel" w:date="2022-11-02T16:28:00Z">
        <w:r w:rsidR="00206792">
          <w:t>,</w:t>
        </w:r>
      </w:ins>
      <w:r w:rsidRPr="009424E6">
        <w:t xml:space="preserve"> </w:t>
      </w:r>
      <w:del w:id="152" w:author="Daniel.Goethel" w:date="2022-11-02T16:28:00Z">
        <w:r w:rsidRPr="009424E6" w:rsidDel="00206792">
          <w:delText>and</w:delText>
        </w:r>
      </w:del>
      <w:ins w:id="153" w:author="Daniel.Goethel" w:date="2022-11-02T16:28:00Z">
        <w:r w:rsidR="00206792">
          <w:t>then</w:t>
        </w:r>
      </w:ins>
      <w:r w:rsidRPr="009424E6">
        <w:t xml:space="preserve"> continued increase through 2011 with the maturation of the large 2005-2008 year-classes. In 2012-2013 there appears a decline in the abundance index concurrent with a drop in overall shelf temperature potentially due to changes in availability of Pacific cod in these years as the population moved to shallower areas (Yang </w:t>
      </w:r>
      <w:r w:rsidRPr="009424E6">
        <w:rPr>
          <w:i/>
        </w:rPr>
        <w:t>et al.</w:t>
      </w:r>
      <w:r w:rsidRPr="009424E6">
        <w:t xml:space="preserve"> 2019). In 2014-2016 the index increases but this may reflect increased availability with warmer conditions. The index showed a sharp drop (53%) in abundance from 2016 to 2017, again (40%) from 2017 to 2018, and yet again (37%) from 2018 to 2019. The 2019 estimate was 83% lower than the 2015 abundance estimate. The 2020 RPN showed a 30% increase from 2019, but the 2020 RPN remains the second lowest estimate of the time series. The increasing trend observed in </w:t>
      </w:r>
      <w:r w:rsidR="002416F7" w:rsidRPr="009424E6">
        <w:t>2020 continued</w:t>
      </w:r>
      <w:r w:rsidRPr="009424E6">
        <w:t xml:space="preserve"> in 2021 with a 58% increase</w:t>
      </w:r>
      <w:r w:rsidR="002416F7" w:rsidRPr="009424E6">
        <w:t>, but then decreased again in 2022 by 24%</w:t>
      </w:r>
      <w:r w:rsidRPr="009424E6">
        <w:t xml:space="preserve">. </w:t>
      </w:r>
    </w:p>
    <w:p w14:paraId="48E48E4A" w14:textId="3243CFDA" w:rsidR="00A71893" w:rsidRPr="009424E6" w:rsidRDefault="00A71893" w:rsidP="00A71893">
      <w:pPr>
        <w:pStyle w:val="Heading4"/>
      </w:pPr>
      <w:r w:rsidRPr="009424E6">
        <w:t>Length composition</w:t>
      </w:r>
    </w:p>
    <w:p w14:paraId="52CFE260" w14:textId="43F4F1EF" w:rsidR="00DD2C88" w:rsidRPr="009424E6" w:rsidRDefault="00DD2C88" w:rsidP="004A062A">
      <w:pPr>
        <w:rPr>
          <w:color w:val="222222"/>
        </w:rPr>
      </w:pPr>
      <w:r w:rsidRPr="009424E6">
        <w:t>Unlike the bottom trawl survey, the longline survey en</w:t>
      </w:r>
      <w:r w:rsidR="004A062A" w:rsidRPr="009424E6">
        <w:t>counters few small fish</w:t>
      </w:r>
      <w:r w:rsidRPr="009424E6">
        <w:t>. The size composition data show consistent and steep unimodal distributions with a stepped decreasing trend in mean size between 1990 and 2015 (Fig. 2.</w:t>
      </w:r>
      <w:r w:rsidR="002416F7" w:rsidRPr="009424E6">
        <w:t>23</w:t>
      </w:r>
      <w:r w:rsidRPr="009424E6">
        <w:t>) and then</w:t>
      </w:r>
      <w:r w:rsidR="002416F7" w:rsidRPr="009424E6">
        <w:t xml:space="preserve"> a generally</w:t>
      </w:r>
      <w:r w:rsidRPr="009424E6">
        <w:t xml:space="preserve"> increasing mean size from 2015-202</w:t>
      </w:r>
      <w:r w:rsidR="002416F7" w:rsidRPr="009424E6">
        <w:t>2</w:t>
      </w:r>
      <w:r w:rsidRPr="009424E6">
        <w:t>. This matches the trend observed in all three fisheries.</w:t>
      </w:r>
      <w:r w:rsidRPr="009424E6">
        <w:rPr>
          <w:color w:val="222222"/>
        </w:rPr>
        <w:t xml:space="preserve"> Changes in mean size appear consistent with changing availability in the survey due to bottom temperatures and changes in the overall population with large year classes. A larger number of smaller fish are encountered during this survey in warm years vs. cold years. There is a sharp decline in mean size in 2009 when the large 2005 year-class would be becoming available to this survey. The even steeper decline in average length in 2015 was encountered in the second warmest year on record for the time series. In 2019 a more severe drop in average length was anticipated due to the increased temperatures on the shelf and an increase in abundance due to increased availability. That we observed neither of these anticipated outcomes portends that either very few small fish were available in the popul</w:t>
      </w:r>
      <w:r w:rsidR="002416F7" w:rsidRPr="009424E6">
        <w:rPr>
          <w:color w:val="222222"/>
        </w:rPr>
        <w:t xml:space="preserve">ation, or a change in </w:t>
      </w:r>
      <w:commentRangeStart w:id="154"/>
      <w:r w:rsidR="002416F7" w:rsidRPr="009424E6">
        <w:rPr>
          <w:color w:val="222222"/>
        </w:rPr>
        <w:t>behavior</w:t>
      </w:r>
      <w:commentRangeEnd w:id="154"/>
      <w:r w:rsidR="00206792">
        <w:rPr>
          <w:rStyle w:val="CommentReference"/>
        </w:rPr>
        <w:commentReference w:id="154"/>
      </w:r>
      <w:r w:rsidR="002416F7" w:rsidRPr="009424E6">
        <w:rPr>
          <w:color w:val="222222"/>
        </w:rPr>
        <w:t>.</w:t>
      </w:r>
    </w:p>
    <w:p w14:paraId="0C2C4DCD" w14:textId="77777777" w:rsidR="00DD2C88" w:rsidRPr="009424E6" w:rsidRDefault="00DD2C88" w:rsidP="00DD2C88">
      <w:pPr>
        <w:pStyle w:val="Heading3"/>
        <w:rPr>
          <w:rFonts w:eastAsiaTheme="minorEastAsia"/>
        </w:rPr>
      </w:pPr>
      <w:r w:rsidRPr="009424E6">
        <w:rPr>
          <w:rFonts w:eastAsiaTheme="minorEastAsia"/>
        </w:rPr>
        <w:t xml:space="preserve">Laurel and </w:t>
      </w:r>
      <w:proofErr w:type="spellStart"/>
      <w:r w:rsidRPr="009424E6">
        <w:rPr>
          <w:rFonts w:eastAsiaTheme="minorEastAsia"/>
        </w:rPr>
        <w:t>Litzow</w:t>
      </w:r>
      <w:proofErr w:type="spellEnd"/>
      <w:r w:rsidRPr="009424E6">
        <w:rPr>
          <w:rFonts w:eastAsiaTheme="minorEastAsia"/>
        </w:rPr>
        <w:t xml:space="preserve"> age-0 index</w:t>
      </w:r>
    </w:p>
    <w:p w14:paraId="1AB16B8B" w14:textId="4668618F" w:rsidR="00DD2C88" w:rsidRPr="009424E6" w:rsidRDefault="00DD2C88" w:rsidP="00DD2C88">
      <w:r w:rsidRPr="009424E6">
        <w:t>Beach seine sampling of age-0 cod was conducted at two Kodiak Island bays during 2006-2021 and an expanded su</w:t>
      </w:r>
      <w:r w:rsidR="00CA5CA7" w:rsidRPr="009424E6">
        <w:t>rvey was conducted since 2018</w:t>
      </w:r>
      <w:r w:rsidRPr="009424E6">
        <w:t xml:space="preserve"> at 13 additional bays on Kodiak Island, the Alaska Peninsula, and the </w:t>
      </w:r>
      <w:proofErr w:type="spellStart"/>
      <w:r w:rsidRPr="009424E6">
        <w:t>Shumagin</w:t>
      </w:r>
      <w:proofErr w:type="spellEnd"/>
      <w:r w:rsidRPr="009424E6">
        <w:t xml:space="preserve"> Islands (n = 3 - 9 fixed stations per bay, 95 total stations). Sampling occurred during July and August (days of year 184-240), within two hours of a minus tide at the long-term Kodiak sites, and within three hours of a low tide at the expanded survey sites. At all sites, a 36 m long, negatively buoyant beach seine was deployed from a boat and pulled to shore by two people standing a fixed distance apart on shore. Wings on the seine (13 mm mesh) were 1 m deep at the ends and 2.25 m in the middle with a 5 mm delta mesh cod end bag. The seine wings were attached to 25 m ropes for </w:t>
      </w:r>
      <w:r w:rsidRPr="009424E6">
        <w:lastRenderedPageBreak/>
        <w:t>deployment and retrieval from shore. The seine was set parallel to and ~ 25 m, making the effective sampling area ~ 900 m</w:t>
      </w:r>
      <w:r w:rsidRPr="009424E6">
        <w:rPr>
          <w:vertAlign w:val="superscript"/>
        </w:rPr>
        <w:t xml:space="preserve"> 2</w:t>
      </w:r>
      <w:r w:rsidRPr="009424E6">
        <w:t xml:space="preserve"> of bottom habitat.</w:t>
      </w:r>
    </w:p>
    <w:p w14:paraId="23778492" w14:textId="6328B9E5" w:rsidR="00DD2C88" w:rsidRPr="009424E6" w:rsidRDefault="00DD2C88" w:rsidP="00DD2C88">
      <w:r w:rsidRPr="009424E6">
        <w:t xml:space="preserve">A model-based index of annual catch per unit effort (CPUE) for age-0 cod was used to resolve inter-annual differences in sampling across different bays and different days of the year. Specifically, a Bayesian zero-inflated negative binomial (ZINB) model was used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w:t>
      </w:r>
      <w:proofErr w:type="spellStart"/>
      <w:r w:rsidRPr="009424E6">
        <w:t>basis</w:t>
      </w:r>
      <w:proofErr w:type="spellEnd"/>
      <w:r w:rsidRPr="009424E6">
        <w:t xml:space="preserve"> functions was limited to 3 to avoid over-fitting data. This model was fit using Stan 2.21.0, R 4.0.2 and the </w:t>
      </w:r>
      <w:proofErr w:type="spellStart"/>
      <w:r w:rsidRPr="009424E6">
        <w:rPr>
          <w:i/>
        </w:rPr>
        <w:t>brms</w:t>
      </w:r>
      <w:proofErr w:type="spellEnd"/>
      <w:r w:rsidRPr="009424E6">
        <w:t xml:space="preserve"> package (Carpenter </w:t>
      </w:r>
      <w:r w:rsidRPr="009424E6">
        <w:rPr>
          <w:i/>
        </w:rPr>
        <w:t>et al.</w:t>
      </w:r>
      <w:r w:rsidRPr="009424E6">
        <w:t xml:space="preserve"> 2017, </w:t>
      </w:r>
      <w:proofErr w:type="spellStart"/>
      <w:r w:rsidRPr="009424E6">
        <w:t>Buerkner</w:t>
      </w:r>
      <w:proofErr w:type="spellEnd"/>
      <w:r w:rsidRPr="009424E6">
        <w:t xml:space="preserve"> 2017, R C</w:t>
      </w:r>
      <w:r w:rsidR="00CA5CA7" w:rsidRPr="009424E6">
        <w:t>ore Team 2022</w:t>
      </w:r>
      <w:r w:rsidRPr="009424E6">
        <w:t>). The beach seine age-0 CPUE index showed the large 2012 year class and subsequent drop in CPUE for 2013-2016,</w:t>
      </w:r>
      <w:r w:rsidR="00CA5CA7" w:rsidRPr="009424E6">
        <w:t xml:space="preserve"> and since 2016 there have been alternative small recruitment in 2019 and 2021 with larger recruitment in 2017, 2018, 2020, and 2022</w:t>
      </w:r>
      <w:r w:rsidRPr="009424E6">
        <w:t xml:space="preserve"> (Table 2</w:t>
      </w:r>
      <w:r w:rsidR="004A062A" w:rsidRPr="009424E6">
        <w:t>.11</w:t>
      </w:r>
      <w:r w:rsidRPr="009424E6">
        <w:t xml:space="preserve"> and </w:t>
      </w:r>
      <w:r w:rsidR="00F1205A" w:rsidRPr="009424E6">
        <w:t>Fig</w:t>
      </w:r>
      <w:r w:rsidR="00CA5CA7" w:rsidRPr="009424E6">
        <w:t>. 2.24</w:t>
      </w:r>
      <w:r w:rsidRPr="009424E6">
        <w:t>).</w:t>
      </w:r>
    </w:p>
    <w:p w14:paraId="3B259D0C" w14:textId="77777777" w:rsidR="00DD2C88" w:rsidRPr="009424E6" w:rsidRDefault="00DD2C88" w:rsidP="00DD2C88">
      <w:pPr>
        <w:pStyle w:val="Heading3"/>
      </w:pPr>
      <w:r w:rsidRPr="009424E6">
        <w:t xml:space="preserve">International Pacific halibut Commission (IPHC) longline </w:t>
      </w:r>
      <w:commentRangeStart w:id="155"/>
      <w:r w:rsidRPr="009424E6">
        <w:t>survey</w:t>
      </w:r>
      <w:commentRangeEnd w:id="155"/>
      <w:r w:rsidR="00F1700F">
        <w:rPr>
          <w:rStyle w:val="CommentReference"/>
          <w:i w:val="0"/>
        </w:rPr>
        <w:commentReference w:id="155"/>
      </w:r>
    </w:p>
    <w:p w14:paraId="2D069E31" w14:textId="77777777" w:rsidR="00DD2C88" w:rsidRPr="009424E6" w:rsidRDefault="00DD2C88" w:rsidP="00DD2C88">
      <w:r w:rsidRPr="009424E6">
        <w:t xml:space="preserve">This survey differs from the AFSC longline survey in gear configuration and sampling design, but catches substantial numbers of Pacific cod. More information on this survey can be found in </w:t>
      </w:r>
      <w:proofErr w:type="spellStart"/>
      <w:r w:rsidRPr="009424E6">
        <w:t>Soderlund</w:t>
      </w:r>
      <w:proofErr w:type="spellEnd"/>
      <w:r w:rsidRPr="009424E6">
        <w:t xml:space="preserve"> </w:t>
      </w:r>
      <w:r w:rsidRPr="009424E6">
        <w:rPr>
          <w:i/>
        </w:rPr>
        <w:t>et al.</w:t>
      </w:r>
      <w:r w:rsidRPr="009424E6">
        <w:t xml:space="preserve"> (2009). A major difference between the two longline surveys is that the IPHC survey samples the shelf consistently from ~ 10-500 meters, whereas the AFSC longline survey samples the slope and select gullies from 150-1000 meters. Because the majority of effort occurs on the shelf in shallower depths, the IPHC survey may catch smaller and younger Pacific cod than the AFSC longline survey. On the other hand, the IPHC uses larger hooks (16/0) than the AFSC longline survey (13/0) which may prevent very small Pacific cod from getting hooked. To compare these two surveys, IPHC relative population number’s (RPN) were calculated using the same methods used to estimate the AFSC longline survey RPNs (but using different depth strata). Stratum areas (km</w:t>
      </w:r>
      <w:r w:rsidRPr="009424E6">
        <w:rPr>
          <w:vertAlign w:val="superscript"/>
        </w:rPr>
        <w:t>2</w:t>
      </w:r>
      <w:r w:rsidRPr="009424E6">
        <w:t xml:space="preserve">) from the RACE trawl surveys were used for IPHC RPN calculations. </w:t>
      </w:r>
    </w:p>
    <w:p w14:paraId="4E8C61B8" w14:textId="268A1C07" w:rsidR="00DD2C88" w:rsidRPr="009424E6" w:rsidRDefault="00DD2C88" w:rsidP="00DC4786">
      <w:r w:rsidRPr="009424E6">
        <w:t>The IPHC survey estimates of Pacific cod tracks well with both the AFSC longline and AFSC bottom trawl surveys (Table 2.</w:t>
      </w:r>
      <w:r w:rsidR="00561FE3" w:rsidRPr="009424E6">
        <w:t>12</w:t>
      </w:r>
      <w:r w:rsidRPr="009424E6">
        <w:t xml:space="preserve"> and Fig. 2.</w:t>
      </w:r>
      <w:r w:rsidR="00AE08B9" w:rsidRPr="009424E6">
        <w:t>25</w:t>
      </w:r>
      <w:r w:rsidRPr="009424E6">
        <w:t>). There was an apparent drop in abundance from 1997-1999 followed by a stable but low population through to 2006. The population increases sharply starting in 2007, likely with the incoming large 2005 year class and continues to increase through 2009 as the large 2005-2008 year classes matured. The population then remained relatively stable through to 2014. The RPN index shows a steep decline in 2015 and 2017 consistent with the two AFSC surveys. The 2017 RPN was the lowest on record for the 20-year time series. This index showed a slight increase of the population abundance in 2018 (28% from 2017) to values slightly higher than 2016, but remain the fourth lowest estimate on record after 2001, 2016, and 2017. The 2019 survey estimated a slight decrease (3.5%), however the uncertainty in the estimate is high</w:t>
      </w:r>
      <w:r w:rsidR="00DC4786" w:rsidRPr="009424E6">
        <w:t>, and then increased by 29% in 2022</w:t>
      </w:r>
      <w:r w:rsidRPr="009424E6">
        <w:t>. The length composition data available from 2018 and 2019 show the IPHC survey encounters fish greater than 40 cm. The length data in 2018 have a mode at approximately 60 cm in the western GOA. The other management areas have modes slightly higher between 65 and 75 cm. 2019 shows a slight increase in th</w:t>
      </w:r>
      <w:r w:rsidR="00DC4786" w:rsidRPr="009424E6">
        <w:t>ese modes for all three areas.</w:t>
      </w:r>
    </w:p>
    <w:p w14:paraId="7A8DA350" w14:textId="77777777" w:rsidR="00DD2C88" w:rsidRPr="009424E6" w:rsidRDefault="00DD2C88" w:rsidP="00DD2C88">
      <w:pPr>
        <w:pStyle w:val="Heading3"/>
      </w:pPr>
      <w:r w:rsidRPr="009424E6">
        <w:t>Alaska Department of Fish and Game bottom trawl survey</w:t>
      </w:r>
    </w:p>
    <w:p w14:paraId="26BF1B3E" w14:textId="77777777" w:rsidR="00DD2C88" w:rsidRPr="009424E6" w:rsidRDefault="00DD2C88" w:rsidP="00DD2C88">
      <w:r w:rsidRPr="009424E6">
        <w:t>The Alaska Department of Fish and Game (ADFG) has conducted bottom trawl surveys of nearshore</w:t>
      </w:r>
      <w:r w:rsidRPr="009424E6">
        <w:rPr>
          <w:bCs/>
        </w:rPr>
        <w:t xml:space="preserve"> </w:t>
      </w:r>
      <w:r w:rsidRPr="009424E6">
        <w:t>areas of the Gulf of Alaska since 1987. Although these surveys are designed to monitor population trends</w:t>
      </w:r>
      <w:r w:rsidRPr="009424E6">
        <w:rPr>
          <w:bCs/>
        </w:rPr>
        <w:t xml:space="preserve"> </w:t>
      </w:r>
      <w:r w:rsidRPr="009424E6">
        <w:t>of Tanner</w:t>
      </w:r>
      <w:r w:rsidRPr="009424E6">
        <w:rPr>
          <w:bCs/>
        </w:rPr>
        <w:t xml:space="preserve"> crab and red king crab, Pacific cod</w:t>
      </w:r>
      <w:r w:rsidRPr="009424E6">
        <w:t xml:space="preserve"> and other fish are also sampled. Standardized survey methods</w:t>
      </w:r>
      <w:r w:rsidRPr="009424E6">
        <w:rPr>
          <w:bCs/>
        </w:rPr>
        <w:t xml:space="preserve"> </w:t>
      </w:r>
      <w:r w:rsidRPr="009424E6">
        <w:t>using a 400-mesh eastern trawl were employed from 1987 to the present. The survey is designed to</w:t>
      </w:r>
      <w:r w:rsidRPr="009424E6">
        <w:rPr>
          <w:bCs/>
        </w:rPr>
        <w:t xml:space="preserve"> </w:t>
      </w:r>
      <w:r w:rsidRPr="009424E6">
        <w:t>sample at fixed stations from mostly nearshore areas from Kodiak Island to Unimak Pass, and does not</w:t>
      </w:r>
      <w:r w:rsidRPr="009424E6">
        <w:rPr>
          <w:bCs/>
        </w:rPr>
        <w:t xml:space="preserve"> </w:t>
      </w:r>
      <w:r w:rsidRPr="009424E6">
        <w:t xml:space="preserve">cover </w:t>
      </w:r>
      <w:r w:rsidRPr="009424E6">
        <w:rPr>
          <w:bCs/>
        </w:rPr>
        <w:t>the entire shelf area</w:t>
      </w:r>
      <w:r w:rsidRPr="009424E6">
        <w:t>. The average number of tows completed during the survey is 360.</w:t>
      </w:r>
      <w:r w:rsidRPr="009424E6">
        <w:rPr>
          <w:bCs/>
        </w:rPr>
        <w:t xml:space="preserve"> </w:t>
      </w:r>
      <w:r w:rsidRPr="009424E6">
        <w:t>On</w:t>
      </w:r>
      <w:r w:rsidRPr="009424E6">
        <w:rPr>
          <w:bCs/>
        </w:rPr>
        <w:t xml:space="preserve"> average, </w:t>
      </w:r>
      <w:r w:rsidRPr="009424E6">
        <w:rPr>
          <w:bCs/>
        </w:rPr>
        <w:lastRenderedPageBreak/>
        <w:t>89</w:t>
      </w:r>
      <w:r w:rsidRPr="009424E6">
        <w:t xml:space="preserve">% of these tows contain </w:t>
      </w:r>
      <w:r w:rsidRPr="009424E6">
        <w:rPr>
          <w:bCs/>
        </w:rPr>
        <w:t>Pacific cod</w:t>
      </w:r>
      <w:r w:rsidRPr="009424E6">
        <w:t>. Details of the ADFG trawl gear and sampling procedures</w:t>
      </w:r>
      <w:r w:rsidRPr="009424E6">
        <w:rPr>
          <w:bCs/>
        </w:rPr>
        <w:t xml:space="preserve"> </w:t>
      </w:r>
      <w:r w:rsidRPr="009424E6">
        <w:t xml:space="preserve">are in </w:t>
      </w:r>
      <w:proofErr w:type="spellStart"/>
      <w:r w:rsidRPr="009424E6">
        <w:t>Spalinger</w:t>
      </w:r>
      <w:proofErr w:type="spellEnd"/>
      <w:r w:rsidRPr="009424E6">
        <w:t xml:space="preserve"> (2006).</w:t>
      </w:r>
    </w:p>
    <w:p w14:paraId="0C84D1A6" w14:textId="3E1134B7" w:rsidR="00DD2C88" w:rsidRPr="009424E6" w:rsidRDefault="00DD2C88" w:rsidP="00DD2C88">
      <w:r w:rsidRPr="009424E6">
        <w:rPr>
          <w:bCs/>
        </w:rPr>
        <w:t>To develop an index from these data, a</w:t>
      </w:r>
      <w:r w:rsidRPr="009424E6">
        <w:t xml:space="preserve"> simple delta GLM model was applied covering</w:t>
      </w:r>
      <w:r w:rsidRPr="009424E6">
        <w:rPr>
          <w:bCs/>
        </w:rPr>
        <w:t xml:space="preserve"> 1</w:t>
      </w:r>
      <w:r w:rsidRPr="009424E6">
        <w:t>988-20</w:t>
      </w:r>
      <w:r w:rsidR="00DC4786" w:rsidRPr="009424E6">
        <w:t>22</w:t>
      </w:r>
      <w:r w:rsidRPr="009424E6">
        <w:t>. Data were filtered to exclude missing latitude and longitudes and missing</w:t>
      </w:r>
      <w:r w:rsidRPr="009424E6">
        <w:rPr>
          <w:bCs/>
        </w:rPr>
        <w:t xml:space="preserve"> </w:t>
      </w:r>
      <w:r w:rsidRPr="009424E6">
        <w:t>depths. This model is separated into two components: one that tracks</w:t>
      </w:r>
      <w:r w:rsidRPr="009424E6">
        <w:rPr>
          <w:bCs/>
        </w:rPr>
        <w:t xml:space="preserve"> </w:t>
      </w:r>
      <w:r w:rsidRPr="009424E6">
        <w:t>presence-absence observations and a second that models factors affecting positive observations. For both components, a fixed-effects model was selected and includes</w:t>
      </w:r>
      <w:r w:rsidRPr="009424E6">
        <w:rPr>
          <w:bCs/>
        </w:rPr>
        <w:t xml:space="preserve"> </w:t>
      </w:r>
      <w:r w:rsidRPr="009424E6">
        <w:t>year, geographic area, and depth as factors. Strata were defined according to ADFG district (Kodiak,</w:t>
      </w:r>
      <w:r w:rsidRPr="009424E6">
        <w:rPr>
          <w:bCs/>
        </w:rPr>
        <w:t xml:space="preserve"> </w:t>
      </w:r>
      <w:proofErr w:type="spellStart"/>
      <w:r w:rsidRPr="009424E6">
        <w:t>Chignik</w:t>
      </w:r>
      <w:proofErr w:type="spellEnd"/>
      <w:r w:rsidRPr="009424E6">
        <w:t xml:space="preserve">, </w:t>
      </w:r>
      <w:proofErr w:type="gramStart"/>
      <w:r w:rsidRPr="009424E6">
        <w:t>South</w:t>
      </w:r>
      <w:proofErr w:type="gramEnd"/>
      <w:r w:rsidRPr="009424E6">
        <w:t xml:space="preserve"> Peninsula) and depth (&lt; 30 fathoms, 30-70 fathoms, &gt; 70 fathoms). The</w:t>
      </w:r>
      <w:r w:rsidRPr="009424E6">
        <w:rPr>
          <w:bCs/>
        </w:rPr>
        <w:t xml:space="preserve"> </w:t>
      </w:r>
      <w:r w:rsidRPr="009424E6">
        <w:t>error assumption of presence-absence observations was assumed to be binomial but</w:t>
      </w:r>
      <w:r w:rsidRPr="009424E6">
        <w:rPr>
          <w:bCs/>
        </w:rPr>
        <w:t xml:space="preserve"> </w:t>
      </w:r>
      <w:r w:rsidRPr="009424E6">
        <w:t>alternative error assumptions were evaluated for the positive observations (lognormal versus gamma). The AIC statistic indicated</w:t>
      </w:r>
      <w:r w:rsidRPr="009424E6">
        <w:rPr>
          <w:bCs/>
        </w:rPr>
        <w:t xml:space="preserve"> </w:t>
      </w:r>
      <w:r w:rsidRPr="009424E6">
        <w:t xml:space="preserve">the lognormal distribution was more appropriate than the </w:t>
      </w:r>
      <w:r w:rsidR="00DC4786" w:rsidRPr="009424E6">
        <w:t xml:space="preserve">gamma. </w:t>
      </w:r>
      <w:r w:rsidRPr="009424E6">
        <w:t>Comparison of delta GLM</w:t>
      </w:r>
      <w:r w:rsidRPr="009424E6">
        <w:rPr>
          <w:bCs/>
        </w:rPr>
        <w:t xml:space="preserve"> </w:t>
      </w:r>
      <w:r w:rsidRPr="009424E6">
        <w:t>indices with the area-swept estimates indicated similar trends. Variances were based on a</w:t>
      </w:r>
      <w:r w:rsidRPr="009424E6">
        <w:rPr>
          <w:bCs/>
        </w:rPr>
        <w:t xml:space="preserve"> </w:t>
      </w:r>
      <w:r w:rsidRPr="009424E6">
        <w:t>bootstrap procedure, and CVs for the annual index values ranged from 0.06 to 0.14. These values underestimate uncertainty relative to population trends since the area covered by the survey is a small percentage of the GOA shelf area where Pacific cod have been observed.</w:t>
      </w:r>
    </w:p>
    <w:p w14:paraId="3F3BE9B0" w14:textId="54E5191E" w:rsidR="00DD2C88" w:rsidRPr="009424E6" w:rsidRDefault="00DD2C88" w:rsidP="004B63F6">
      <w:r w:rsidRPr="009424E6">
        <w:t>The ADFG survey index follows the other three indices presented above with a drop in abundance between 1998 and 1999 (-45%) and relatively low abundance throughout the 2000s (</w:t>
      </w:r>
      <w:r w:rsidR="00561FE3" w:rsidRPr="009424E6">
        <w:t>Table 2.13</w:t>
      </w:r>
      <w:r w:rsidRPr="009424E6">
        <w:t xml:space="preserve"> and Fig. 2.</w:t>
      </w:r>
      <w:r w:rsidR="00AE08B9" w:rsidRPr="009424E6">
        <w:t>25</w:t>
      </w:r>
      <w:r w:rsidRPr="009424E6">
        <w:t>). This survey differs from other indices as the estimates only increased in 2012 (an 89% increase from 2011), and then dropped off steadily afterwards to a record low in 2016. The 2017 survey index was 6% higher than the 2016 survey index. 2018 increased by 31% from 2017. The 2019 survey showed a slight decline (15.8%) from 2018, but 2020 showed a sharp increase of 41% from 2019 and a 64% increase from the 2016 record low, but still below the time series average. 2021 showed a 19.8% decrease from 2020 with a biomass estimate 67% lower than the time series average.</w:t>
      </w:r>
      <w:r w:rsidR="00DC4786" w:rsidRPr="009424E6">
        <w:t xml:space="preserve"> 2022 resulted in a slight increase of 4% compared to 2021.</w:t>
      </w:r>
      <w:r w:rsidRPr="009424E6">
        <w:t xml:space="preserve"> Length composition data from this survey show wide multi-modal length distributions are common with modes of age-0 fish at times available at near 10cm, however the 2019 through 2021 surveys have no fish smaller than 22 cm</w:t>
      </w:r>
      <w:r w:rsidR="004B63F6" w:rsidRPr="009424E6">
        <w:t xml:space="preserve">, while there were some fish smaller than 22 cm that occurred in the 2022 survey. </w:t>
      </w:r>
    </w:p>
    <w:p w14:paraId="6135BFED" w14:textId="77777777" w:rsidR="00A71893" w:rsidRPr="009424E6" w:rsidRDefault="00A71893" w:rsidP="00A71893">
      <w:pPr>
        <w:pStyle w:val="Heading2"/>
      </w:pPr>
      <w:r w:rsidRPr="009424E6">
        <w:t>Environmental indices</w:t>
      </w:r>
    </w:p>
    <w:p w14:paraId="6610C249" w14:textId="77777777" w:rsidR="00A71893" w:rsidRPr="009424E6" w:rsidRDefault="00A71893" w:rsidP="00A71893">
      <w:pPr>
        <w:pStyle w:val="Heading3"/>
      </w:pPr>
      <w:r w:rsidRPr="009424E6">
        <w:t>CFSR bottom temperature indices</w:t>
      </w:r>
    </w:p>
    <w:p w14:paraId="2BFA4688" w14:textId="77777777" w:rsidR="00A71893" w:rsidRPr="009424E6" w:rsidRDefault="00A71893" w:rsidP="00A71893">
      <w:pPr>
        <w:rPr>
          <w:rFonts w:ascii="Times" w:hAnsi="Times" w:cs="Lucida Grande"/>
          <w:color w:val="000000"/>
        </w:rPr>
      </w:pPr>
      <w:r w:rsidRPr="009424E6">
        <w:rPr>
          <w:rFonts w:ascii="Times" w:hAnsi="Times"/>
        </w:rPr>
        <w:t>The Climate Forecast System Reanalysis (CFSR) is the latest version of the National Centers for Environmental Prediction (NCEP) climate reanalysis. The oceanic component of CFSR includes the Geophysical Fluid Dynamics Laboratory Modular Ocean Model version 4 (MOM4) with iterative sea-ice (</w:t>
      </w:r>
      <w:proofErr w:type="spellStart"/>
      <w:r w:rsidRPr="009424E6">
        <w:rPr>
          <w:rFonts w:ascii="Times" w:hAnsi="Times"/>
        </w:rPr>
        <w:t>Saha</w:t>
      </w:r>
      <w:proofErr w:type="spellEnd"/>
      <w:r w:rsidRPr="009424E6">
        <w:rPr>
          <w:rFonts w:ascii="Times" w:hAnsi="Times"/>
        </w:rPr>
        <w:t xml:space="preserve"> </w:t>
      </w:r>
      <w:r w:rsidRPr="009424E6">
        <w:rPr>
          <w:rFonts w:ascii="Times" w:hAnsi="Times"/>
          <w:i/>
        </w:rPr>
        <w:t>et al.</w:t>
      </w:r>
      <w:r w:rsidRPr="009424E6">
        <w:rPr>
          <w:rFonts w:ascii="Times" w:hAnsi="Times"/>
        </w:rPr>
        <w:t xml:space="preserve"> 2010). It uses 40 levels in the vertical with a 10-meter resolution from surface down to about 262 meters. The zonal resolution is 0.5</w:t>
      </w:r>
      <w:r w:rsidRPr="009424E6">
        <w:rPr>
          <w:rFonts w:ascii="Times" w:hAnsi="Times" w:cs="Lucida Grande"/>
          <w:b/>
          <w:color w:val="000000"/>
        </w:rPr>
        <w:t>°</w:t>
      </w:r>
      <w:r w:rsidRPr="009424E6">
        <w:rPr>
          <w:rFonts w:ascii="Times" w:hAnsi="Times" w:cs="Lucida Grande"/>
          <w:color w:val="000000"/>
        </w:rPr>
        <w:t xml:space="preserve"> and a meridional resolution of 0.25° between 10°S and 10°N, gradually increasing through the tropics until becoming fixed at 0.5° poleward of 30°S and 30°N. </w:t>
      </w:r>
    </w:p>
    <w:p w14:paraId="3B70AB58" w14:textId="58E0AF26" w:rsidR="00A71893" w:rsidRPr="009424E6" w:rsidRDefault="00A71893" w:rsidP="00A71893">
      <w:pPr>
        <w:rPr>
          <w:rFonts w:ascii="Times" w:hAnsi="Times" w:cs="Lucida Grande"/>
          <w:color w:val="000000"/>
        </w:rPr>
      </w:pPr>
      <w:r w:rsidRPr="009424E6">
        <w:rPr>
          <w:rFonts w:ascii="Times" w:hAnsi="Times" w:cs="Lucida Grande"/>
          <w:color w:val="000000"/>
        </w:rPr>
        <w:t>To make the index, the CFSR reanalysis grid points were co-located with the AFSC bottom trawl survey stations. The co-located CFSR oceanic temperature profiles were then linearly interpolated to obtain the temperatures at the depths centers of gravity for 10 cm and 40 cm Pacific cod as determined from the AFSC bottom trawl survey. All co-located grid points were then averaged to get the time series of CFSR temperatures over the period of 1979-2020 (</w:t>
      </w:r>
      <w:r w:rsidR="00561FE3" w:rsidRPr="009424E6">
        <w:rPr>
          <w:rFonts w:ascii="Times" w:hAnsi="Times" w:cs="Lucida Grande"/>
          <w:color w:val="000000"/>
        </w:rPr>
        <w:t xml:space="preserve">Table 2.14 and </w:t>
      </w:r>
      <w:r w:rsidRPr="009424E6">
        <w:rPr>
          <w:rFonts w:ascii="Times" w:hAnsi="Times" w:cs="Lucida Grande"/>
          <w:color w:val="000000"/>
        </w:rPr>
        <w:t>Fig. 2.</w:t>
      </w:r>
      <w:r w:rsidR="0021320C" w:rsidRPr="009424E6">
        <w:rPr>
          <w:rFonts w:ascii="Times" w:hAnsi="Times" w:cs="Lucida Grande"/>
          <w:color w:val="000000"/>
        </w:rPr>
        <w:t>2</w:t>
      </w:r>
      <w:r w:rsidR="004B63F6" w:rsidRPr="009424E6">
        <w:rPr>
          <w:rFonts w:ascii="Times" w:hAnsi="Times" w:cs="Lucida Grande"/>
          <w:color w:val="000000"/>
        </w:rPr>
        <w:t>6</w:t>
      </w:r>
      <w:r w:rsidRPr="009424E6">
        <w:rPr>
          <w:rFonts w:ascii="Times" w:hAnsi="Times" w:cs="Lucida Grande"/>
          <w:color w:val="000000"/>
        </w:rPr>
        <w:t>).</w:t>
      </w:r>
    </w:p>
    <w:p w14:paraId="6C6A23EF" w14:textId="28575441" w:rsidR="00A71893" w:rsidRPr="009424E6" w:rsidRDefault="00A71893" w:rsidP="00A71893">
      <w:pPr>
        <w:rPr>
          <w:rFonts w:ascii="Times" w:hAnsi="Times" w:cs="Lucida Grande"/>
          <w:color w:val="000000"/>
        </w:rPr>
      </w:pPr>
      <w:r w:rsidRPr="009424E6">
        <w:rPr>
          <w:rFonts w:ascii="Times" w:hAnsi="Times" w:cs="Lucida Grande"/>
          <w:color w:val="000000"/>
        </w:rPr>
        <w:t>The mean depth of Pacific cod at 0-20 cm and 40-60 cm was found to be 47.9 m and 103.4 m in the Central GOA and 41.9 m and 64.07 m in the Western GOA. The temperatures of the 0-20 cm and 40-60 cm Pacific cod in the CFSR indices are highly correlated (R</w:t>
      </w:r>
      <w:r w:rsidRPr="009424E6">
        <w:rPr>
          <w:rFonts w:ascii="Times" w:hAnsi="Times" w:cs="Lucida Grande"/>
          <w:color w:val="000000"/>
          <w:vertAlign w:val="superscript"/>
        </w:rPr>
        <w:t>2</w:t>
      </w:r>
      <w:r w:rsidRPr="009424E6">
        <w:rPr>
          <w:rFonts w:ascii="Times" w:hAnsi="Times" w:cs="Lucida Grande"/>
          <w:color w:val="000000"/>
        </w:rPr>
        <w:t xml:space="preserve"> = 0.89). The shallower index is more </w:t>
      </w:r>
      <w:r w:rsidRPr="009424E6">
        <w:rPr>
          <w:rFonts w:ascii="Times" w:hAnsi="Times" w:cs="Lucida Grande"/>
          <w:color w:val="000000"/>
        </w:rPr>
        <w:lastRenderedPageBreak/>
        <w:t>variable (CV</w:t>
      </w:r>
      <w:r w:rsidRPr="009424E6">
        <w:rPr>
          <w:rFonts w:ascii="Times" w:hAnsi="Times" w:cs="Lucida Grande"/>
          <w:color w:val="000000"/>
          <w:vertAlign w:val="subscript"/>
        </w:rPr>
        <w:t>0-20 cm</w:t>
      </w:r>
      <w:r w:rsidR="00AC7D4E" w:rsidRPr="009424E6">
        <w:rPr>
          <w:rFonts w:ascii="Times" w:hAnsi="Times" w:cs="Lucida Grande"/>
          <w:color w:val="000000"/>
        </w:rPr>
        <w:t xml:space="preserve"> = </w:t>
      </w:r>
      <w:r w:rsidRPr="009424E6">
        <w:rPr>
          <w:rFonts w:ascii="Times" w:hAnsi="Times" w:cs="Lucida Grande"/>
          <w:color w:val="000000"/>
        </w:rPr>
        <w:t>12</w:t>
      </w:r>
      <w:r w:rsidR="00AC7D4E" w:rsidRPr="009424E6">
        <w:rPr>
          <w:rFonts w:ascii="Times" w:hAnsi="Times" w:cs="Lucida Grande"/>
          <w:color w:val="000000"/>
        </w:rPr>
        <w:t>%</w:t>
      </w:r>
      <w:r w:rsidRPr="009424E6">
        <w:rPr>
          <w:rFonts w:ascii="Times" w:hAnsi="Times" w:cs="Lucida Grande"/>
          <w:color w:val="000000"/>
        </w:rPr>
        <w:t xml:space="preserve"> vs. CV</w:t>
      </w:r>
      <w:r w:rsidRPr="009424E6">
        <w:rPr>
          <w:rFonts w:ascii="Times" w:hAnsi="Times" w:cs="Lucida Grande"/>
          <w:color w:val="000000"/>
          <w:vertAlign w:val="subscript"/>
        </w:rPr>
        <w:t>40-60cm</w:t>
      </w:r>
      <w:r w:rsidR="00AC7D4E" w:rsidRPr="009424E6">
        <w:rPr>
          <w:rFonts w:ascii="Times" w:hAnsi="Times" w:cs="Lucida Grande"/>
          <w:color w:val="000000"/>
        </w:rPr>
        <w:t xml:space="preserve">= </w:t>
      </w:r>
      <w:r w:rsidRPr="009424E6">
        <w:rPr>
          <w:rFonts w:ascii="Times" w:hAnsi="Times" w:cs="Lucida Grande"/>
          <w:color w:val="000000"/>
        </w:rPr>
        <w:t>8</w:t>
      </w:r>
      <w:r w:rsidR="00AC7D4E" w:rsidRPr="009424E6">
        <w:rPr>
          <w:rFonts w:ascii="Times" w:hAnsi="Times" w:cs="Lucida Grande"/>
          <w:color w:val="000000"/>
        </w:rPr>
        <w:t>%</w:t>
      </w:r>
      <w:r w:rsidRPr="009424E6">
        <w:rPr>
          <w:rFonts w:ascii="Times" w:hAnsi="Times" w:cs="Lucida Grande"/>
          <w:color w:val="000000"/>
        </w:rPr>
        <w:t>). There are high peaks in water temperature in 1981, 1987, 1998, 2015, 2016 and 2019 with 2019 being the highest in both the 0-10 cm and 40-60 cm indices. There are low valleys in temperature in 1982, 1989, 1995, 2002, 2009, 2012, and 2013. The coldest temperature in the 0-20 cm index was in 2009 and in the 40-60 cm index in 2012. The trend is insignificant for both indices. In 2020 and 2021 the temperatures at both the 0-20 and 40-60 are below the time series mean with 2021 being within 1% of the 2020 temperatures.</w:t>
      </w:r>
      <w:r w:rsidR="00AC7D4E" w:rsidRPr="009424E6">
        <w:rPr>
          <w:rFonts w:ascii="Times" w:hAnsi="Times" w:cs="Lucida Grande"/>
          <w:color w:val="000000"/>
        </w:rPr>
        <w:t xml:space="preserve"> In 2022 for both 0-20 and 40-60 the temperatures were above the time series mean.</w:t>
      </w:r>
    </w:p>
    <w:p w14:paraId="3EF18747" w14:textId="77777777" w:rsidR="00A71893" w:rsidRPr="009424E6" w:rsidRDefault="00A71893" w:rsidP="00A71893">
      <w:pPr>
        <w:pStyle w:val="Heading3"/>
      </w:pPr>
      <w:r w:rsidRPr="009424E6">
        <w:t>Sum of annual marine heatwave cumulative intensity index (MHWCI)</w:t>
      </w:r>
    </w:p>
    <w:p w14:paraId="52DF8795" w14:textId="77777777" w:rsidR="00A71893" w:rsidRPr="009424E6" w:rsidRDefault="00A71893" w:rsidP="00A71893">
      <w:pPr>
        <w:rPr>
          <w:rFonts w:ascii="Times" w:hAnsi="Times" w:cs="Lucida Grande"/>
          <w:color w:val="000000"/>
        </w:rPr>
      </w:pPr>
      <w:r w:rsidRPr="009424E6">
        <w:rPr>
          <w:rFonts w:ascii="Times" w:hAnsi="Times" w:cs="Lucida Grande"/>
          <w:color w:val="000000"/>
        </w:rPr>
        <w:t xml:space="preserve">The daily sea surface temperatures for 1981 through October 2021 were retrieved from the NOAA High-resolution Blended Analysis Data database (NOAA 2017) and filtered to only include data from the central Gulf of Alaska between 145°W and 160°W longitude for waters less than 300m in depth. The overall daily mean sea surface temperature was then calculated for the entire region. These daily mean sea surface temperatures data were processed through the R package </w:t>
      </w:r>
      <w:proofErr w:type="spellStart"/>
      <w:r w:rsidRPr="009424E6">
        <w:rPr>
          <w:rFonts w:ascii="Times" w:hAnsi="Times" w:cs="Lucida Grande"/>
          <w:color w:val="000000"/>
        </w:rPr>
        <w:t>heatwaveR</w:t>
      </w:r>
      <w:proofErr w:type="spellEnd"/>
      <w:r w:rsidRPr="009424E6">
        <w:rPr>
          <w:rFonts w:ascii="Times" w:hAnsi="Times" w:cs="Lucida Grande"/>
          <w:color w:val="000000"/>
        </w:rPr>
        <w:t xml:space="preserve"> (Schlegel and Smit 2018) to obtain the marine heatwave cumulative intensity (MHCI; </w:t>
      </w:r>
      <w:proofErr w:type="spellStart"/>
      <w:r w:rsidRPr="009424E6">
        <w:rPr>
          <w:rFonts w:ascii="Times" w:hAnsi="Times" w:cs="Lucida Grande"/>
          <w:color w:val="000000"/>
        </w:rPr>
        <w:t>Hobday</w:t>
      </w:r>
      <w:proofErr w:type="spellEnd"/>
      <w:r w:rsidRPr="009424E6">
        <w:rPr>
          <w:rFonts w:ascii="Times" w:hAnsi="Times" w:cs="Lucida Grande"/>
          <w:color w:val="000000"/>
        </w:rPr>
        <w:t xml:space="preserve"> </w:t>
      </w:r>
      <w:r w:rsidRPr="009424E6">
        <w:rPr>
          <w:rFonts w:ascii="Times" w:hAnsi="Times" w:cs="Lucida Grande"/>
          <w:i/>
          <w:color w:val="000000"/>
        </w:rPr>
        <w:t>et al.</w:t>
      </w:r>
      <w:r w:rsidRPr="009424E6">
        <w:rPr>
          <w:rFonts w:ascii="Times" w:hAnsi="Times" w:cs="Lucida Grande"/>
          <w:color w:val="000000"/>
        </w:rPr>
        <w:t xml:space="preserve"> 2016) value where we defined a heat wave as 5 days or more with daily mean sea surface temperatures greater than the 90th percentile of the 1 January 1982 through 31 December 2012 time series. The MHCI were then summed for each year to create an annual index (MHCI</w:t>
      </w:r>
      <w:r w:rsidRPr="009424E6">
        <w:rPr>
          <w:rFonts w:ascii="Times" w:hAnsi="Times" w:cs="Lucida Grande"/>
          <w:color w:val="000000"/>
          <w:vertAlign w:val="subscript"/>
        </w:rPr>
        <w:t>AN</w:t>
      </w:r>
      <w:r w:rsidRPr="009424E6">
        <w:rPr>
          <w:rFonts w:ascii="Times" w:hAnsi="Times" w:cs="Lucida Grande"/>
          <w:color w:val="000000"/>
        </w:rPr>
        <w:t>), summed for each year for the months of January through March, November, and December to create an annual winter index (MHCI</w:t>
      </w:r>
      <w:r w:rsidRPr="009424E6">
        <w:rPr>
          <w:rFonts w:ascii="Times" w:hAnsi="Times" w:cs="Lucida Grande"/>
          <w:color w:val="000000"/>
          <w:vertAlign w:val="subscript"/>
        </w:rPr>
        <w:t>W</w:t>
      </w:r>
      <w:r w:rsidRPr="009424E6">
        <w:rPr>
          <w:rFonts w:ascii="Times" w:hAnsi="Times" w:cs="Lucida Grande"/>
          <w:color w:val="000000"/>
        </w:rPr>
        <w:t>), and the months of February and March to create an annual spawning season index (MHCI</w:t>
      </w:r>
      <w:r w:rsidRPr="009424E6">
        <w:rPr>
          <w:rFonts w:ascii="Times" w:hAnsi="Times" w:cs="Lucida Grande"/>
          <w:color w:val="000000"/>
          <w:vertAlign w:val="subscript"/>
        </w:rPr>
        <w:t>SP</w:t>
      </w:r>
      <w:r w:rsidRPr="009424E6">
        <w:rPr>
          <w:rFonts w:ascii="Times" w:hAnsi="Times" w:cs="Lucida Grande"/>
          <w:color w:val="000000"/>
        </w:rPr>
        <w:t>).</w:t>
      </w:r>
    </w:p>
    <w:p w14:paraId="64614255" w14:textId="5034A8E1" w:rsidR="00A71893" w:rsidRPr="009424E6" w:rsidRDefault="00A71893" w:rsidP="00A71893">
      <w:pPr>
        <w:rPr>
          <w:rFonts w:ascii="Times" w:hAnsi="Times" w:cs="Lucida Grande"/>
          <w:color w:val="000000"/>
        </w:rPr>
      </w:pPr>
      <w:r w:rsidRPr="009424E6">
        <w:rPr>
          <w:rFonts w:ascii="Times" w:hAnsi="Times" w:cs="Lucida Grande"/>
          <w:color w:val="000000"/>
        </w:rPr>
        <w:t>The marine heatwave analysis using the daily mean Central GOA sea surface temperatures indicated a prolonged period of increased temperatures in the Central GOA from 2 May 2014 to 13 January 2017 with heatwave conditions persisting for 815 of the 917 days in 14 events of greater than 5 days (Fig. 2.</w:t>
      </w:r>
      <w:r w:rsidR="00AC7D4E" w:rsidRPr="009424E6">
        <w:rPr>
          <w:rFonts w:ascii="Times" w:hAnsi="Times" w:cs="Lucida Grande"/>
          <w:color w:val="000000"/>
        </w:rPr>
        <w:t>27</w:t>
      </w:r>
      <w:r w:rsidRPr="009424E6">
        <w:rPr>
          <w:rFonts w:ascii="Times" w:hAnsi="Times" w:cs="Lucida Grande"/>
          <w:color w:val="000000"/>
        </w:rPr>
        <w:t xml:space="preserve">). The longest stretch of uninterrupted heatwave conditions occurred between 14 December 2015 and 13 January 2017 (397 days). By the criteria developed by </w:t>
      </w:r>
      <w:proofErr w:type="spellStart"/>
      <w:r w:rsidRPr="009424E6">
        <w:rPr>
          <w:rFonts w:ascii="Times" w:hAnsi="Times" w:cs="Lucida Grande"/>
          <w:color w:val="000000"/>
        </w:rPr>
        <w:t>Hobday</w:t>
      </w:r>
      <w:proofErr w:type="spellEnd"/>
      <w:r w:rsidRPr="009424E6">
        <w:rPr>
          <w:rFonts w:ascii="Times" w:hAnsi="Times" w:cs="Lucida Grande"/>
          <w:color w:val="000000"/>
        </w:rPr>
        <w:t xml:space="preserve"> </w:t>
      </w:r>
      <w:r w:rsidRPr="009424E6">
        <w:rPr>
          <w:rFonts w:ascii="Times" w:hAnsi="Times" w:cs="Lucida Grande"/>
          <w:i/>
          <w:color w:val="000000"/>
        </w:rPr>
        <w:t>et al.</w:t>
      </w:r>
      <w:r w:rsidRPr="009424E6">
        <w:rPr>
          <w:rFonts w:ascii="Times" w:hAnsi="Times" w:cs="Lucida Grande"/>
          <w:color w:val="000000"/>
        </w:rPr>
        <w:t xml:space="preserve"> (2018) for marine heatwave classification the event in the Central GOA reached a Category III (Severe) on 16 May 2016 with a peak intensity (</w:t>
      </w:r>
      <w:proofErr w:type="gramStart"/>
      <w:r w:rsidRPr="009424E6">
        <w:rPr>
          <w:rFonts w:ascii="Times" w:hAnsi="Times" w:cs="Lucida Grande"/>
          <w:color w:val="000000"/>
        </w:rPr>
        <w:t>I</w:t>
      </w:r>
      <w:r w:rsidRPr="009424E6">
        <w:rPr>
          <w:rFonts w:ascii="Times" w:hAnsi="Times" w:cs="Lucida Grande"/>
          <w:color w:val="000000"/>
          <w:vertAlign w:val="subscript"/>
        </w:rPr>
        <w:t>max</w:t>
      </w:r>
      <w:proofErr w:type="gramEnd"/>
      <w:r w:rsidRPr="009424E6">
        <w:rPr>
          <w:rFonts w:ascii="Times" w:hAnsi="Times" w:cs="Lucida Grande"/>
          <w:color w:val="000000"/>
        </w:rPr>
        <w:t>) of 3.02°C. The heatwave had a summed cumulative intensity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2016 of 635.26°C days, more than 25% of the sum of the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the entire time series (1981-2018). The 14 events of this prolonged heatwave period summed to 1291.91°C days or 52% of the summed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the time series. </w:t>
      </w:r>
    </w:p>
    <w:p w14:paraId="023AA39B" w14:textId="5A07FF22" w:rsidR="00A71893" w:rsidRPr="00B75EB9" w:rsidRDefault="00A71893" w:rsidP="00A71893">
      <w:pPr>
        <w:rPr>
          <w:rFonts w:ascii="Times" w:hAnsi="Times" w:cs="Lucida Grande"/>
          <w:color w:val="000000"/>
        </w:rPr>
      </w:pPr>
      <w:r w:rsidRPr="009424E6">
        <w:rPr>
          <w:rFonts w:ascii="Times" w:hAnsi="Times" w:cs="Lucida Grande"/>
          <w:color w:val="000000"/>
        </w:rPr>
        <w:t xml:space="preserve">There </w:t>
      </w:r>
      <w:r w:rsidR="00AC7D4E" w:rsidRPr="009424E6">
        <w:rPr>
          <w:rFonts w:ascii="Times" w:hAnsi="Times" w:cs="Lucida Grande"/>
          <w:color w:val="000000"/>
        </w:rPr>
        <w:t>have been three</w:t>
      </w:r>
      <w:r w:rsidRPr="009424E6">
        <w:rPr>
          <w:rFonts w:ascii="Times" w:hAnsi="Times" w:cs="Lucida Grande"/>
          <w:color w:val="000000"/>
        </w:rPr>
        <w:t xml:space="preserve"> periods of increased winter heatwave activity in the Central GOA (</w:t>
      </w:r>
      <w:r w:rsidR="00561FE3" w:rsidRPr="009424E6">
        <w:rPr>
          <w:rFonts w:ascii="Times" w:hAnsi="Times" w:cs="Lucida Grande"/>
          <w:color w:val="000000"/>
        </w:rPr>
        <w:t>Table 2.14</w:t>
      </w:r>
      <w:r w:rsidRPr="009424E6">
        <w:rPr>
          <w:rFonts w:ascii="Times" w:hAnsi="Times" w:cs="Lucida Grande"/>
          <w:color w:val="000000"/>
        </w:rPr>
        <w:t>), the fi</w:t>
      </w:r>
      <w:r w:rsidR="00AC7D4E" w:rsidRPr="009424E6">
        <w:rPr>
          <w:rFonts w:ascii="Times" w:hAnsi="Times" w:cs="Lucida Grande"/>
          <w:color w:val="000000"/>
        </w:rPr>
        <w:t>rst in 1983-1986, second in 2001</w:t>
      </w:r>
      <w:r w:rsidRPr="009424E6">
        <w:rPr>
          <w:rFonts w:ascii="Times" w:hAnsi="Times" w:cs="Lucida Grande"/>
          <w:color w:val="000000"/>
        </w:rPr>
        <w:t>-2006,</w:t>
      </w:r>
      <w:r w:rsidR="00AC7D4E" w:rsidRPr="009424E6">
        <w:rPr>
          <w:rFonts w:ascii="Times" w:hAnsi="Times" w:cs="Lucida Grande"/>
          <w:color w:val="000000"/>
        </w:rPr>
        <w:t xml:space="preserve"> and</w:t>
      </w:r>
      <w:r w:rsidRPr="009424E6">
        <w:rPr>
          <w:rFonts w:ascii="Times" w:hAnsi="Times" w:cs="Lucida Grande"/>
          <w:color w:val="000000"/>
        </w:rPr>
        <w:t xml:space="preserve"> </w:t>
      </w:r>
      <w:r w:rsidR="00AC7D4E" w:rsidRPr="009424E6">
        <w:rPr>
          <w:rFonts w:ascii="Times" w:hAnsi="Times" w:cs="Lucida Grande"/>
          <w:color w:val="000000"/>
        </w:rPr>
        <w:t>the third 2014-2021</w:t>
      </w:r>
      <w:r w:rsidRPr="009424E6">
        <w:rPr>
          <w:rFonts w:ascii="Times" w:hAnsi="Times" w:cs="Lucida Grande"/>
          <w:color w:val="000000"/>
        </w:rPr>
        <w:t xml:space="preserve">. Short winter marine heatwaves (Category I to II) occurred every winter between 1983 and 1986, however none of these exceeded 17 days and the total winter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this period was 84.23°C days over a total of 86 days. In the winter of 1997 there were two short (7 and 12 days) winter heatwave events with a total cumulative intensity of 17.19 °C days. In 1998 there was a strong heatwave from 3 March to the 14 June (102 days) with an </w:t>
      </w:r>
      <w:proofErr w:type="gramStart"/>
      <w:r w:rsidRPr="009424E6">
        <w:rPr>
          <w:rFonts w:ascii="Times" w:hAnsi="Times" w:cs="Lucida Grande"/>
          <w:color w:val="000000"/>
        </w:rPr>
        <w:t>I</w:t>
      </w:r>
      <w:r w:rsidRPr="009424E6">
        <w:rPr>
          <w:rFonts w:ascii="Times" w:hAnsi="Times" w:cs="Lucida Grande"/>
          <w:color w:val="000000"/>
          <w:vertAlign w:val="subscript"/>
        </w:rPr>
        <w:t>max</w:t>
      </w:r>
      <w:proofErr w:type="gramEnd"/>
      <w:r w:rsidRPr="009424E6">
        <w:rPr>
          <w:rFonts w:ascii="Times" w:hAnsi="Times" w:cs="Lucida Grande"/>
          <w:color w:val="000000"/>
        </w:rPr>
        <w:t xml:space="preserve"> of 2.36°C and cumulative intensity of 146.01°C days. From 2001 through 2006 there were 6 winter heatwave events, most were minor and less than two weeks in length, however between 6 November 2002 and 4 March 2003 there were two that lasted in sum 141 days with a cumulative intensity of 165.94°C days and an </w:t>
      </w:r>
      <w:proofErr w:type="gramStart"/>
      <w:r w:rsidRPr="009424E6">
        <w:rPr>
          <w:rFonts w:ascii="Times" w:hAnsi="Times" w:cs="Lucida Grande"/>
          <w:color w:val="000000"/>
        </w:rPr>
        <w:t>I</w:t>
      </w:r>
      <w:r w:rsidRPr="009424E6">
        <w:rPr>
          <w:rFonts w:ascii="Times" w:hAnsi="Times" w:cs="Lucida Grande"/>
          <w:color w:val="000000"/>
          <w:vertAlign w:val="subscript"/>
        </w:rPr>
        <w:t>max</w:t>
      </w:r>
      <w:proofErr w:type="gramEnd"/>
      <w:r w:rsidRPr="009424E6">
        <w:rPr>
          <w:rFonts w:ascii="Times" w:hAnsi="Times" w:cs="Lucida Grande"/>
          <w:color w:val="000000"/>
        </w:rPr>
        <w:t xml:space="preserve"> of 2.04°C. The 2014-2016 series of marine heatwave as described above was substantially longer lasting and more intense than anything experience previously in the region reaching a maximum SST anomaly of 3.12°C on 5 May 2016 and having a cumulative intensity of 1369.24 °C days across the three years. The most recent heatwave began 9 September 2018 to 23 December 2019. There are six distinct events making up the 2018-2019 heatwave with a maximum SST anomaly of 3.03 °C and a cumulative intensity of 625.23 °C days. For 2020 the sea surface temperatures dropped below the long-term mean in March but then increased in April (</w:t>
      </w:r>
      <w:r w:rsidR="00AC7D4E" w:rsidRPr="009424E6">
        <w:rPr>
          <w:rFonts w:ascii="Times" w:hAnsi="Times" w:cs="Lucida Grande"/>
          <w:color w:val="000000"/>
        </w:rPr>
        <w:t>Fig. 2.27</w:t>
      </w:r>
      <w:r w:rsidRPr="009424E6">
        <w:rPr>
          <w:rFonts w:ascii="Times" w:hAnsi="Times" w:cs="Lucida Grande"/>
          <w:color w:val="000000"/>
        </w:rPr>
        <w:t xml:space="preserve">). After April the SST remained above the 1982-2012 mean oscillating into and out of heatwave conditions through October 2020 with four heatwave events occurring between 8 June and mid-October for a cumulative intensity of 131.24 °C days. The highest </w:t>
      </w:r>
      <w:r w:rsidRPr="009424E6">
        <w:rPr>
          <w:rFonts w:ascii="Times" w:hAnsi="Times" w:cs="Lucida Grande"/>
          <w:color w:val="000000"/>
        </w:rPr>
        <w:lastRenderedPageBreak/>
        <w:t>seasonal anomaly for 2020 was on 22 August at 2.68</w:t>
      </w:r>
      <w:r w:rsidRPr="009424E6">
        <w:rPr>
          <w:color w:val="000000"/>
        </w:rPr>
        <w:t>°</w:t>
      </w:r>
      <w:r w:rsidRPr="009424E6">
        <w:rPr>
          <w:rFonts w:ascii="Times" w:hAnsi="Times" w:cs="Lucida Grande"/>
          <w:color w:val="000000"/>
        </w:rPr>
        <w:t xml:space="preserve">C. The longest heatwave event in 2020 has lasted 48 days starting 13 September and continuing to 31 October. In 2021 there were three short heatwaves in January through March, two of 4 days and one of five days with a maximum temperature of 1.79 </w:t>
      </w:r>
      <w:r w:rsidRPr="009424E6">
        <w:rPr>
          <w:color w:val="000000"/>
        </w:rPr>
        <w:t>°</w:t>
      </w:r>
      <w:r w:rsidRPr="009424E6">
        <w:rPr>
          <w:rFonts w:ascii="Times" w:hAnsi="Times" w:cs="Lucida Grande"/>
          <w:color w:val="000000"/>
        </w:rPr>
        <w:t>C above the seaso</w:t>
      </w:r>
      <w:r w:rsidR="00AC7D4E" w:rsidRPr="009424E6">
        <w:rPr>
          <w:rFonts w:ascii="Times" w:hAnsi="Times" w:cs="Lucida Grande"/>
          <w:color w:val="000000"/>
        </w:rPr>
        <w:t>nal mean. For the most part 2022 remained cool or near average, with no heatwave says during the winter or spawning season</w:t>
      </w:r>
      <w:r w:rsidRPr="009424E6">
        <w:rPr>
          <w:rFonts w:ascii="Times" w:hAnsi="Times" w:cs="Lucida Grande"/>
          <w:color w:val="000000"/>
        </w:rPr>
        <w:t>.</w:t>
      </w:r>
    </w:p>
    <w:p w14:paraId="40995F75" w14:textId="77777777" w:rsidR="004678F0" w:rsidRPr="009424E6" w:rsidRDefault="00025D45">
      <w:pPr>
        <w:pStyle w:val="Heading1"/>
        <w:pBdr>
          <w:top w:val="nil"/>
          <w:left w:val="nil"/>
          <w:bottom w:val="nil"/>
          <w:right w:val="nil"/>
          <w:between w:val="nil"/>
        </w:pBdr>
      </w:pPr>
      <w:r w:rsidRPr="009424E6">
        <w:t>Analytic Approach</w:t>
      </w:r>
    </w:p>
    <w:p w14:paraId="593A4DFF" w14:textId="5BBD42C8" w:rsidR="000D1E54" w:rsidRPr="009424E6" w:rsidRDefault="000D1E54" w:rsidP="000D1E54">
      <w:pPr>
        <w:pStyle w:val="Heading2"/>
      </w:pPr>
      <w:r w:rsidRPr="009424E6">
        <w:t>General Model Structure</w:t>
      </w:r>
    </w:p>
    <w:p w14:paraId="2CCF1F48" w14:textId="02506921" w:rsidR="000D1E54" w:rsidRPr="009424E6" w:rsidRDefault="000D1E54" w:rsidP="000D1E54">
      <w:r w:rsidRPr="009424E6">
        <w:t>This year we present the accepted model from last year, Model 19.1, with updated data.</w:t>
      </w:r>
      <w:r w:rsidR="00AC7D4E" w:rsidRPr="009424E6">
        <w:t xml:space="preserve"> We denote a new model number, Model 19.1a, to note the</w:t>
      </w:r>
      <w:r w:rsidR="004822FA" w:rsidRPr="009424E6">
        <w:t xml:space="preserve"> 1997 – 2002</w:t>
      </w:r>
      <w:r w:rsidR="00AC7D4E" w:rsidRPr="009424E6">
        <w:t xml:space="preserve"> State GHL </w:t>
      </w:r>
      <w:r w:rsidR="004822FA" w:rsidRPr="009424E6">
        <w:t>harvest that were</w:t>
      </w:r>
      <w:r w:rsidR="00AC7D4E" w:rsidRPr="009424E6">
        <w:t xml:space="preserve"> omitted from </w:t>
      </w:r>
      <w:r w:rsidR="004822FA" w:rsidRPr="009424E6">
        <w:t>previous assessments but is now included in the current assessment</w:t>
      </w:r>
      <w:r w:rsidR="00AE502B" w:rsidRPr="009424E6">
        <w:t xml:space="preserve"> (Appendix 2.2)</w:t>
      </w:r>
      <w:r w:rsidR="004822FA" w:rsidRPr="009424E6">
        <w:t>.</w:t>
      </w:r>
      <w:r w:rsidRPr="009424E6">
        <w:t xml:space="preserve"> To see the history of models used in this assessment refer to </w:t>
      </w:r>
      <w:proofErr w:type="spellStart"/>
      <w:r w:rsidRPr="009424E6">
        <w:t>A’mar</w:t>
      </w:r>
      <w:proofErr w:type="spellEnd"/>
      <w:r w:rsidRPr="009424E6">
        <w:t xml:space="preserve"> and </w:t>
      </w:r>
      <w:proofErr w:type="spellStart"/>
      <w:r w:rsidRPr="009424E6">
        <w:t>Palsson</w:t>
      </w:r>
      <w:proofErr w:type="spellEnd"/>
      <w:r w:rsidRPr="009424E6">
        <w:t xml:space="preserve"> (2015). The model for this year were run in Stock Synthesis version 3.30.18 (</w:t>
      </w:r>
      <w:proofErr w:type="spellStart"/>
      <w:r w:rsidRPr="009424E6">
        <w:t>Methot</w:t>
      </w:r>
      <w:proofErr w:type="spellEnd"/>
      <w:r w:rsidRPr="009424E6">
        <w:t xml:space="preserve"> and </w:t>
      </w:r>
      <w:proofErr w:type="spellStart"/>
      <w:r w:rsidRPr="009424E6">
        <w:t>Wetzell</w:t>
      </w:r>
      <w:proofErr w:type="spellEnd"/>
      <w:r w:rsidRPr="009424E6">
        <w:t xml:space="preserve"> 2013).     </w:t>
      </w:r>
    </w:p>
    <w:p w14:paraId="20EFD95C" w14:textId="4EE91226" w:rsidR="000D1E54" w:rsidRPr="009424E6" w:rsidRDefault="00B90E2B" w:rsidP="000D1E54">
      <w:commentRangeStart w:id="156"/>
      <w:r w:rsidRPr="009424E6">
        <w:t xml:space="preserve">Model </w:t>
      </w:r>
      <w:commentRangeEnd w:id="156"/>
      <w:r w:rsidR="002C4191">
        <w:rPr>
          <w:rStyle w:val="CommentReference"/>
        </w:rPr>
        <w:commentReference w:id="156"/>
      </w:r>
      <w:r w:rsidRPr="009424E6">
        <w:t>19.1 is a</w:t>
      </w:r>
      <w:r w:rsidR="000D1E54" w:rsidRPr="009424E6">
        <w:t xml:space="preserve"> single sex,</w:t>
      </w:r>
      <w:r w:rsidRPr="009424E6">
        <w:t xml:space="preserve"> age-</w:t>
      </w:r>
      <w:commentRangeStart w:id="157"/>
      <w:r w:rsidRPr="009424E6">
        <w:t xml:space="preserve">based </w:t>
      </w:r>
      <w:commentRangeEnd w:id="157"/>
      <w:r w:rsidR="002C4191">
        <w:rPr>
          <w:rStyle w:val="CommentReference"/>
        </w:rPr>
        <w:commentReference w:id="157"/>
      </w:r>
      <w:r w:rsidRPr="009424E6">
        <w:t>model</w:t>
      </w:r>
      <w:r w:rsidR="000D1E54" w:rsidRPr="009424E6">
        <w:t xml:space="preserve"> wi</w:t>
      </w:r>
      <w:r w:rsidRPr="009424E6">
        <w:t xml:space="preserve">th length-based selectivity. This model has </w:t>
      </w:r>
      <w:r w:rsidR="000D1E54" w:rsidRPr="009424E6">
        <w:t xml:space="preserve">data from three fisheries (longline, pot, and combined trawl fisheries) with a single season and two survey indices (post-1990 GOA bottom trawl survey and the AFSC Longline survey indices). Length composition data were available for all three fisheries and both survey indices. Conditional length at age were available for the three fisheries and AFSC bottom trawl survey. </w:t>
      </w:r>
    </w:p>
    <w:p w14:paraId="2C726DD9" w14:textId="77777777" w:rsidR="000D1E54" w:rsidRPr="009424E6" w:rsidRDefault="000D1E54" w:rsidP="000D1E54">
      <w:pPr>
        <w:rPr>
          <w:b/>
        </w:rPr>
      </w:pPr>
      <w:commentRangeStart w:id="158"/>
      <w:r w:rsidRPr="009424E6">
        <w:rPr>
          <w:b/>
        </w:rPr>
        <w:t>Time varying selectivity components for all models:</w:t>
      </w:r>
      <w:commentRangeEnd w:id="158"/>
      <w:r w:rsidR="00F1700F">
        <w:rPr>
          <w:rStyle w:val="CommentReference"/>
        </w:rPr>
        <w:commentReference w:id="158"/>
      </w:r>
    </w:p>
    <w:tbl>
      <w:tblPr>
        <w:tblStyle w:val="a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105"/>
      </w:tblGrid>
      <w:tr w:rsidR="000D1E54" w:rsidRPr="009424E6" w14:paraId="1B2760BA" w14:textId="77777777" w:rsidTr="006D7DD7">
        <w:tc>
          <w:tcPr>
            <w:tcW w:w="2245" w:type="dxa"/>
            <w:vAlign w:val="bottom"/>
          </w:tcPr>
          <w:p w14:paraId="3CECE5FD" w14:textId="77777777" w:rsidR="000D1E54" w:rsidRPr="009424E6" w:rsidRDefault="000D1E54" w:rsidP="002E107F">
            <w:pPr>
              <w:jc w:val="both"/>
              <w:rPr>
                <w:b/>
              </w:rPr>
            </w:pPr>
            <w:r w:rsidRPr="009424E6">
              <w:rPr>
                <w:b/>
              </w:rPr>
              <w:t>Component</w:t>
            </w:r>
          </w:p>
        </w:tc>
        <w:tc>
          <w:tcPr>
            <w:tcW w:w="7105" w:type="dxa"/>
            <w:vAlign w:val="bottom"/>
          </w:tcPr>
          <w:p w14:paraId="673FF1AD" w14:textId="77777777" w:rsidR="000D1E54" w:rsidRPr="009424E6" w:rsidRDefault="000D1E54" w:rsidP="002E107F">
            <w:pPr>
              <w:jc w:val="both"/>
              <w:rPr>
                <w:b/>
              </w:rPr>
            </w:pPr>
            <w:r w:rsidRPr="009424E6">
              <w:rPr>
                <w:b/>
              </w:rPr>
              <w:t>Temporal Blocks/</w:t>
            </w:r>
            <w:proofErr w:type="spellStart"/>
            <w:r w:rsidRPr="009424E6">
              <w:rPr>
                <w:b/>
              </w:rPr>
              <w:t>Devs</w:t>
            </w:r>
            <w:proofErr w:type="spellEnd"/>
          </w:p>
        </w:tc>
      </w:tr>
      <w:tr w:rsidR="000D1E54" w:rsidRPr="009424E6" w14:paraId="6D6DD397" w14:textId="77777777" w:rsidTr="006D7DD7">
        <w:tc>
          <w:tcPr>
            <w:tcW w:w="2245" w:type="dxa"/>
          </w:tcPr>
          <w:p w14:paraId="50B6821B" w14:textId="77777777" w:rsidR="000D1E54" w:rsidRPr="009424E6" w:rsidRDefault="000D1E54" w:rsidP="002E107F">
            <w:pPr>
              <w:jc w:val="both"/>
              <w:rPr>
                <w:b/>
              </w:rPr>
            </w:pPr>
            <w:r w:rsidRPr="009424E6">
              <w:t>Longline Fishery</w:t>
            </w:r>
          </w:p>
        </w:tc>
        <w:tc>
          <w:tcPr>
            <w:tcW w:w="7105" w:type="dxa"/>
            <w:vMerge w:val="restart"/>
            <w:vAlign w:val="center"/>
          </w:tcPr>
          <w:p w14:paraId="04AA2B0A" w14:textId="77777777" w:rsidR="000D1E54" w:rsidRPr="009424E6" w:rsidRDefault="000D1E54" w:rsidP="00BA50D6">
            <w:r w:rsidRPr="009424E6">
              <w:t>Annually variable 1978-1989</w:t>
            </w:r>
          </w:p>
          <w:p w14:paraId="0F41E153" w14:textId="0EB787FF" w:rsidR="000D1E54" w:rsidRPr="009424E6" w:rsidRDefault="000D1E54" w:rsidP="00BA50D6">
            <w:pPr>
              <w:rPr>
                <w:b/>
              </w:rPr>
            </w:pPr>
            <w:r w:rsidRPr="009424E6">
              <w:t xml:space="preserve">Blocks – </w:t>
            </w:r>
            <w:r w:rsidR="00B90E2B" w:rsidRPr="009424E6">
              <w:t>1990</w:t>
            </w:r>
            <w:r w:rsidRPr="009424E6">
              <w:t>-2004, 2005-2006, 2007-2016, 2017-</w:t>
            </w:r>
            <w:r w:rsidR="00BA50D6" w:rsidRPr="009424E6">
              <w:t>2022</w:t>
            </w:r>
          </w:p>
        </w:tc>
      </w:tr>
      <w:tr w:rsidR="000D1E54" w:rsidRPr="009424E6" w14:paraId="43A4E377" w14:textId="77777777" w:rsidTr="006D7DD7">
        <w:tc>
          <w:tcPr>
            <w:tcW w:w="2245" w:type="dxa"/>
          </w:tcPr>
          <w:p w14:paraId="295B28AA" w14:textId="77777777" w:rsidR="000D1E54" w:rsidRPr="009424E6" w:rsidRDefault="000D1E54" w:rsidP="002E107F">
            <w:pPr>
              <w:jc w:val="both"/>
              <w:rPr>
                <w:b/>
              </w:rPr>
            </w:pPr>
            <w:r w:rsidRPr="009424E6">
              <w:t>Trawl Fishery</w:t>
            </w:r>
          </w:p>
        </w:tc>
        <w:tc>
          <w:tcPr>
            <w:tcW w:w="7105" w:type="dxa"/>
            <w:vMerge/>
          </w:tcPr>
          <w:p w14:paraId="2933CF4F" w14:textId="77777777" w:rsidR="000D1E54" w:rsidRPr="009424E6" w:rsidRDefault="000D1E54" w:rsidP="002E107F">
            <w:pPr>
              <w:jc w:val="both"/>
              <w:rPr>
                <w:b/>
              </w:rPr>
            </w:pPr>
          </w:p>
        </w:tc>
      </w:tr>
      <w:tr w:rsidR="000D1E54" w:rsidRPr="009424E6" w14:paraId="799B2D17" w14:textId="77777777" w:rsidTr="006D7DD7">
        <w:tc>
          <w:tcPr>
            <w:tcW w:w="2245" w:type="dxa"/>
          </w:tcPr>
          <w:p w14:paraId="27B716F0" w14:textId="77777777" w:rsidR="000D1E54" w:rsidRPr="009424E6" w:rsidRDefault="000D1E54" w:rsidP="002E107F">
            <w:pPr>
              <w:jc w:val="both"/>
              <w:rPr>
                <w:b/>
              </w:rPr>
            </w:pPr>
            <w:r w:rsidRPr="009424E6">
              <w:t>Pot Fishery</w:t>
            </w:r>
          </w:p>
        </w:tc>
        <w:tc>
          <w:tcPr>
            <w:tcW w:w="7105" w:type="dxa"/>
          </w:tcPr>
          <w:p w14:paraId="35F7AC56" w14:textId="3DBFCDD7" w:rsidR="000D1E54" w:rsidRPr="009424E6" w:rsidRDefault="000D1E54" w:rsidP="002E107F">
            <w:pPr>
              <w:jc w:val="both"/>
              <w:rPr>
                <w:b/>
              </w:rPr>
            </w:pPr>
            <w:r w:rsidRPr="009424E6">
              <w:t>Blocks – 1977-2012 and 2013-</w:t>
            </w:r>
            <w:r w:rsidR="00BA50D6" w:rsidRPr="009424E6">
              <w:t>2022</w:t>
            </w:r>
          </w:p>
        </w:tc>
      </w:tr>
      <w:tr w:rsidR="000D1E54" w:rsidRPr="009424E6" w14:paraId="7370604E" w14:textId="77777777" w:rsidTr="006D7DD7">
        <w:trPr>
          <w:trHeight w:val="64"/>
        </w:trPr>
        <w:tc>
          <w:tcPr>
            <w:tcW w:w="2245" w:type="dxa"/>
          </w:tcPr>
          <w:p w14:paraId="511DC0FE" w14:textId="77777777" w:rsidR="000D1E54" w:rsidRPr="009424E6" w:rsidRDefault="000D1E54" w:rsidP="002E107F">
            <w:pPr>
              <w:jc w:val="both"/>
              <w:rPr>
                <w:b/>
              </w:rPr>
            </w:pPr>
            <w:r w:rsidRPr="009424E6">
              <w:t>Bottom trawl survey</w:t>
            </w:r>
          </w:p>
        </w:tc>
        <w:tc>
          <w:tcPr>
            <w:tcW w:w="7105" w:type="dxa"/>
          </w:tcPr>
          <w:p w14:paraId="7D81B101" w14:textId="0CDB97A9" w:rsidR="000D1E54" w:rsidRPr="009424E6" w:rsidRDefault="000D1E54" w:rsidP="002E107F">
            <w:pPr>
              <w:jc w:val="both"/>
              <w:rPr>
                <w:b/>
              </w:rPr>
            </w:pPr>
            <w:r w:rsidRPr="009424E6">
              <w:t xml:space="preserve">Blocks </w:t>
            </w:r>
            <w:r w:rsidR="004822FA" w:rsidRPr="009424E6">
              <w:t>– 1990</w:t>
            </w:r>
            <w:r w:rsidR="00BA50D6" w:rsidRPr="009424E6">
              <w:t>-1995, 1996-2006, 2007-2022</w:t>
            </w:r>
          </w:p>
        </w:tc>
      </w:tr>
    </w:tbl>
    <w:p w14:paraId="392B94BC" w14:textId="77777777" w:rsidR="000D1E54" w:rsidRPr="009424E6" w:rsidRDefault="000D1E54" w:rsidP="000D1E54">
      <w:pPr>
        <w:jc w:val="both"/>
        <w:rPr>
          <w:b/>
        </w:rPr>
      </w:pPr>
    </w:p>
    <w:p w14:paraId="699C1C24" w14:textId="518B5F62" w:rsidR="009F5C05" w:rsidRPr="009424E6" w:rsidRDefault="000D1E54" w:rsidP="009F5C05">
      <w:pPr>
        <w:keepNext/>
      </w:pPr>
      <w:r w:rsidRPr="009424E6">
        <w:t xml:space="preserve">The Stock Synthesis control </w:t>
      </w:r>
      <w:r w:rsidR="009F5C05">
        <w:t xml:space="preserve">and forecast </w:t>
      </w:r>
      <w:r w:rsidRPr="009424E6">
        <w:t xml:space="preserve">files for </w:t>
      </w:r>
      <w:r w:rsidR="00BA50D6" w:rsidRPr="009424E6">
        <w:t xml:space="preserve">this </w:t>
      </w:r>
      <w:r w:rsidR="00AE502B" w:rsidRPr="009424E6">
        <w:t>year’s</w:t>
      </w:r>
      <w:r w:rsidR="00BA50D6" w:rsidRPr="009424E6">
        <w:t xml:space="preserve"> model</w:t>
      </w:r>
      <w:r w:rsidR="009F5C05">
        <w:t xml:space="preserve"> are provided at </w:t>
      </w:r>
      <w:hyperlink r:id="rId11" w:history="1">
        <w:commentRangeStart w:id="159"/>
        <w:commentRangeStart w:id="160"/>
        <w:r w:rsidR="009F5C05" w:rsidRPr="007B4624">
          <w:rPr>
            <w:rStyle w:val="Hyperlink"/>
          </w:rPr>
          <w:t>https://afsc-assessments.github.io/GOA_PCOD/2022_ASSESSMENT/NOVEMBER_MODELS/MODEL_FILES</w:t>
        </w:r>
        <w:commentRangeEnd w:id="159"/>
        <w:commentRangeEnd w:id="160"/>
      </w:hyperlink>
      <w:r w:rsidR="009F5C05">
        <w:rPr>
          <w:rStyle w:val="CommentReference"/>
        </w:rPr>
        <w:commentReference w:id="159"/>
      </w:r>
      <w:r w:rsidR="002C4191">
        <w:rPr>
          <w:rStyle w:val="CommentReference"/>
        </w:rPr>
        <w:commentReference w:id="160"/>
      </w:r>
    </w:p>
    <w:p w14:paraId="3DA8D38B" w14:textId="77777777" w:rsidR="000D1E54" w:rsidRPr="009424E6" w:rsidRDefault="000D1E54" w:rsidP="000D1E54">
      <w:pPr>
        <w:pStyle w:val="Heading2"/>
      </w:pPr>
      <w:r w:rsidRPr="009424E6">
        <w:t xml:space="preserve">Parameters Estimated Outside the Assessment </w:t>
      </w:r>
      <w:commentRangeStart w:id="161"/>
      <w:r w:rsidRPr="009424E6">
        <w:t>Model</w:t>
      </w:r>
      <w:commentRangeEnd w:id="161"/>
      <w:r w:rsidR="000A5E37">
        <w:rPr>
          <w:rStyle w:val="CommentReference"/>
          <w:rFonts w:ascii="Times New Roman" w:eastAsia="Times New Roman" w:hAnsi="Times New Roman" w:cs="Times New Roman"/>
          <w:b w:val="0"/>
        </w:rPr>
        <w:commentReference w:id="161"/>
      </w:r>
    </w:p>
    <w:p w14:paraId="10C8423B"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Variability in Estimated Age</w:t>
      </w:r>
    </w:p>
    <w:p w14:paraId="6DA196E4" w14:textId="77777777" w:rsidR="000D1E54" w:rsidRPr="009424E6" w:rsidRDefault="000D1E54" w:rsidP="000D1E54">
      <w:r w:rsidRPr="009424E6">
        <w:t xml:space="preserve">Variability in </w:t>
      </w:r>
      <w:commentRangeStart w:id="162"/>
      <w:r w:rsidRPr="009424E6">
        <w:t xml:space="preserve">estimated </w:t>
      </w:r>
      <w:commentRangeEnd w:id="162"/>
      <w:r w:rsidR="00F1700F">
        <w:rPr>
          <w:rStyle w:val="CommentReference"/>
        </w:rPr>
        <w:commentReference w:id="162"/>
      </w:r>
      <w:r w:rsidRPr="009424E6">
        <w:t>age in Stock Synthesis is based on the standard deviation of estimated age. Weighted least squares regression has been used in the past several assessments to estimate a linear relationship between standard deviation and age. The regression was recomputed in 2011, yielding an estimated intercept of 0.023 and an estimated slope of 0.072 (</w:t>
      </w:r>
      <w:proofErr w:type="spellStart"/>
      <w:r w:rsidRPr="009424E6">
        <w:t>i.e</w:t>
      </w:r>
      <w:proofErr w:type="spellEnd"/>
      <w:r w:rsidRPr="009424E6">
        <w:t xml:space="preserve">, the standard deviation of estimated age was modeled as 0.023 + 0.072 × age), which gives a weighted </w:t>
      </w:r>
      <w:r w:rsidRPr="009424E6">
        <w:rPr>
          <w:i/>
        </w:rPr>
        <w:t>R</w:t>
      </w:r>
      <w:r w:rsidRPr="009424E6">
        <w:rPr>
          <w:vertAlign w:val="superscript"/>
        </w:rPr>
        <w:t>2</w:t>
      </w:r>
      <w:r w:rsidRPr="009424E6">
        <w:t xml:space="preserve"> of 0.88. This regression was retained in the present assessment.</w:t>
      </w:r>
    </w:p>
    <w:p w14:paraId="6B269147" w14:textId="2C5A3C4A"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Weight</w:t>
      </w:r>
      <w:ins w:id="163" w:author="Daniel.Goethel" w:date="2022-11-02T16:43:00Z">
        <w:r w:rsidR="00F1700F">
          <w:t>-</w:t>
        </w:r>
      </w:ins>
      <w:del w:id="164" w:author="Daniel.Goethel" w:date="2022-11-02T16:43:00Z">
        <w:r w:rsidRPr="009424E6" w:rsidDel="00F1700F">
          <w:delText xml:space="preserve"> </w:delText>
        </w:r>
      </w:del>
      <w:r w:rsidRPr="009424E6">
        <w:t>at</w:t>
      </w:r>
      <w:ins w:id="165" w:author="Daniel.Goethel" w:date="2022-11-02T16:43:00Z">
        <w:r w:rsidR="00F1700F">
          <w:t>-</w:t>
        </w:r>
      </w:ins>
      <w:del w:id="166" w:author="Daniel.Goethel" w:date="2022-11-02T16:43:00Z">
        <w:r w:rsidRPr="009424E6" w:rsidDel="00F1700F">
          <w:delText xml:space="preserve"> </w:delText>
        </w:r>
      </w:del>
      <w:r w:rsidRPr="009424E6">
        <w:t>Length</w:t>
      </w:r>
    </w:p>
    <w:p w14:paraId="41A032B9" w14:textId="77777777" w:rsidR="000D1E54" w:rsidRPr="009424E6" w:rsidRDefault="000D1E54" w:rsidP="000D1E54">
      <w:r w:rsidRPr="009424E6">
        <w:t>Parameters governing the weight-at-length were estimated outside the model using AFSC GOA bottom trawl survey data through 2015, giving the following values:</w:t>
      </w:r>
    </w:p>
    <w:tbl>
      <w:tblPr>
        <w:tblW w:w="0" w:type="auto"/>
        <w:jc w:val="center"/>
        <w:tblLayout w:type="fixed"/>
        <w:tblLook w:val="01E0" w:firstRow="1" w:lastRow="1" w:firstColumn="1" w:lastColumn="1" w:noHBand="0" w:noVBand="0"/>
      </w:tblPr>
      <w:tblGrid>
        <w:gridCol w:w="1440"/>
        <w:gridCol w:w="1440"/>
      </w:tblGrid>
      <w:tr w:rsidR="000D1E54" w:rsidRPr="009424E6" w14:paraId="4D9AE08E" w14:textId="77777777" w:rsidTr="002E107F">
        <w:trPr>
          <w:trHeight w:val="216"/>
          <w:jc w:val="center"/>
        </w:trPr>
        <w:tc>
          <w:tcPr>
            <w:tcW w:w="1440" w:type="dxa"/>
          </w:tcPr>
          <w:p w14:paraId="39C6CCA2" w14:textId="77777777" w:rsidR="000D1E54" w:rsidRPr="009424E6" w:rsidRDefault="000D1E54" w:rsidP="002E107F">
            <w:pPr>
              <w:pStyle w:val="NoSpacing"/>
            </w:pPr>
          </w:p>
        </w:tc>
        <w:tc>
          <w:tcPr>
            <w:tcW w:w="1440" w:type="dxa"/>
          </w:tcPr>
          <w:p w14:paraId="1AA52C22" w14:textId="77777777" w:rsidR="000D1E54" w:rsidRPr="009424E6" w:rsidRDefault="000D1E54" w:rsidP="002E107F">
            <w:pPr>
              <w:pStyle w:val="NoSpacing"/>
              <w:jc w:val="right"/>
            </w:pPr>
            <w:r w:rsidRPr="009424E6">
              <w:t>Value</w:t>
            </w:r>
          </w:p>
        </w:tc>
      </w:tr>
      <w:tr w:rsidR="000D1E54" w:rsidRPr="009424E6" w14:paraId="2A6C25A8" w14:textId="77777777" w:rsidTr="002E107F">
        <w:trPr>
          <w:trHeight w:val="216"/>
          <w:jc w:val="center"/>
        </w:trPr>
        <w:tc>
          <w:tcPr>
            <w:tcW w:w="1440" w:type="dxa"/>
          </w:tcPr>
          <w:p w14:paraId="49A57702" w14:textId="77777777" w:rsidR="000D1E54" w:rsidRPr="009424E6" w:rsidRDefault="000D1E54" w:rsidP="002E107F">
            <w:pPr>
              <w:pStyle w:val="NoSpacing"/>
            </w:pPr>
            <w:r w:rsidRPr="009424E6">
              <w:rPr>
                <w:i/>
              </w:rPr>
              <w:lastRenderedPageBreak/>
              <w:sym w:font="Symbol" w:char="F061"/>
            </w:r>
            <w:r w:rsidRPr="009424E6">
              <w:t>:</w:t>
            </w:r>
          </w:p>
        </w:tc>
        <w:tc>
          <w:tcPr>
            <w:tcW w:w="1440" w:type="dxa"/>
          </w:tcPr>
          <w:p w14:paraId="6BD3763E" w14:textId="77777777" w:rsidR="000D1E54" w:rsidRPr="009424E6" w:rsidRDefault="000D1E54" w:rsidP="002E107F">
            <w:pPr>
              <w:pStyle w:val="NoSpacing"/>
              <w:jc w:val="right"/>
            </w:pPr>
            <w:r w:rsidRPr="009424E6">
              <w:t>5.631</w:t>
            </w:r>
            <w:r w:rsidRPr="009424E6">
              <w:sym w:font="Symbol" w:char="F0B4"/>
            </w:r>
            <w:r w:rsidRPr="009424E6">
              <w:t>10</w:t>
            </w:r>
            <w:r w:rsidRPr="009424E6">
              <w:rPr>
                <w:vertAlign w:val="superscript"/>
              </w:rPr>
              <w:sym w:font="Symbol" w:char="F02D"/>
            </w:r>
            <w:r w:rsidRPr="009424E6">
              <w:rPr>
                <w:vertAlign w:val="superscript"/>
              </w:rPr>
              <w:t>6</w:t>
            </w:r>
          </w:p>
        </w:tc>
      </w:tr>
      <w:tr w:rsidR="000D1E54" w:rsidRPr="009424E6" w14:paraId="48BD52B3" w14:textId="77777777" w:rsidTr="002E107F">
        <w:trPr>
          <w:trHeight w:val="216"/>
          <w:jc w:val="center"/>
        </w:trPr>
        <w:tc>
          <w:tcPr>
            <w:tcW w:w="1440" w:type="dxa"/>
          </w:tcPr>
          <w:p w14:paraId="11ED5EB3" w14:textId="77777777" w:rsidR="000D1E54" w:rsidRPr="009424E6" w:rsidRDefault="000D1E54" w:rsidP="002E107F">
            <w:pPr>
              <w:pStyle w:val="NoSpacing"/>
            </w:pPr>
            <w:r w:rsidRPr="009424E6">
              <w:rPr>
                <w:i/>
              </w:rPr>
              <w:sym w:font="Symbol" w:char="F062"/>
            </w:r>
            <w:r w:rsidRPr="009424E6">
              <w:t>:</w:t>
            </w:r>
          </w:p>
        </w:tc>
        <w:tc>
          <w:tcPr>
            <w:tcW w:w="1440" w:type="dxa"/>
          </w:tcPr>
          <w:p w14:paraId="5A56A323" w14:textId="77777777" w:rsidR="000D1E54" w:rsidRPr="009424E6" w:rsidRDefault="000D1E54" w:rsidP="002E107F">
            <w:pPr>
              <w:pStyle w:val="NoSpacing"/>
              <w:jc w:val="right"/>
            </w:pPr>
            <w:r w:rsidRPr="009424E6">
              <w:t>3.1306</w:t>
            </w:r>
          </w:p>
        </w:tc>
      </w:tr>
      <w:tr w:rsidR="000D1E54" w:rsidRPr="009424E6" w14:paraId="6C95E1E3" w14:textId="77777777" w:rsidTr="002E107F">
        <w:trPr>
          <w:trHeight w:val="216"/>
          <w:jc w:val="center"/>
        </w:trPr>
        <w:tc>
          <w:tcPr>
            <w:tcW w:w="1440" w:type="dxa"/>
          </w:tcPr>
          <w:p w14:paraId="221A86D4" w14:textId="77777777" w:rsidR="000D1E54" w:rsidRPr="009424E6" w:rsidRDefault="000D1E54" w:rsidP="002E107F">
            <w:pPr>
              <w:pStyle w:val="NoSpacing"/>
            </w:pPr>
            <w:r w:rsidRPr="009424E6">
              <w:t>Samples:</w:t>
            </w:r>
          </w:p>
        </w:tc>
        <w:tc>
          <w:tcPr>
            <w:tcW w:w="1440" w:type="dxa"/>
          </w:tcPr>
          <w:p w14:paraId="6EB338C5" w14:textId="77777777" w:rsidR="000D1E54" w:rsidRPr="009424E6" w:rsidRDefault="000D1E54" w:rsidP="002E107F">
            <w:pPr>
              <w:pStyle w:val="NoSpacing"/>
              <w:jc w:val="right"/>
            </w:pPr>
            <w:r w:rsidRPr="009424E6">
              <w:t>7,366</w:t>
            </w:r>
          </w:p>
        </w:tc>
      </w:tr>
    </w:tbl>
    <w:p w14:paraId="4D07B946"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Maturity</w:t>
      </w:r>
    </w:p>
    <w:p w14:paraId="3C5B9D5A" w14:textId="039DB415" w:rsidR="000D1E54" w:rsidRPr="009424E6" w:rsidRDefault="000D1E54" w:rsidP="000D1E54">
      <w:r w:rsidRPr="009424E6">
        <w:t xml:space="preserve">The length at 50% maturity was calculated using the </w:t>
      </w:r>
      <w:proofErr w:type="spellStart"/>
      <w:r w:rsidRPr="009424E6">
        <w:rPr>
          <w:i/>
        </w:rPr>
        <w:t>morp_mature</w:t>
      </w:r>
      <w:proofErr w:type="spellEnd"/>
      <w:r w:rsidRPr="009424E6">
        <w:t xml:space="preserve"> function in the </w:t>
      </w:r>
      <w:proofErr w:type="spellStart"/>
      <w:r w:rsidRPr="009424E6">
        <w:t>sizeMat</w:t>
      </w:r>
      <w:proofErr w:type="spellEnd"/>
      <w:r w:rsidRPr="009424E6">
        <w:t xml:space="preserve"> R package (</w:t>
      </w:r>
      <w:proofErr w:type="spellStart"/>
      <w:r w:rsidRPr="009424E6">
        <w:t>Torrejon</w:t>
      </w:r>
      <w:proofErr w:type="spellEnd"/>
      <w:r w:rsidRPr="009424E6">
        <w:t>-Magallanes 2017) using all of the length</w:t>
      </w:r>
      <w:ins w:id="167" w:author="Daniel.Goethel" w:date="2022-11-02T16:43:00Z">
        <w:r w:rsidR="00EE0D30">
          <w:t>-</w:t>
        </w:r>
      </w:ins>
      <w:del w:id="168" w:author="Daniel.Goethel" w:date="2022-11-02T16:43:00Z">
        <w:r w:rsidRPr="009424E6" w:rsidDel="00EE0D30">
          <w:delText xml:space="preserve"> </w:delText>
        </w:r>
      </w:del>
      <w:r w:rsidRPr="009424E6">
        <w:t>at</w:t>
      </w:r>
      <w:ins w:id="169" w:author="Daniel.Goethel" w:date="2022-11-02T16:43:00Z">
        <w:r w:rsidR="00EE0D30">
          <w:t>-</w:t>
        </w:r>
      </w:ins>
      <w:del w:id="170" w:author="Daniel.Goethel" w:date="2022-11-02T16:43:00Z">
        <w:r w:rsidRPr="009424E6" w:rsidDel="00EE0D30">
          <w:delText xml:space="preserve"> </w:delText>
        </w:r>
      </w:del>
      <w:r w:rsidRPr="009424E6">
        <w:t>maturity data available from the Stark (2007) study for the Gulf of Alaska. This included some maturity data that was not available to Stark (2007) at the time of publication and some maturities from March and April not used in the calculation of L</w:t>
      </w:r>
      <w:r w:rsidRPr="009424E6">
        <w:rPr>
          <w:vertAlign w:val="subscript"/>
        </w:rPr>
        <w:t>50%</w:t>
      </w:r>
      <w:r w:rsidRPr="009424E6">
        <w:t xml:space="preserve"> published. This resulted in the following values: length at 50% maturity = 57.3 cm and slope of linearized logistic equation = -0.27365. </w:t>
      </w:r>
    </w:p>
    <w:p w14:paraId="21B06741"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Aging Error</w:t>
      </w:r>
    </w:p>
    <w:p w14:paraId="0775EF20" w14:textId="75BD8073" w:rsidR="000D1E54" w:rsidRPr="009424E6" w:rsidRDefault="00EE0D30" w:rsidP="000D1E54">
      <w:ins w:id="171" w:author="Daniel.Goethel" w:date="2022-11-02T16:44:00Z">
        <w:r>
          <w:t xml:space="preserve">An </w:t>
        </w:r>
      </w:ins>
      <w:del w:id="172" w:author="Daniel.Goethel" w:date="2022-11-02T16:44:00Z">
        <w:r w:rsidR="000D1E54" w:rsidRPr="009424E6" w:rsidDel="00EE0D30">
          <w:delText>A</w:delText>
        </w:r>
      </w:del>
      <w:ins w:id="173" w:author="Daniel.Goethel" w:date="2022-11-02T16:44:00Z">
        <w:r>
          <w:t>a</w:t>
        </w:r>
      </w:ins>
      <w:r w:rsidR="000D1E54" w:rsidRPr="009424E6">
        <w:t xml:space="preserve">ging error vector was included in </w:t>
      </w:r>
      <w:r w:rsidR="00BA50D6" w:rsidRPr="009424E6">
        <w:t>the model</w:t>
      </w:r>
      <w:r w:rsidR="000D1E54" w:rsidRPr="009424E6">
        <w:t xml:space="preserve">. These were developed from age reader agreement testing results for otoliths read from the 2007-2017 bottom trawl surveys. The standard deviation at age 3 was 0.57 and at age 10 was 1.16, the model assumed a linear interpolation between these values and no error at ages 1 and 2.  </w:t>
      </w:r>
    </w:p>
    <w:p w14:paraId="52634F2E" w14:textId="77777777" w:rsidR="000D1E54" w:rsidRPr="009424E6" w:rsidRDefault="000D1E54" w:rsidP="000D1E54">
      <w:pPr>
        <w:pStyle w:val="Heading2"/>
      </w:pPr>
      <w:r w:rsidRPr="009424E6">
        <w:t>Parameters Estimated Inside the Assessment Model</w:t>
      </w:r>
    </w:p>
    <w:p w14:paraId="46E16629" w14:textId="59757FFC" w:rsidR="000D1E54" w:rsidRPr="009424E6" w:rsidRDefault="000D1E54" w:rsidP="000D1E54">
      <w:r w:rsidRPr="009424E6">
        <w:t xml:space="preserve">Parameters estimated </w:t>
      </w:r>
      <w:commentRangeStart w:id="174"/>
      <w:r w:rsidRPr="009424E6">
        <w:t xml:space="preserve">conditionally </w:t>
      </w:r>
      <w:commentRangeEnd w:id="174"/>
      <w:r w:rsidR="00EE0D30">
        <w:rPr>
          <w:rStyle w:val="CommentReference"/>
        </w:rPr>
        <w:commentReference w:id="174"/>
      </w:r>
      <w:r w:rsidRPr="009424E6">
        <w:t>(i.e., within individual SS runs, based on the data and the parameters estimated independently) in the model include the growth parameters, annual recruitment deviations, gear-specific fishery selectivity parameters, aging bias adjustment parameters, survey catchability, and survey and fishery selectivity parameters (Table 2.1</w:t>
      </w:r>
      <w:r w:rsidR="00561FE3" w:rsidRPr="009424E6">
        <w:t>5</w:t>
      </w:r>
      <w:r w:rsidRPr="009424E6">
        <w:t xml:space="preserve">). </w:t>
      </w:r>
    </w:p>
    <w:p w14:paraId="5019138D"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Natural Mortality</w:t>
      </w:r>
    </w:p>
    <w:p w14:paraId="6D0FEE33" w14:textId="445A70D6" w:rsidR="000D1E54" w:rsidRPr="009424E6" w:rsidRDefault="000D1E54" w:rsidP="000D1E54">
      <w:r w:rsidRPr="009424E6">
        <w:t xml:space="preserve">In the 1993 BSAI Pacific cod assessment (Thompson and </w:t>
      </w:r>
      <w:proofErr w:type="spellStart"/>
      <w:r w:rsidRPr="009424E6">
        <w:t>Methot</w:t>
      </w:r>
      <w:proofErr w:type="spellEnd"/>
      <w:r w:rsidRPr="009424E6">
        <w:t xml:space="preserve"> 1993), the natural mortality rate </w:t>
      </w:r>
      <w:r w:rsidRPr="009424E6">
        <w:rPr>
          <w:i/>
        </w:rPr>
        <w:t>M</w:t>
      </w:r>
      <w:r w:rsidRPr="009424E6">
        <w:t xml:space="preserve"> was estimated to be 0.37. All subsequent assessments of the BSAI and GOA Pacific cod stocks (except the 1995 GOA assessment) have used this value for </w:t>
      </w:r>
      <w:r w:rsidRPr="009424E6">
        <w:rPr>
          <w:i/>
        </w:rPr>
        <w:t>M</w:t>
      </w:r>
      <w:r w:rsidRPr="009424E6">
        <w:t xml:space="preserve">, until the 2007 assessments, at which time the BSAI assessment adopted a value of 0.34 and the GOA assessment adopted a value of 0.38. Both of these were accepted by the respective Plan Teams and the SSC. The new values were based on Equation 7 of Jensen (1996) and ages at 50% maturity reported by </w:t>
      </w:r>
      <w:del w:id="175" w:author="Daniel.Goethel" w:date="2022-11-02T16:46:00Z">
        <w:r w:rsidRPr="009424E6" w:rsidDel="00EE0D30">
          <w:delText>(</w:delText>
        </w:r>
      </w:del>
      <w:r w:rsidRPr="009424E6">
        <w:t xml:space="preserve">Stark </w:t>
      </w:r>
      <w:ins w:id="176" w:author="Daniel.Goethel" w:date="2022-11-02T16:46:00Z">
        <w:r w:rsidR="00EE0D30">
          <w:t>(</w:t>
        </w:r>
      </w:ins>
      <w:r w:rsidRPr="009424E6">
        <w:t xml:space="preserve">2007; see “Maturity” subsection below). In response to a request from the SSC, the 2008 BSAI assessment included further discussion and justification for these values. </w:t>
      </w:r>
    </w:p>
    <w:p w14:paraId="1731FC89" w14:textId="37AF18C3" w:rsidR="000D1E54" w:rsidRPr="009424E6" w:rsidRDefault="000D1E54" w:rsidP="000D1E54">
      <w:r w:rsidRPr="009424E6">
        <w:t xml:space="preserve">For the 2016 reference model (Model 16.08.25) </w:t>
      </w:r>
      <w:r w:rsidRPr="009424E6">
        <w:rPr>
          <w:i/>
        </w:rPr>
        <w:t>M</w:t>
      </w:r>
      <w:r w:rsidRPr="009424E6">
        <w:t xml:space="preserve"> was estimated using a normal prior with a mean of 0.38 and CV of 0.1. In 2017 Dr. Thompson presented a new natural mortality prior based on a literature search (</w:t>
      </w:r>
      <w:r w:rsidR="00561FE3" w:rsidRPr="009424E6">
        <w:t>Table 2.16</w:t>
      </w:r>
      <w:r w:rsidRPr="009424E6">
        <w:t xml:space="preserve">) for the Bering Sea stock assessment (Thompson 2017). For the Gulf of Alaska stock, we used the same methodology and literature search to devise a new prior for M. This resulted in a lognormal prior on M of -0.81 (μ=0.44) with a standard deviation of 0.41 for </w:t>
      </w:r>
      <w:r w:rsidR="00384D22" w:rsidRPr="009424E6">
        <w:t>the Gulf of Alaska Pacific cod.</w:t>
      </w:r>
    </w:p>
    <w:p w14:paraId="73B1DDB9" w14:textId="6ACE5894" w:rsidR="000D1E54" w:rsidRPr="009424E6" w:rsidRDefault="000D1E54" w:rsidP="000D1E54">
      <w:r w:rsidRPr="009424E6">
        <w:t xml:space="preserve">In 2017 it was hypothesized that due to the drop in all available survey indices between 2013 and 2017 it was suspected that there was an increase in natural mortality during the height of the 2014-2016 marine heatwave. The 2017 reference model, Model 17.09.35 used a block for 2015-2016 where M could be fit separately from all other years. In consideration of the marine heatwave analysis, models in 2018 expanded the natural mortality block to 2014-2016. For this </w:t>
      </w:r>
      <w:proofErr w:type="spellStart"/>
      <w:r w:rsidRPr="009424E6">
        <w:t>M</w:t>
      </w:r>
      <w:r w:rsidRPr="009424E6">
        <w:rPr>
          <w:vertAlign w:val="subscript"/>
        </w:rPr>
        <w:t>standard</w:t>
      </w:r>
      <w:proofErr w:type="spellEnd"/>
      <w:r w:rsidRPr="009424E6">
        <w:t xml:space="preserve"> is fit separate from M</w:t>
      </w:r>
      <w:r w:rsidRPr="009424E6">
        <w:rPr>
          <w:vertAlign w:val="subscript"/>
        </w:rPr>
        <w:t>2014-2016</w:t>
      </w:r>
      <w:r w:rsidRPr="009424E6">
        <w:t xml:space="preserve"> with a lognormal prior of </w:t>
      </w:r>
      <w:proofErr w:type="gramStart"/>
      <w:r w:rsidRPr="009424E6">
        <w:t>log(</w:t>
      </w:r>
      <w:proofErr w:type="gramEnd"/>
      <w:r w:rsidRPr="009424E6">
        <w:t xml:space="preserve">μ) = -0.81 and σ of either 0.1 or 0.41. The σ of 0.41 was based on a reevaluation of </w:t>
      </w:r>
      <w:r w:rsidRPr="009424E6">
        <w:lastRenderedPageBreak/>
        <w:t>the data presented by Dr. Thompson described above and in Table 2.1</w:t>
      </w:r>
      <w:r w:rsidR="004822FA" w:rsidRPr="009424E6">
        <w:t>6</w:t>
      </w:r>
      <w:r w:rsidRPr="009424E6">
        <w:t xml:space="preserve">, but limited to not include data from the Gulf of Alaska used in the current model. </w:t>
      </w:r>
    </w:p>
    <w:p w14:paraId="2C0B889D" w14:textId="79B30965" w:rsidR="000D1E54" w:rsidRPr="009424E6" w:rsidRDefault="000D1E54" w:rsidP="00384D22">
      <w:pPr>
        <w:rPr>
          <w:rFonts w:eastAsiaTheme="minorEastAsia"/>
        </w:rPr>
      </w:pPr>
      <w:r w:rsidRPr="009424E6">
        <w:rPr>
          <w:rFonts w:eastAsiaTheme="minorEastAsia"/>
        </w:rPr>
        <w:t xml:space="preserve">Natural mortality in the Model </w:t>
      </w:r>
      <w:r w:rsidRPr="009424E6">
        <w:t>19.1</w:t>
      </w:r>
      <w:r w:rsidR="004822FA" w:rsidRPr="009424E6">
        <w:t>a</w:t>
      </w:r>
      <w:r w:rsidRPr="009424E6">
        <w:rPr>
          <w:rFonts w:eastAsiaTheme="minorEastAsia"/>
        </w:rPr>
        <w:t xml:space="preserve"> were fit for two time blocks, 2014-2016 and all other years, as a single non-varying parameter for all ages for each block</w:t>
      </w:r>
      <w:r w:rsidR="00384D22" w:rsidRPr="009424E6">
        <w:rPr>
          <w:rFonts w:eastAsiaTheme="minorEastAsia"/>
        </w:rPr>
        <w:t>.</w:t>
      </w:r>
    </w:p>
    <w:p w14:paraId="5184B6AA"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Growth</w:t>
      </w:r>
    </w:p>
    <w:p w14:paraId="6B608A78" w14:textId="67D20232" w:rsidR="000D1E54" w:rsidRPr="009424E6" w:rsidRDefault="000D1E54" w:rsidP="000D1E54">
      <w:r w:rsidRPr="009424E6">
        <w:t>For Model 19.1</w:t>
      </w:r>
      <w:r w:rsidR="004822FA" w:rsidRPr="009424E6">
        <w:t>a</w:t>
      </w:r>
      <w:r w:rsidRPr="009424E6">
        <w:t xml:space="preserve"> length at 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9424E6">
        <w:t xml:space="preserve">, were modeled as three parameter von Bertalanffy growth models with length in June,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9424E6">
        <w:rPr>
          <w:rFonts w:eastAsiaTheme="minorEastAsia"/>
        </w:rPr>
        <w:t>, maximum asymptotic length, L</w:t>
      </w:r>
      <w:r w:rsidRPr="009424E6">
        <w:rPr>
          <w:rFonts w:eastAsiaTheme="minorEastAsia"/>
          <w:vertAlign w:val="subscript"/>
        </w:rPr>
        <w:t>2</w:t>
      </w:r>
      <w:r w:rsidRPr="009424E6">
        <w:rPr>
          <w:rFonts w:eastAsiaTheme="minorEastAsia"/>
        </w:rPr>
        <w:t>, and growth rate, k,</w:t>
      </w:r>
      <w:r w:rsidRPr="009424E6">
        <w:t xml:space="preserve"> as:</w:t>
      </w:r>
    </w:p>
    <w:p w14:paraId="71AD2151" w14:textId="77777777" w:rsidR="000D1E54" w:rsidRPr="009424E6" w:rsidRDefault="001070C9" w:rsidP="000D1E54">
      <w:pPr>
        <w:jc w:val="center"/>
        <w:rPr>
          <w:rFonts w:eastAsiaTheme="minorEastAsia"/>
        </w:rP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e>
            </m:d>
            <m:r>
              <m:rPr>
                <m:sty m:val="p"/>
              </m:rPr>
              <w:rPr>
                <w:rFonts w:ascii="Cambria Math" w:hAnsi="Cambria Math"/>
              </w:rPr>
              <m:t>e</m:t>
            </m:r>
          </m:e>
          <m:sup>
            <m:r>
              <m:rPr>
                <m:sty m:val="p"/>
              </m:rPr>
              <w:rPr>
                <w:rFonts w:ascii="Cambria Math" w:hAnsi="Cambria Math"/>
              </w:rPr>
              <m:t>-ak</m:t>
            </m:r>
          </m:sup>
        </m:sSup>
      </m:oMath>
      <w:r w:rsidR="000D1E54" w:rsidRPr="009424E6">
        <w:rPr>
          <w:rFonts w:eastAsiaTheme="minorEastAsia"/>
        </w:rPr>
        <w:t xml:space="preserve">, </w:t>
      </w:r>
    </w:p>
    <w:p w14:paraId="19E406DB" w14:textId="77777777" w:rsidR="000D1E54" w:rsidRPr="009424E6" w:rsidRDefault="000D1E54" w:rsidP="000D1E54">
      <w:pPr>
        <w:rPr>
          <w:rFonts w:eastAsiaTheme="minorEastAsia"/>
        </w:rPr>
      </w:pPr>
      <w:proofErr w:type="gramStart"/>
      <w:r w:rsidRPr="009424E6">
        <w:rPr>
          <w:rFonts w:eastAsiaTheme="minorEastAsia"/>
        </w:rPr>
        <w:t>where</w:t>
      </w:r>
      <w:proofErr w:type="gramEnd"/>
      <w:r w:rsidRPr="009424E6">
        <w:rPr>
          <w:rFonts w:eastAsiaTheme="minorEastAsia"/>
        </w:rPr>
        <w:t xml:space="preserve"> a was age.</w:t>
      </w:r>
    </w:p>
    <w:p w14:paraId="18F6285F" w14:textId="6F0C4165" w:rsidR="000D1E54" w:rsidRPr="009424E6" w:rsidRDefault="000D1E54" w:rsidP="000D1E54">
      <w:r w:rsidRPr="009424E6">
        <w:t>The initial growth parameters L</w:t>
      </w:r>
      <w:r w:rsidRPr="009424E6">
        <w:rPr>
          <w:vertAlign w:val="subscript"/>
        </w:rPr>
        <w:t>1</w:t>
      </w:r>
      <w:r w:rsidRPr="009424E6">
        <w:t>, k, and L</w:t>
      </w:r>
      <w:r w:rsidRPr="009424E6">
        <w:rPr>
          <w:vertAlign w:val="subscript"/>
        </w:rPr>
        <w:t>2</w:t>
      </w:r>
      <w:r w:rsidRPr="009424E6">
        <w:t xml:space="preserve"> initial values and ‘priors’ based on a nonlinear least squares regression of the 2007-2015 AFSC GOA bottom trawl survey length</w:t>
      </w:r>
      <w:ins w:id="177" w:author="Daniel.Goethel" w:date="2022-11-02T16:48:00Z">
        <w:r w:rsidR="00EE0D30">
          <w:t>-</w:t>
        </w:r>
      </w:ins>
      <w:del w:id="178" w:author="Daniel.Goethel" w:date="2022-11-02T16:48:00Z">
        <w:r w:rsidRPr="009424E6" w:rsidDel="00EE0D30">
          <w:delText xml:space="preserve"> </w:delText>
        </w:r>
      </w:del>
      <w:r w:rsidRPr="009424E6">
        <w:t>at</w:t>
      </w:r>
      <w:ins w:id="179" w:author="Daniel.Goethel" w:date="2022-11-02T16:48:00Z">
        <w:r w:rsidR="00EE0D30">
          <w:t>-</w:t>
        </w:r>
      </w:ins>
      <w:del w:id="180" w:author="Daniel.Goethel" w:date="2022-11-02T16:48:00Z">
        <w:r w:rsidRPr="009424E6" w:rsidDel="00EE0D30">
          <w:delText xml:space="preserve"> </w:delText>
        </w:r>
      </w:del>
      <w:r w:rsidRPr="009424E6">
        <w:t xml:space="preserve">age data. The </w:t>
      </w:r>
      <w:proofErr w:type="spellStart"/>
      <w:r w:rsidRPr="009424E6">
        <w:rPr>
          <w:i/>
        </w:rPr>
        <w:t>nls</w:t>
      </w:r>
      <w:proofErr w:type="spellEnd"/>
      <w:r w:rsidRPr="009424E6">
        <w:t xml:space="preserve"> function from the </w:t>
      </w:r>
      <w:proofErr w:type="spellStart"/>
      <w:r w:rsidRPr="009424E6">
        <w:t>nlstools</w:t>
      </w:r>
      <w:proofErr w:type="spellEnd"/>
      <w:r w:rsidRPr="009424E6">
        <w:t xml:space="preserve"> library (</w:t>
      </w:r>
      <w:proofErr w:type="spellStart"/>
      <w:r w:rsidRPr="009424E6">
        <w:t>Baty</w:t>
      </w:r>
      <w:proofErr w:type="spellEnd"/>
      <w:r w:rsidRPr="009424E6">
        <w:t xml:space="preserve"> </w:t>
      </w:r>
      <w:r w:rsidRPr="009424E6">
        <w:rPr>
          <w:i/>
        </w:rPr>
        <w:t>et al.</w:t>
      </w:r>
      <w:r w:rsidRPr="009424E6">
        <w:t xml:space="preserve"> 2015) in R was used to fit the basic model. Variance of the parameters were determined through bootstrap of the model with 1,000 iterations. </w:t>
      </w:r>
      <w:proofErr w:type="spellStart"/>
      <w:r w:rsidRPr="009424E6">
        <w:t>L</w:t>
      </w:r>
      <w:r w:rsidRPr="009424E6">
        <w:rPr>
          <w:vertAlign w:val="subscript"/>
        </w:rPr>
        <w:t>inf</w:t>
      </w:r>
      <w:proofErr w:type="spellEnd"/>
      <w:r w:rsidRPr="009424E6">
        <w:t xml:space="preserve"> was estimated at μ=99.46 CV=0.015, K was μ = 0.1966 CV=0.03, L</w:t>
      </w:r>
      <w:r w:rsidRPr="009424E6">
        <w:rPr>
          <w:vertAlign w:val="subscript"/>
        </w:rPr>
        <w:t xml:space="preserve">0 </w:t>
      </w:r>
      <w:r w:rsidRPr="009424E6">
        <w:t xml:space="preserve">was -0.11 CV=0.25. We recognized that these ‘priors’ are not true priors as they are drawn from the data used in the model, but were necessary in setting structure within the model while allowing some flexibility in the model fitting which we think is a compromise to fixing parameters. Previous modeling effort using uninformative priors on these three parameters has led to model convergence at unreasonable values or non-convergence.  </w:t>
      </w:r>
    </w:p>
    <w:p w14:paraId="3677825E"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rPr>
          <w:rFonts w:eastAsiaTheme="minorEastAsia"/>
        </w:rPr>
      </w:pPr>
      <w:commentRangeStart w:id="181"/>
      <w:r w:rsidRPr="009424E6">
        <w:rPr>
          <w:rFonts w:eastAsiaTheme="minorEastAsia"/>
        </w:rPr>
        <w:t>Recruitment</w:t>
      </w:r>
      <w:commentRangeEnd w:id="181"/>
      <w:r w:rsidR="002C4191">
        <w:rPr>
          <w:rStyle w:val="CommentReference"/>
          <w:i w:val="0"/>
        </w:rPr>
        <w:commentReference w:id="181"/>
      </w:r>
    </w:p>
    <w:p w14:paraId="21D114AC" w14:textId="084571C1" w:rsidR="000D1E54" w:rsidRPr="009424E6" w:rsidRDefault="000D1E54" w:rsidP="000D1E54">
      <w:pPr>
        <w:rPr>
          <w:rFonts w:eastAsiaTheme="minorEastAsia"/>
        </w:rPr>
      </w:pPr>
      <w:r w:rsidRPr="009424E6">
        <w:rPr>
          <w:rFonts w:eastAsiaTheme="minorEastAsia"/>
        </w:rPr>
        <w:t xml:space="preserve">In Model </w:t>
      </w:r>
      <w:r w:rsidRPr="009424E6">
        <w:t>19.1</w:t>
      </w:r>
      <w:r w:rsidR="004822FA" w:rsidRPr="009424E6">
        <w:t>a</w:t>
      </w:r>
      <w:r w:rsidRPr="009424E6">
        <w:t xml:space="preserve"> </w:t>
      </w:r>
      <w:r w:rsidRPr="009424E6">
        <w:rPr>
          <w:rFonts w:eastAsiaTheme="minorEastAsia"/>
        </w:rPr>
        <w:t>recruitment by year, R</w:t>
      </w:r>
      <w:r w:rsidRPr="009424E6">
        <w:rPr>
          <w:rFonts w:eastAsiaTheme="minorEastAsia"/>
          <w:vertAlign w:val="subscript"/>
        </w:rPr>
        <w:t>y</w:t>
      </w:r>
      <w:r w:rsidRPr="009424E6">
        <w:rPr>
          <w:rFonts w:eastAsiaTheme="minorEastAsia"/>
        </w:rPr>
        <w:t>, were modeled as:</w:t>
      </w:r>
    </w:p>
    <w:p w14:paraId="6D12D569" w14:textId="77777777" w:rsidR="000D1E54" w:rsidRPr="009424E6" w:rsidRDefault="000D1E54" w:rsidP="000D1E54">
      <w:pPr>
        <w:rPr>
          <w:rFonts w:eastAsiaTheme="minorEastAsia"/>
        </w:rPr>
      </w:pPr>
      <w:r w:rsidRPr="009424E6">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eastAsiaTheme="minorEastAsia" w:hAnsi="Cambria Math"/>
                  </w:rPr>
                  <m:t>ϑ</m:t>
                </m:r>
              </m:sup>
            </m:sSup>
          </m:e>
        </m:d>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Pr="009424E6">
        <w:rPr>
          <w:rFonts w:eastAsiaTheme="minorEastAsia"/>
        </w:rPr>
        <w:t xml:space="preserve"> , if y ≥ 1977 → </w:t>
      </w:r>
      <w:commentRangeStart w:id="182"/>
      <m:oMath>
        <m:r>
          <m:rPr>
            <m:sty m:val="p"/>
          </m:rPr>
          <w:rPr>
            <w:rFonts w:ascii="Cambria Math" w:eastAsiaTheme="minorEastAsia" w:hAnsi="Cambria Math"/>
          </w:rPr>
          <m:t>ϑ</m:t>
        </m:r>
      </m:oMath>
      <w:r w:rsidRPr="009424E6">
        <w:rPr>
          <w:rFonts w:eastAsiaTheme="minorEastAsia"/>
        </w:rPr>
        <w:t xml:space="preserve"> = 0,</w:t>
      </w:r>
      <w:r w:rsidRPr="009424E6">
        <w:t xml:space="preserve"> </w:t>
      </w:r>
      <w:commentRangeEnd w:id="182"/>
      <w:r w:rsidR="000653AA">
        <w:rPr>
          <w:rStyle w:val="CommentReference"/>
        </w:rPr>
        <w:commentReference w:id="182"/>
      </w:r>
      <w:proofErr w:type="gramStart"/>
      <w:r w:rsidRPr="009424E6">
        <w:rPr>
          <w:rFonts w:eastAsiaTheme="minorEastAsia"/>
        </w:rPr>
        <w:t xml:space="preserve">where </w:t>
      </w:r>
      <w:proofErr w:type="gramEnd"/>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Pr="009424E6">
        <w:rPr>
          <w:rFonts w:eastAsiaTheme="minorEastAsia"/>
        </w:rPr>
        <w:t>,</w:t>
      </w:r>
    </w:p>
    <w:p w14:paraId="06920F90" w14:textId="4DD29A5E" w:rsidR="000D1E54" w:rsidRPr="009424E6" w:rsidRDefault="001070C9" w:rsidP="000D1E54">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000D1E54" w:rsidRPr="009424E6">
        <w:rPr>
          <w:rFonts w:eastAsiaTheme="minorEastAsia"/>
        </w:rPr>
        <w:t xml:space="preserve"> </w:t>
      </w:r>
      <w:proofErr w:type="gramStart"/>
      <w:r w:rsidR="000D1E54" w:rsidRPr="009424E6">
        <w:rPr>
          <w:rFonts w:eastAsiaTheme="minorEastAsia"/>
        </w:rPr>
        <w:t>was</w:t>
      </w:r>
      <w:proofErr w:type="gramEnd"/>
      <w:r w:rsidR="000D1E54" w:rsidRPr="009424E6">
        <w:rPr>
          <w:rFonts w:eastAsiaTheme="minorEastAsia"/>
        </w:rPr>
        <w:t xml:space="preserve"> the unfished equilibrium recruitment,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oMath>
      <w:r w:rsidR="000D1E54" w:rsidRPr="009424E6">
        <w:rPr>
          <w:rFonts w:eastAsiaTheme="minorEastAsia"/>
        </w:rPr>
        <w:t xml:space="preserve"> was the lognormal recruitment deviation for year y,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oMath>
      <w:r w:rsidR="000D1E54" w:rsidRPr="009424E6">
        <w:rPr>
          <w:rFonts w:eastAsiaTheme="minorEastAsia"/>
        </w:rPr>
        <w:t xml:space="preserve"> was the standard deviation among recruitment deviations in log space and was fixed at 0.44, and b</w:t>
      </w:r>
      <w:r w:rsidR="000D1E54" w:rsidRPr="009424E6">
        <w:rPr>
          <w:rFonts w:eastAsiaTheme="minorEastAsia"/>
          <w:vertAlign w:val="subscript"/>
        </w:rPr>
        <w:t>y</w:t>
      </w:r>
      <w:r w:rsidR="000D1E54" w:rsidRPr="009424E6">
        <w:rPr>
          <w:rFonts w:eastAsiaTheme="minorEastAsia"/>
        </w:rPr>
        <w:t xml:space="preserve"> was a bias </w:t>
      </w:r>
      <w:commentRangeStart w:id="183"/>
      <w:r w:rsidR="000D1E54" w:rsidRPr="009424E6">
        <w:rPr>
          <w:rFonts w:eastAsiaTheme="minorEastAsia"/>
        </w:rPr>
        <w:t xml:space="preserve">adjustment </w:t>
      </w:r>
      <w:commentRangeEnd w:id="183"/>
      <w:r w:rsidR="000653AA">
        <w:rPr>
          <w:rStyle w:val="CommentReference"/>
        </w:rPr>
        <w:commentReference w:id="183"/>
      </w:r>
      <w:r w:rsidR="000D1E54" w:rsidRPr="009424E6">
        <w:rPr>
          <w:rFonts w:eastAsiaTheme="minorEastAsia"/>
        </w:rPr>
        <w:t>fraction applied during year, y</w:t>
      </w:r>
      <w:r w:rsidR="00886241" w:rsidRPr="009424E6">
        <w:rPr>
          <w:rFonts w:eastAsiaTheme="minorEastAsia"/>
        </w:rPr>
        <w:t xml:space="preserve"> (</w:t>
      </w:r>
      <w:proofErr w:type="spellStart"/>
      <w:r w:rsidR="00886241" w:rsidRPr="009424E6">
        <w:rPr>
          <w:rFonts w:eastAsiaTheme="minorEastAsia"/>
        </w:rPr>
        <w:t>Methot</w:t>
      </w:r>
      <w:proofErr w:type="spellEnd"/>
      <w:r w:rsidR="00886241" w:rsidRPr="009424E6">
        <w:rPr>
          <w:rFonts w:eastAsiaTheme="minorEastAsia"/>
        </w:rPr>
        <w:t xml:space="preserve"> and Taylor 2011)</w:t>
      </w:r>
      <w:r w:rsidR="000D1E54" w:rsidRPr="009424E6">
        <w:rPr>
          <w:rFonts w:eastAsiaTheme="minorEastAsia"/>
        </w:rPr>
        <w:t xml:space="preserve">. </w:t>
      </w:r>
      <w:commentRangeStart w:id="184"/>
      <w:r w:rsidR="000D1E54" w:rsidRPr="009424E6">
        <w:rPr>
          <w:rFonts w:eastAsiaTheme="minorEastAsia"/>
        </w:rPr>
        <w:t>To account for an environmental regime change in 1977</w:t>
      </w:r>
      <w:r w:rsidR="00886241" w:rsidRPr="009424E6">
        <w:rPr>
          <w:rFonts w:eastAsiaTheme="minorEastAsia"/>
        </w:rPr>
        <w:t xml:space="preserve"> (Anderson and Piatt 1999)</w:t>
      </w:r>
      <w:r w:rsidR="000D1E54" w:rsidRPr="009424E6">
        <w:rPr>
          <w:rFonts w:eastAsiaTheme="minorEastAsia"/>
        </w:rPr>
        <w:t xml:space="preserve"> the parameter </w:t>
      </w:r>
      <m:oMath>
        <m:r>
          <m:rPr>
            <m:sty m:val="p"/>
          </m:rPr>
          <w:rPr>
            <w:rFonts w:ascii="Cambria Math" w:eastAsiaTheme="minorEastAsia" w:hAnsi="Cambria Math"/>
          </w:rPr>
          <m:t>ϑ</m:t>
        </m:r>
      </m:oMath>
      <w:r w:rsidR="000D1E54" w:rsidRPr="009424E6">
        <w:rPr>
          <w:rFonts w:eastAsiaTheme="minorEastAsia"/>
        </w:rPr>
        <w:t xml:space="preserve"> was fit for recruitment allowing for a change in R</w:t>
      </w:r>
      <w:r w:rsidR="000D1E54" w:rsidRPr="009424E6">
        <w:rPr>
          <w:rFonts w:eastAsiaTheme="minorEastAsia"/>
          <w:vertAlign w:val="subscript"/>
        </w:rPr>
        <w:t>0</w:t>
      </w:r>
      <w:r w:rsidR="000D1E54" w:rsidRPr="009424E6">
        <w:rPr>
          <w:rFonts w:eastAsiaTheme="minorEastAsia"/>
        </w:rPr>
        <w:t xml:space="preserve"> prior to the regime change in 1977.</w:t>
      </w:r>
      <w:commentRangeEnd w:id="184"/>
      <w:r w:rsidR="00BB156D">
        <w:rPr>
          <w:rStyle w:val="CommentReference"/>
        </w:rPr>
        <w:commentReference w:id="184"/>
      </w:r>
      <w:r w:rsidR="000D1E54" w:rsidRPr="009424E6">
        <w:rPr>
          <w:rFonts w:eastAsiaTheme="minorEastAsia"/>
        </w:rPr>
        <w:t xml:space="preserve"> Projections in the base model post-2017 assumed average recruitment for </w:t>
      </w:r>
      <w:commentRangeStart w:id="185"/>
      <w:r w:rsidR="000D1E54" w:rsidRPr="009424E6">
        <w:rPr>
          <w:rFonts w:eastAsiaTheme="minorEastAsia"/>
        </w:rPr>
        <w:t xml:space="preserve">1977-2017 </w:t>
      </w:r>
      <w:commentRangeEnd w:id="185"/>
      <w:r w:rsidR="000653AA">
        <w:rPr>
          <w:rStyle w:val="CommentReference"/>
        </w:rPr>
        <w:commentReference w:id="185"/>
      </w:r>
      <w:r w:rsidR="000D1E54" w:rsidRPr="009424E6">
        <w:rPr>
          <w:rFonts w:eastAsiaTheme="minorEastAsia"/>
        </w:rPr>
        <w:t>for R</w:t>
      </w:r>
      <w:r w:rsidR="000D1E54" w:rsidRPr="009424E6">
        <w:rPr>
          <w:rFonts w:eastAsiaTheme="minorEastAsia"/>
          <w:vertAlign w:val="subscript"/>
        </w:rPr>
        <w:t>y</w:t>
      </w:r>
      <w:r w:rsidR="000D1E54" w:rsidRPr="009424E6">
        <w:rPr>
          <w:rFonts w:eastAsiaTheme="minorEastAsia"/>
        </w:rPr>
        <w:t>.</w:t>
      </w:r>
    </w:p>
    <w:p w14:paraId="48CD3CFC" w14:textId="382DD799"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S</w:t>
      </w:r>
      <w:r w:rsidR="00886241" w:rsidRPr="009424E6">
        <w:t>urvey and Fishery s</w:t>
      </w:r>
      <w:r w:rsidRPr="009424E6">
        <w:t>electivity</w:t>
      </w:r>
    </w:p>
    <w:p w14:paraId="04A95C6D" w14:textId="42422AA6" w:rsidR="000D1E54" w:rsidRPr="009424E6" w:rsidRDefault="000D1E54" w:rsidP="000D1E54">
      <w:r w:rsidRPr="009424E6">
        <w:t>The same functional form (pattern 24 for length-based selectivity) used in Stock Synthesis to define the fishery selectivity schedules in previous year’s assessments was used this year for both the fishery and survey. This functional form, the double normal, is constructed from two underlying and rescaled normal distributions, with a horizontal line segment joining the two peaks. This form uses the following six parameters (selectivity parameters are referenced by these numbers in several of the tables in this assessment):</w:t>
      </w:r>
    </w:p>
    <w:p w14:paraId="704B8302" w14:textId="77777777" w:rsidR="000D1E54" w:rsidRPr="009424E6" w:rsidRDefault="000D1E54" w:rsidP="000D1E54">
      <w:pPr>
        <w:pStyle w:val="NoSpacing"/>
        <w:numPr>
          <w:ilvl w:val="0"/>
          <w:numId w:val="10"/>
        </w:numPr>
        <w:jc w:val="both"/>
      </w:pPr>
      <w:r w:rsidRPr="009424E6">
        <w:t>Beginning of peak region (where the curve first reaches a value of 1.0)</w:t>
      </w:r>
    </w:p>
    <w:p w14:paraId="1BEDD386" w14:textId="77777777" w:rsidR="000D1E54" w:rsidRPr="009424E6" w:rsidRDefault="000D1E54" w:rsidP="000D1E54">
      <w:pPr>
        <w:pStyle w:val="NoSpacing"/>
        <w:numPr>
          <w:ilvl w:val="0"/>
          <w:numId w:val="10"/>
        </w:numPr>
        <w:jc w:val="both"/>
      </w:pPr>
      <w:r w:rsidRPr="009424E6">
        <w:t>Width of peak region (where the curve first departs from a value of 1.0)</w:t>
      </w:r>
    </w:p>
    <w:p w14:paraId="0DD86F75" w14:textId="77777777" w:rsidR="000D1E54" w:rsidRPr="009424E6" w:rsidRDefault="000D1E54" w:rsidP="000D1E54">
      <w:pPr>
        <w:pStyle w:val="NoSpacing"/>
        <w:numPr>
          <w:ilvl w:val="0"/>
          <w:numId w:val="10"/>
        </w:numPr>
        <w:jc w:val="both"/>
      </w:pPr>
      <w:r w:rsidRPr="009424E6">
        <w:t>Ascending “width” (equal to twice the variance of the underlying normal distribution)</w:t>
      </w:r>
    </w:p>
    <w:p w14:paraId="4338A2B0" w14:textId="77777777" w:rsidR="000D1E54" w:rsidRPr="009424E6" w:rsidRDefault="000D1E54" w:rsidP="000D1E54">
      <w:pPr>
        <w:pStyle w:val="NoSpacing"/>
        <w:numPr>
          <w:ilvl w:val="0"/>
          <w:numId w:val="10"/>
        </w:numPr>
        <w:jc w:val="both"/>
      </w:pPr>
      <w:r w:rsidRPr="009424E6">
        <w:t>Descending width</w:t>
      </w:r>
    </w:p>
    <w:p w14:paraId="6EC602D7" w14:textId="77777777" w:rsidR="000D1E54" w:rsidRPr="009424E6" w:rsidRDefault="000D1E54" w:rsidP="000D1E54">
      <w:pPr>
        <w:pStyle w:val="NoSpacing"/>
        <w:numPr>
          <w:ilvl w:val="0"/>
          <w:numId w:val="10"/>
        </w:numPr>
        <w:jc w:val="both"/>
      </w:pPr>
      <w:r w:rsidRPr="009424E6">
        <w:t>Initial selectivity (at minimum length/age)</w:t>
      </w:r>
    </w:p>
    <w:p w14:paraId="3D67E831" w14:textId="579F9E77" w:rsidR="000D1E54" w:rsidRPr="009424E6" w:rsidRDefault="000D1E54" w:rsidP="000D1E54">
      <w:pPr>
        <w:pStyle w:val="NoSpacing"/>
        <w:numPr>
          <w:ilvl w:val="0"/>
          <w:numId w:val="10"/>
        </w:numPr>
        <w:jc w:val="both"/>
      </w:pPr>
      <w:r w:rsidRPr="009424E6">
        <w:lastRenderedPageBreak/>
        <w:t>Final selectivity (at maximum length/age)</w:t>
      </w:r>
    </w:p>
    <w:p w14:paraId="218F18D1" w14:textId="77777777" w:rsidR="00886241" w:rsidRPr="009424E6" w:rsidRDefault="00886241" w:rsidP="00886241">
      <w:pPr>
        <w:pStyle w:val="NoSpacing"/>
        <w:ind w:left="720"/>
        <w:jc w:val="both"/>
      </w:pPr>
    </w:p>
    <w:p w14:paraId="564383D4" w14:textId="77777777" w:rsidR="000D1E54" w:rsidRPr="009424E6" w:rsidRDefault="000D1E54" w:rsidP="000D1E54">
      <w:r w:rsidRPr="009424E6">
        <w:t>All but the “beginning of peak region” parameter are transformed: The widths are log-transformed and the other parameters are logit-transformed.</w:t>
      </w:r>
    </w:p>
    <w:p w14:paraId="772548A9" w14:textId="34983350" w:rsidR="000D1E54" w:rsidRPr="009424E6" w:rsidRDefault="00886241" w:rsidP="000D1E54">
      <w:r w:rsidRPr="009424E6">
        <w:t>In this year’s model</w:t>
      </w:r>
      <w:r w:rsidR="000D1E54" w:rsidRPr="009424E6">
        <w:t xml:space="preserve"> both fishery and survey </w:t>
      </w:r>
      <w:proofErr w:type="spellStart"/>
      <w:r w:rsidR="000D1E54" w:rsidRPr="009424E6">
        <w:t>selectivities</w:t>
      </w:r>
      <w:proofErr w:type="spellEnd"/>
      <w:r w:rsidR="000D1E54" w:rsidRPr="009424E6">
        <w:t xml:space="preserve"> were length-based. Uniform prior distributions were used for all selectivity parameters, except for </w:t>
      </w:r>
      <w:r w:rsidR="000D1E54" w:rsidRPr="009424E6">
        <w:rPr>
          <w:i/>
        </w:rPr>
        <w:t>dev</w:t>
      </w:r>
      <w:r w:rsidR="000D1E54" w:rsidRPr="009424E6">
        <w:t xml:space="preserve"> vectors in models with annually varying </w:t>
      </w:r>
      <w:proofErr w:type="spellStart"/>
      <w:r w:rsidR="000D1E54" w:rsidRPr="009424E6">
        <w:t>selectivities</w:t>
      </w:r>
      <w:proofErr w:type="spellEnd"/>
      <w:r w:rsidR="000D1E54" w:rsidRPr="009424E6">
        <w:t xml:space="preserve"> which were constrained by input standard deviations (“sigma”) of 0.2. </w:t>
      </w:r>
    </w:p>
    <w:p w14:paraId="6C6163C4" w14:textId="35FBDECE" w:rsidR="000D1E54" w:rsidRPr="009424E6" w:rsidRDefault="000D1E54" w:rsidP="000D1E54">
      <w:r w:rsidRPr="009424E6">
        <w:t>For all parameters estimated within individual SS runs, the estimator used was the mode of the logarithm of the joint posterior distribution, which was in turn calculated as the sum of the logarithms of the parameter-specific prior distributions and the logarithm of the likelihood function.</w:t>
      </w:r>
    </w:p>
    <w:p w14:paraId="1A9F4B59" w14:textId="0EC7044C" w:rsidR="00886241" w:rsidRPr="009424E6" w:rsidRDefault="00886241" w:rsidP="00886241">
      <w:pPr>
        <w:pStyle w:val="Heading3"/>
      </w:pPr>
      <w:r w:rsidRPr="009424E6">
        <w:t>Fishing mortality</w:t>
      </w:r>
    </w:p>
    <w:p w14:paraId="6F3D5774" w14:textId="5AE36502" w:rsidR="000D1E54" w:rsidRPr="009424E6" w:rsidRDefault="000D1E54" w:rsidP="000D1E54">
      <w:r w:rsidRPr="009424E6">
        <w:t xml:space="preserve">In </w:t>
      </w:r>
      <w:r w:rsidR="00886241" w:rsidRPr="009424E6">
        <w:t>model 19.1</w:t>
      </w:r>
      <w:r w:rsidR="004822FA" w:rsidRPr="009424E6">
        <w:t>a</w:t>
      </w:r>
      <w:r w:rsidR="00886241" w:rsidRPr="009424E6">
        <w:t xml:space="preserve"> </w:t>
      </w:r>
      <w:r w:rsidRPr="009424E6">
        <w:t xml:space="preserve">the full set of year- and gear-specific fishing mortality rates were also estimated conditionally, but not in the same sense as the </w:t>
      </w:r>
      <w:r w:rsidR="00886241" w:rsidRPr="009424E6">
        <w:t>selectivity</w:t>
      </w:r>
      <w:r w:rsidRPr="009424E6">
        <w:t xml:space="preserve"> parameters. The fishing mortality rates are determined exactly rather than estimated statistically because SS assumes that the input total catch data are true </w:t>
      </w:r>
      <w:commentRangeStart w:id="186"/>
      <w:r w:rsidRPr="009424E6">
        <w:t xml:space="preserve">values </w:t>
      </w:r>
      <w:commentRangeEnd w:id="186"/>
      <w:r w:rsidR="00EE0D30">
        <w:rPr>
          <w:rStyle w:val="CommentReference"/>
        </w:rPr>
        <w:commentReference w:id="186"/>
      </w:r>
      <w:r w:rsidRPr="009424E6">
        <w:t>rather than estimates, so the fishing mortality rates can be computed algebraically given the other parameter values and the input catch data.</w:t>
      </w:r>
    </w:p>
    <w:p w14:paraId="03291588" w14:textId="024FC09D" w:rsidR="00886241" w:rsidRPr="009424E6" w:rsidRDefault="00886241" w:rsidP="00886241">
      <w:pPr>
        <w:pStyle w:val="Heading3"/>
      </w:pPr>
      <w:r w:rsidRPr="009424E6">
        <w:t>Ageing bias</w:t>
      </w:r>
    </w:p>
    <w:p w14:paraId="1F50E3B8" w14:textId="558B155C" w:rsidR="000D1E54" w:rsidRPr="009424E6" w:rsidRDefault="00886241" w:rsidP="000D1E54">
      <w:r w:rsidRPr="009424E6">
        <w:t>For model</w:t>
      </w:r>
      <w:r w:rsidR="000D1E54" w:rsidRPr="009424E6">
        <w:t xml:space="preserve"> </w:t>
      </w:r>
      <w:r w:rsidRPr="009424E6">
        <w:t>19.1</w:t>
      </w:r>
      <w:r w:rsidR="004822FA" w:rsidRPr="009424E6">
        <w:t>a</w:t>
      </w:r>
      <w:r w:rsidRPr="009424E6">
        <w:t xml:space="preserve"> </w:t>
      </w:r>
      <w:r w:rsidR="000D1E54" w:rsidRPr="009424E6">
        <w:t>aging bias was estimated for ages 3+ with two parameters, bias at age 3 and bias at age 10, with a linear interpolation between the two, applied to all age data collected prior to 2007 (aged prior to 2008). Age data from post-2007 were assumed to be aged without bias.</w:t>
      </w:r>
    </w:p>
    <w:p w14:paraId="7D3CD6F1"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Catchability</w:t>
      </w:r>
    </w:p>
    <w:p w14:paraId="220ED83C" w14:textId="2CC85E49" w:rsidR="000D1E54" w:rsidRPr="009424E6" w:rsidRDefault="000D1E54" w:rsidP="000D1E54">
      <w:pPr>
        <w:rPr>
          <w:rFonts w:eastAsiaTheme="minorEastAsia"/>
        </w:rPr>
      </w:pPr>
      <w:r w:rsidRPr="009424E6">
        <w:t>For all models considered</w:t>
      </w:r>
      <w:ins w:id="187" w:author="Daniel.Goethel" w:date="2022-11-02T16:51:00Z">
        <w:r w:rsidR="00EE0D30">
          <w:t>,</w:t>
        </w:r>
      </w:ins>
      <w:r w:rsidRPr="009424E6">
        <w:t xml:space="preserve"> catchability for the AFSC bottom trawl survey was fit with a non-informative prior. An ecosystem-linked covariate on AFSC longline survey catchability has been in use since 2017</w:t>
      </w:r>
      <w:r w:rsidR="003274DC" w:rsidRPr="009424E6">
        <w:t xml:space="preserve"> (</w:t>
      </w:r>
      <w:proofErr w:type="spellStart"/>
      <w:r w:rsidR="003274DC" w:rsidRPr="009424E6">
        <w:t>Barbeaux</w:t>
      </w:r>
      <w:proofErr w:type="spellEnd"/>
      <w:r w:rsidR="003274DC" w:rsidRPr="009424E6">
        <w:t xml:space="preserve"> </w:t>
      </w:r>
      <w:r w:rsidR="003274DC" w:rsidRPr="009424E6">
        <w:rPr>
          <w:i/>
        </w:rPr>
        <w:t>et al.</w:t>
      </w:r>
      <w:r w:rsidR="003274DC" w:rsidRPr="009424E6">
        <w:t xml:space="preserve"> 2016)</w:t>
      </w:r>
      <w:r w:rsidRPr="009424E6">
        <w:t xml:space="preserve"> and will continue to be used in all of the models presented.  Annual catchability, </w:t>
      </w:r>
      <w:proofErr w:type="spellStart"/>
      <w:r w:rsidRPr="009424E6">
        <w:t>Q</w:t>
      </w:r>
      <w:r w:rsidRPr="009424E6">
        <w:rPr>
          <w:vertAlign w:val="subscript"/>
        </w:rPr>
        <w:t>y</w:t>
      </w:r>
      <w:proofErr w:type="spellEnd"/>
      <w:r w:rsidRPr="009424E6">
        <w:t xml:space="preserve">, was modeled using a multiplicative link as: </w:t>
      </w:r>
    </w:p>
    <w:p w14:paraId="2E8A32DD" w14:textId="77777777" w:rsidR="000D1E54" w:rsidRPr="009424E6" w:rsidRDefault="000D1E54" w:rsidP="000D1E54">
      <w:pPr>
        <w:jc w:val="center"/>
        <w:rPr>
          <w:rFonts w:eastAsiaTheme="minorEastAsia"/>
        </w:rPr>
      </w:pPr>
      <m:oMath>
        <m:r>
          <w:rPr>
            <w:rFonts w:ascii="Cambria Math" w:eastAsiaTheme="minorEastAsia" w:hAnsi="Cambria Math"/>
          </w:rPr>
          <m:t>log</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y</m:t>
                </m:r>
              </m:sub>
            </m:sSub>
          </m:e>
        </m:d>
        <m:r>
          <m:rPr>
            <m:sty m:val="p"/>
          </m:rPr>
          <w:rPr>
            <w:rFonts w:ascii="Cambria Math" w:eastAsiaTheme="minorEastAsia" w:hAnsi="Cambria Math"/>
          </w:rPr>
          <m:t>=log</m:t>
        </m:r>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Q</m:t>
                </m:r>
              </m:e>
            </m:acc>
          </m:e>
        </m:d>
        <m:sSup>
          <m:sSupPr>
            <m:ctrlPr>
              <w:rPr>
                <w:rFonts w:ascii="Cambria Math" w:eastAsiaTheme="minorEastAsia" w:hAnsi="Cambria Math"/>
              </w:rPr>
            </m:ctrlPr>
          </m:sSupPr>
          <m:e>
            <m:r>
              <m:rPr>
                <m:sty m:val="p"/>
              </m:rPr>
              <w:rPr>
                <w:rFonts w:ascii="Cambria Math" w:hAnsi="Cambria Math"/>
              </w:rPr>
              <m:t>e</m:t>
            </m:r>
          </m:e>
          <m:sup>
            <m:r>
              <w:rPr>
                <w:rFonts w:ascii="Cambria Math" w:eastAsiaTheme="minorEastAsia" w:hAnsi="Cambria Math"/>
              </w:rPr>
              <m:t>τ</m:t>
            </m:r>
            <m:sSub>
              <m:sSubPr>
                <m:ctrlPr>
                  <w:rPr>
                    <w:rFonts w:ascii="Cambria Math" w:hAnsi="Cambria Math"/>
                  </w:rPr>
                </m:ctrlPr>
              </m:sSubPr>
              <m:e>
                <m:r>
                  <m:rPr>
                    <m:sty m:val="p"/>
                  </m:rPr>
                  <w:rPr>
                    <w:rFonts w:ascii="Cambria Math" w:hAnsi="Cambria Math"/>
                  </w:rPr>
                  <m:t>f</m:t>
                </m:r>
              </m:e>
              <m:sub>
                <m:r>
                  <w:rPr>
                    <w:rFonts w:ascii="Cambria Math" w:hAnsi="Cambria Math"/>
                  </w:rPr>
                  <m:t>Jy</m:t>
                </m:r>
              </m:sub>
            </m:sSub>
          </m:sup>
        </m:sSup>
      </m:oMath>
      <w:r w:rsidRPr="009424E6">
        <w:rPr>
          <w:rFonts w:eastAsiaTheme="minorEastAsia"/>
        </w:rPr>
        <w:t>,</w:t>
      </w:r>
    </w:p>
    <w:p w14:paraId="06CE238D" w14:textId="04BDECFE" w:rsidR="000D1E54" w:rsidRPr="009424E6" w:rsidRDefault="000D1E54" w:rsidP="000D1E54">
      <w:r w:rsidRPr="009424E6">
        <w:rPr>
          <w:rFonts w:eastAsiaTheme="minorEastAsia"/>
        </w:rPr>
        <w:t xml:space="preserve">where </w:t>
      </w:r>
      <m:oMath>
        <m:acc>
          <m:accPr>
            <m:chr m:val="̅"/>
            <m:ctrlPr>
              <w:rPr>
                <w:rFonts w:ascii="Cambria Math" w:eastAsiaTheme="minorEastAsia" w:hAnsi="Cambria Math"/>
                <w:i/>
              </w:rPr>
            </m:ctrlPr>
          </m:accPr>
          <m:e>
            <m:r>
              <w:rPr>
                <w:rFonts w:ascii="Cambria Math" w:eastAsiaTheme="minorEastAsia" w:hAnsi="Cambria Math"/>
              </w:rPr>
              <m:t>Q</m:t>
            </m:r>
          </m:e>
        </m:acc>
      </m:oMath>
      <w:r w:rsidRPr="009424E6">
        <w:rPr>
          <w:rFonts w:eastAsiaTheme="minorEastAsia"/>
        </w:rPr>
        <w:t xml:space="preserve"> was the mean catchability for the AFSC longline survey for 1977 through </w:t>
      </w:r>
      <w:commentRangeStart w:id="188"/>
      <w:r w:rsidRPr="009424E6">
        <w:rPr>
          <w:rFonts w:eastAsiaTheme="minorEastAsia"/>
        </w:rPr>
        <w:t>2020</w:t>
      </w:r>
      <w:commentRangeEnd w:id="188"/>
      <w:r w:rsidR="00EE0D30">
        <w:rPr>
          <w:rStyle w:val="CommentReference"/>
        </w:rPr>
        <w:commentReference w:id="188"/>
      </w:r>
      <w:r w:rsidRPr="009424E6">
        <w:rPr>
          <w:rFonts w:eastAsiaTheme="minorEastAsia"/>
        </w:rPr>
        <w:t xml:space="preserve">,τ was the ecosystem link parameter fit with an uninformative prior, </w:t>
      </w:r>
      <w:r w:rsidRPr="009424E6">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9424E6">
        <w:rPr>
          <w:rFonts w:eastAsiaTheme="minorEastAsia"/>
        </w:rPr>
        <w:t xml:space="preserve"> was the June CFSR bottom temperature anomaly in the Central GOA in year</w:t>
      </w:r>
      <w:r w:rsidRPr="009424E6">
        <w:rPr>
          <w:rFonts w:eastAsiaTheme="minorEastAsia"/>
          <w:i/>
        </w:rPr>
        <w:t xml:space="preserve"> y</w:t>
      </w:r>
      <w:r w:rsidR="004822FA" w:rsidRPr="009424E6">
        <w:rPr>
          <w:rFonts w:eastAsiaTheme="minorEastAsia"/>
          <w:i/>
        </w:rPr>
        <w:t xml:space="preserve"> </w:t>
      </w:r>
      <w:r w:rsidR="004822FA" w:rsidRPr="009424E6">
        <w:rPr>
          <w:rFonts w:eastAsiaTheme="minorEastAsia"/>
        </w:rPr>
        <w:t>(Fig. 2.26)</w:t>
      </w:r>
      <w:r w:rsidRPr="009424E6">
        <w:rPr>
          <w:rFonts w:eastAsiaTheme="minorEastAsia"/>
        </w:rPr>
        <w:t>.</w:t>
      </w:r>
      <w:r w:rsidRPr="009424E6">
        <w:t xml:space="preserve"> An analysis introducing this methodology was presented in 2017 (</w:t>
      </w:r>
      <w:proofErr w:type="spellStart"/>
      <w:r w:rsidRPr="009424E6">
        <w:t>Barbeaux</w:t>
      </w:r>
      <w:proofErr w:type="spellEnd"/>
      <w:r w:rsidRPr="009424E6">
        <w:t xml:space="preserve"> </w:t>
      </w:r>
      <w:r w:rsidRPr="009424E6">
        <w:rPr>
          <w:i/>
        </w:rPr>
        <w:t>et al.</w:t>
      </w:r>
      <w:r w:rsidRPr="009424E6">
        <w:t xml:space="preserve"> 2017) and a method validating this methodology was presented at the 2018 September Plan team meeting and provided in </w:t>
      </w:r>
      <w:proofErr w:type="spellStart"/>
      <w:r w:rsidRPr="009424E6">
        <w:t>Barbeaux</w:t>
      </w:r>
      <w:proofErr w:type="spellEnd"/>
      <w:r w:rsidRPr="009424E6">
        <w:t xml:space="preserve"> </w:t>
      </w:r>
      <w:r w:rsidRPr="009424E6">
        <w:rPr>
          <w:i/>
        </w:rPr>
        <w:t>et al.</w:t>
      </w:r>
      <w:r w:rsidRPr="009424E6">
        <w:t xml:space="preserve"> (2018) Appendix 2.1. Bottom trawl survey data show a centroid of distribution for cod greater than 34 cm shifts to deeper water in years with warmer shelf temperatures (</w:t>
      </w:r>
      <w:proofErr w:type="spellStart"/>
      <w:r w:rsidRPr="009424E6">
        <w:t>Barbeaux</w:t>
      </w:r>
      <w:proofErr w:type="spellEnd"/>
      <w:r w:rsidRPr="009424E6">
        <w:t xml:space="preserve"> </w:t>
      </w:r>
      <w:r w:rsidRPr="009424E6">
        <w:rPr>
          <w:i/>
        </w:rPr>
        <w:t>et al.</w:t>
      </w:r>
      <w:r w:rsidRPr="009424E6">
        <w:t xml:space="preserve"> 2019). This relationship was verified in Yang </w:t>
      </w:r>
      <w:r w:rsidRPr="009424E6">
        <w:rPr>
          <w:i/>
        </w:rPr>
        <w:t>et al.</w:t>
      </w:r>
      <w:r w:rsidRPr="009424E6">
        <w:t xml:space="preserve"> (2019) with a shift to deeper depths in all size classes examined during warm years and shift to shallower waters in cold years. This </w:t>
      </w:r>
      <w:del w:id="189" w:author="Daniel.Goethel" w:date="2022-11-02T16:53:00Z">
        <w:r w:rsidRPr="009424E6" w:rsidDel="00EE0D30">
          <w:delText xml:space="preserve">shift </w:delText>
        </w:r>
      </w:del>
      <w:ins w:id="190" w:author="Daniel.Goethel" w:date="2022-11-02T16:53:00Z">
        <w:r w:rsidR="00EE0D30">
          <w:t>pattern</w:t>
        </w:r>
        <w:r w:rsidR="00EE0D30" w:rsidRPr="009424E6">
          <w:t xml:space="preserve"> </w:t>
        </w:r>
      </w:ins>
      <w:r w:rsidRPr="009424E6">
        <w:t>would make cod more available to the AFSC longline survey</w:t>
      </w:r>
      <w:ins w:id="191" w:author="Daniel.Goethel" w:date="2022-11-02T16:53:00Z">
        <w:r w:rsidR="00EE0D30">
          <w:t xml:space="preserve"> in warm years,</w:t>
        </w:r>
      </w:ins>
      <w:r w:rsidRPr="009424E6">
        <w:t xml:space="preserve"> </w:t>
      </w:r>
      <w:del w:id="192" w:author="Daniel.Goethel" w:date="2022-11-02T16:53:00Z">
        <w:r w:rsidRPr="009424E6" w:rsidDel="00EE0D30">
          <w:delText>which</w:delText>
        </w:r>
      </w:del>
      <w:ins w:id="193" w:author="Daniel.Goethel" w:date="2022-11-02T16:53:00Z">
        <w:r w:rsidR="00EE0D30">
          <w:t>given that the survey</w:t>
        </w:r>
      </w:ins>
      <w:r w:rsidRPr="009424E6">
        <w:t xml:space="preserve"> </w:t>
      </w:r>
      <w:del w:id="194" w:author="Daniel.Goethel" w:date="2022-11-02T16:53:00Z">
        <w:r w:rsidRPr="009424E6" w:rsidDel="00EE0D30">
          <w:delText>starts at</w:delText>
        </w:r>
      </w:del>
      <w:ins w:id="195" w:author="Daniel.Goethel" w:date="2022-11-02T16:53:00Z">
        <w:r w:rsidR="00EE0D30">
          <w:t>station minimum depth is</w:t>
        </w:r>
      </w:ins>
      <w:r w:rsidRPr="009424E6">
        <w:t xml:space="preserve"> 150 m. </w:t>
      </w:r>
    </w:p>
    <w:p w14:paraId="61E6DA13" w14:textId="77777777" w:rsidR="000D1E54" w:rsidRPr="009424E6" w:rsidRDefault="000D1E54" w:rsidP="000D1E54">
      <w:pPr>
        <w:pStyle w:val="Heading2"/>
      </w:pPr>
      <w:r w:rsidRPr="009424E6">
        <w:t>Likelihood Components</w:t>
      </w:r>
    </w:p>
    <w:p w14:paraId="704906D5" w14:textId="7335013C" w:rsidR="000D1E54" w:rsidRPr="009424E6" w:rsidRDefault="000D1E54" w:rsidP="000D1E54">
      <w:r w:rsidRPr="009424E6">
        <w:t xml:space="preserve">The model includes </w:t>
      </w:r>
      <w:commentRangeStart w:id="196"/>
      <w:r w:rsidRPr="009424E6">
        <w:t xml:space="preserve">likelihood </w:t>
      </w:r>
      <w:commentRangeEnd w:id="196"/>
      <w:r w:rsidR="00032B38">
        <w:rPr>
          <w:rStyle w:val="CommentReference"/>
        </w:rPr>
        <w:commentReference w:id="196"/>
      </w:r>
      <w:r w:rsidRPr="009424E6">
        <w:t>components for trawl survey relative abundance, fishery and survey size composition, survey age composition, survey mean size</w:t>
      </w:r>
      <w:del w:id="197" w:author="Daniel.Goethel" w:date="2022-11-02T16:56:00Z">
        <w:r w:rsidRPr="009424E6" w:rsidDel="00032B38">
          <w:delText xml:space="preserve"> </w:delText>
        </w:r>
      </w:del>
      <w:ins w:id="198" w:author="Daniel.Goethel" w:date="2022-11-02T16:56:00Z">
        <w:r w:rsidR="00032B38">
          <w:t>-</w:t>
        </w:r>
      </w:ins>
      <w:r w:rsidRPr="009424E6">
        <w:t>at</w:t>
      </w:r>
      <w:del w:id="199" w:author="Daniel.Goethel" w:date="2022-11-02T16:56:00Z">
        <w:r w:rsidRPr="009424E6" w:rsidDel="00032B38">
          <w:delText xml:space="preserve"> </w:delText>
        </w:r>
      </w:del>
      <w:ins w:id="200" w:author="Daniel.Goethel" w:date="2022-11-02T16:56:00Z">
        <w:r w:rsidR="00032B38">
          <w:t>-</w:t>
        </w:r>
      </w:ins>
      <w:r w:rsidRPr="009424E6">
        <w:t>age, recruitment, parameter deviations, and “</w:t>
      </w:r>
      <w:proofErr w:type="spellStart"/>
      <w:r w:rsidRPr="009424E6">
        <w:t>softbounds</w:t>
      </w:r>
      <w:proofErr w:type="spellEnd"/>
      <w:r w:rsidRPr="009424E6">
        <w:t xml:space="preserve">” (equivalent to an extremely weak prior distribution used to keep parameters from hitting bounds), initial (equilibrium) catch, and </w:t>
      </w:r>
      <w:commentRangeStart w:id="201"/>
      <w:r w:rsidRPr="009424E6">
        <w:t>survey mean size</w:t>
      </w:r>
      <w:del w:id="202" w:author="Daniel.Goethel" w:date="2022-11-02T16:55:00Z">
        <w:r w:rsidRPr="009424E6" w:rsidDel="00032B38">
          <w:delText xml:space="preserve"> </w:delText>
        </w:r>
      </w:del>
      <w:ins w:id="203" w:author="Daniel.Goethel" w:date="2022-11-02T16:55:00Z">
        <w:r w:rsidR="00032B38">
          <w:t>-</w:t>
        </w:r>
      </w:ins>
      <w:r w:rsidRPr="009424E6">
        <w:t>at</w:t>
      </w:r>
      <w:del w:id="204" w:author="Daniel.Goethel" w:date="2022-11-02T16:55:00Z">
        <w:r w:rsidRPr="009424E6" w:rsidDel="00032B38">
          <w:delText xml:space="preserve"> </w:delText>
        </w:r>
      </w:del>
      <w:ins w:id="205" w:author="Daniel.Goethel" w:date="2022-11-02T16:55:00Z">
        <w:r w:rsidR="00032B38">
          <w:t>-</w:t>
        </w:r>
      </w:ins>
      <w:r w:rsidRPr="009424E6">
        <w:t>age</w:t>
      </w:r>
      <w:commentRangeEnd w:id="201"/>
      <w:r w:rsidR="00032B38">
        <w:rPr>
          <w:rStyle w:val="CommentReference"/>
        </w:rPr>
        <w:commentReference w:id="201"/>
      </w:r>
      <w:r w:rsidRPr="009424E6">
        <w:t xml:space="preserve">. </w:t>
      </w:r>
    </w:p>
    <w:p w14:paraId="3C9803DA" w14:textId="7C209CED" w:rsidR="000D1E54" w:rsidRPr="009424E6" w:rsidRDefault="000D1E54" w:rsidP="000D1E54">
      <w:r w:rsidRPr="009424E6">
        <w:lastRenderedPageBreak/>
        <w:t xml:space="preserve">For </w:t>
      </w:r>
      <w:r w:rsidR="0085439A" w:rsidRPr="009424E6">
        <w:t>model 19.1</w:t>
      </w:r>
      <w:r w:rsidR="004822FA" w:rsidRPr="009424E6">
        <w:t>a</w:t>
      </w:r>
      <w:r w:rsidRPr="009424E6">
        <w:t xml:space="preserve"> there were no parameters near bounds and the likelihoods appear well defined with the gradient of the ob</w:t>
      </w:r>
      <w:r w:rsidR="004822FA" w:rsidRPr="009424E6">
        <w:t>jective function at less than 1</w:t>
      </w:r>
      <w:r w:rsidRPr="009424E6">
        <w:t>e</w:t>
      </w:r>
      <w:r w:rsidR="004822FA" w:rsidRPr="009424E6">
        <w:rPr>
          <w:vertAlign w:val="superscript"/>
        </w:rPr>
        <w:t>-5</w:t>
      </w:r>
      <w:r w:rsidRPr="009424E6">
        <w:t xml:space="preserve">. </w:t>
      </w:r>
      <w:r w:rsidR="0085439A" w:rsidRPr="009424E6">
        <w:t>Model 19.1</w:t>
      </w:r>
      <w:r w:rsidR="004822FA" w:rsidRPr="009424E6">
        <w:t>a</w:t>
      </w:r>
      <w:r w:rsidR="0085439A" w:rsidRPr="009424E6">
        <w:t xml:space="preserve"> was</w:t>
      </w:r>
      <w:r w:rsidRPr="009424E6">
        <w:t xml:space="preserve"> examined by “jittering” starting parameters by a factor of 0.05 over 50 runs to evaluate if models had converged to local minima.</w:t>
      </w:r>
    </w:p>
    <w:p w14:paraId="2ED8A062" w14:textId="77777777" w:rsidR="000D1E54" w:rsidRPr="009424E6" w:rsidRDefault="000D1E54" w:rsidP="000D1E54">
      <w:pPr>
        <w:pStyle w:val="Heading3"/>
      </w:pPr>
      <w:r w:rsidRPr="009424E6">
        <w:t>Use of Size and Age Composition Data in Parameter Estimation</w:t>
      </w:r>
    </w:p>
    <w:p w14:paraId="478D8F71" w14:textId="70EFF186" w:rsidR="000D1E54" w:rsidRPr="009424E6" w:rsidRDefault="0085439A" w:rsidP="000D1E54">
      <w:r w:rsidRPr="009424E6">
        <w:t>Previous</w:t>
      </w:r>
      <w:r w:rsidR="000D1E54" w:rsidRPr="009424E6">
        <w:t xml:space="preserve"> e</w:t>
      </w:r>
      <w:r w:rsidR="003274DC" w:rsidRPr="009424E6">
        <w:t xml:space="preserve">xplorations using the </w:t>
      </w:r>
      <w:proofErr w:type="spellStart"/>
      <w:r w:rsidR="003274DC" w:rsidRPr="009424E6">
        <w:t>Dirichlet</w:t>
      </w:r>
      <w:proofErr w:type="spellEnd"/>
      <w:r w:rsidR="003274DC" w:rsidRPr="009424E6">
        <w:t>-</w:t>
      </w:r>
      <w:r w:rsidR="000D1E54" w:rsidRPr="009424E6">
        <w:t xml:space="preserve">multinomial configuration resulted in a recommendation of no </w:t>
      </w:r>
      <w:r w:rsidRPr="009424E6">
        <w:t>change to the input weighting, therefore</w:t>
      </w:r>
      <w:r w:rsidR="000D1E54" w:rsidRPr="009424E6">
        <w:t xml:space="preserve"> </w:t>
      </w:r>
      <w:r w:rsidRPr="009424E6">
        <w:t>the model</w:t>
      </w:r>
      <w:r w:rsidR="000D1E54" w:rsidRPr="009424E6">
        <w:t xml:space="preserve"> presented this year use</w:t>
      </w:r>
      <w:r w:rsidRPr="009424E6">
        <w:t>s</w:t>
      </w:r>
      <w:r w:rsidR="000D1E54" w:rsidRPr="009424E6">
        <w:t xml:space="preserve"> the </w:t>
      </w:r>
      <w:commentRangeStart w:id="206"/>
      <w:r w:rsidR="000D1E54" w:rsidRPr="009424E6">
        <w:t xml:space="preserve">same weighting </w:t>
      </w:r>
      <w:commentRangeEnd w:id="206"/>
      <w:r w:rsidR="00032B38">
        <w:rPr>
          <w:rStyle w:val="CommentReference"/>
        </w:rPr>
        <w:commentReference w:id="206"/>
      </w:r>
      <w:r w:rsidR="000D1E54" w:rsidRPr="009424E6">
        <w:t>as previous years. Size and age composition data were assumed to be drawn from a multinomial distribution specific to a particular year and gear within the year. In the parameter estimation process, SS weights of a given size composition observation (i.e., the size frequency distribution observed in a given year and gear) according to the emphasis associated with the respective likelihood component and the sample size specified for the multinomial distribution from which the data were assumed to have been drawn. As was done last year, we set initial sample sizes for the fishery at the number of hauls sampled or 200 whichever is least, for the surveys both size and age composi</w:t>
      </w:r>
      <w:r w:rsidR="004822FA" w:rsidRPr="009424E6">
        <w:t>tion sample sizes were</w:t>
      </w:r>
      <w:r w:rsidR="000D1E54" w:rsidRPr="009424E6">
        <w:t xml:space="preserve"> set at 100.</w:t>
      </w:r>
    </w:p>
    <w:p w14:paraId="683C6AA2" w14:textId="77777777" w:rsidR="004678F0" w:rsidRPr="009424E6" w:rsidRDefault="00025D45">
      <w:pPr>
        <w:pStyle w:val="Heading1"/>
        <w:pBdr>
          <w:top w:val="nil"/>
          <w:left w:val="nil"/>
          <w:bottom w:val="nil"/>
          <w:right w:val="nil"/>
          <w:between w:val="nil"/>
        </w:pBdr>
      </w:pPr>
      <w:r w:rsidRPr="009424E6">
        <w:t>Results</w:t>
      </w:r>
    </w:p>
    <w:p w14:paraId="6E65FE5F" w14:textId="77777777" w:rsidR="0085439A" w:rsidRPr="009424E6" w:rsidRDefault="0085439A" w:rsidP="0085439A">
      <w:pPr>
        <w:pStyle w:val="Heading2"/>
      </w:pPr>
      <w:r w:rsidRPr="009424E6">
        <w:t>Model Evaluation</w:t>
      </w:r>
    </w:p>
    <w:p w14:paraId="59DC736D" w14:textId="709D6752" w:rsidR="0085439A" w:rsidRPr="009424E6" w:rsidRDefault="0085439A" w:rsidP="0085439A">
      <w:commentRangeStart w:id="207"/>
      <w:r w:rsidRPr="009424E6">
        <w:t xml:space="preserve">Model </w:t>
      </w:r>
      <w:commentRangeEnd w:id="207"/>
      <w:r w:rsidR="000A5362">
        <w:rPr>
          <w:rStyle w:val="CommentReference"/>
        </w:rPr>
        <w:commentReference w:id="207"/>
      </w:r>
      <w:r w:rsidRPr="009424E6">
        <w:t xml:space="preserve">evaluation criteria included log likelihood, model adherence to biological principles and assumptions, the relative sizes of the likelihood components, and how well the model </w:t>
      </w:r>
      <w:del w:id="208" w:author="Daniel.Goethel" w:date="2022-11-02T17:02:00Z">
        <w:r w:rsidRPr="009424E6" w:rsidDel="000A5362">
          <w:delText xml:space="preserve">estimates </w:delText>
        </w:r>
      </w:del>
      <w:r w:rsidRPr="009424E6">
        <w:t>fit</w:t>
      </w:r>
      <w:ins w:id="209" w:author="Daniel.Goethel" w:date="2022-11-02T17:02:00Z">
        <w:r w:rsidR="000A5362">
          <w:t>s</w:t>
        </w:r>
      </w:ins>
      <w:r w:rsidRPr="009424E6">
        <w:t xml:space="preserve"> to the survey ind</w:t>
      </w:r>
      <w:r w:rsidR="00361719" w:rsidRPr="009424E6">
        <w:t>ices, the survey and fishery length</w:t>
      </w:r>
      <w:r w:rsidRPr="009424E6">
        <w:t xml:space="preserve"> composition</w:t>
      </w:r>
      <w:ins w:id="210" w:author="Daniel.Goethel" w:date="2022-11-02T17:02:00Z">
        <w:r w:rsidR="000A5362">
          <w:t>,</w:t>
        </w:r>
      </w:ins>
      <w:r w:rsidRPr="009424E6">
        <w:t xml:space="preserve"> and conditional age-at-length data, reasonable curves for fishery and survey selectivity, retrospective pattern, and model behavior during leave-one-out analysis.</w:t>
      </w:r>
    </w:p>
    <w:p w14:paraId="653CCCF5" w14:textId="2661179B" w:rsidR="00A76CA0" w:rsidRPr="009424E6" w:rsidRDefault="0085439A" w:rsidP="0085439A">
      <w:r w:rsidRPr="009424E6">
        <w:t>Model likelihoods and key parameter estimates are provided in Table 2.1</w:t>
      </w:r>
      <w:r w:rsidR="00561FE3" w:rsidRPr="009424E6">
        <w:t>7</w:t>
      </w:r>
      <w:r w:rsidR="00176042" w:rsidRPr="009424E6">
        <w:t xml:space="preserve">. </w:t>
      </w:r>
      <w:r w:rsidRPr="009424E6">
        <w:t xml:space="preserve">Likelihoods by fleet </w:t>
      </w:r>
      <w:del w:id="211" w:author="Chris.Lunsford" w:date="2022-11-01T12:12:00Z">
        <w:r w:rsidRPr="009424E6" w:rsidDel="000C7EA0">
          <w:delText xml:space="preserve">and </w:delText>
        </w:r>
      </w:del>
      <w:r w:rsidRPr="009424E6">
        <w:t>are provided in Table 2.1</w:t>
      </w:r>
      <w:r w:rsidR="00561FE3" w:rsidRPr="009424E6">
        <w:t>8</w:t>
      </w:r>
      <w:r w:rsidRPr="009424E6">
        <w:t xml:space="preserve">. Retrospective results are presented in </w:t>
      </w:r>
      <w:r w:rsidR="00176042" w:rsidRPr="009424E6">
        <w:t>F</w:t>
      </w:r>
      <w:r w:rsidR="00361719" w:rsidRPr="009424E6">
        <w:t>igure 2.28</w:t>
      </w:r>
      <w:r w:rsidRPr="009424E6">
        <w:t>.</w:t>
      </w:r>
      <w:r w:rsidR="00176042" w:rsidRPr="009424E6">
        <w:t xml:space="preserve"> There is little to no retrospective pattern in spawning biomass</w:t>
      </w:r>
      <w:r w:rsidR="00361719" w:rsidRPr="009424E6">
        <w:t xml:space="preserve"> (</w:t>
      </w:r>
      <w:proofErr w:type="spellStart"/>
      <w:r w:rsidR="00361719" w:rsidRPr="009424E6">
        <w:t>Mohn’s</w:t>
      </w:r>
      <w:proofErr w:type="spellEnd"/>
      <w:r w:rsidR="00361719" w:rsidRPr="009424E6">
        <w:t xml:space="preserve"> rho </w:t>
      </w:r>
      <w:commentRangeStart w:id="212"/>
      <w:r w:rsidR="00361719" w:rsidRPr="009424E6">
        <w:t>of -0.041</w:t>
      </w:r>
      <w:commentRangeEnd w:id="212"/>
      <w:r w:rsidR="000A5362">
        <w:rPr>
          <w:rStyle w:val="CommentReference"/>
        </w:rPr>
        <w:commentReference w:id="212"/>
      </w:r>
      <w:r w:rsidR="00361719" w:rsidRPr="009424E6">
        <w:t>)</w:t>
      </w:r>
      <w:r w:rsidR="00176042" w:rsidRPr="009424E6">
        <w:t xml:space="preserve">, but a positive retrospective pattern </w:t>
      </w:r>
      <w:r w:rsidR="007047BA" w:rsidRPr="009424E6">
        <w:t>resulted for</w:t>
      </w:r>
      <w:r w:rsidR="00176042" w:rsidRPr="009424E6">
        <w:t xml:space="preserve"> recruitment</w:t>
      </w:r>
      <w:r w:rsidR="00361719" w:rsidRPr="009424E6">
        <w:t xml:space="preserve"> (</w:t>
      </w:r>
      <w:proofErr w:type="spellStart"/>
      <w:r w:rsidR="00361719" w:rsidRPr="009424E6">
        <w:t>Mohn’s</w:t>
      </w:r>
      <w:proofErr w:type="spellEnd"/>
      <w:r w:rsidR="00361719" w:rsidRPr="009424E6">
        <w:t xml:space="preserve"> rho of </w:t>
      </w:r>
      <w:commentRangeStart w:id="213"/>
      <w:r w:rsidR="00361719" w:rsidRPr="009424E6">
        <w:t>1.4</w:t>
      </w:r>
      <w:commentRangeEnd w:id="213"/>
      <w:r w:rsidR="00554FCA">
        <w:rPr>
          <w:rStyle w:val="CommentReference"/>
        </w:rPr>
        <w:commentReference w:id="213"/>
      </w:r>
      <w:r w:rsidR="00361719" w:rsidRPr="009424E6">
        <w:t>)</w:t>
      </w:r>
      <w:r w:rsidR="00176042" w:rsidRPr="009424E6">
        <w:t>, indicating that as subsequent years of data are added to the model the estimates of recruitment decrease.</w:t>
      </w:r>
      <w:r w:rsidRPr="009424E6">
        <w:t xml:space="preserve"> </w:t>
      </w:r>
      <w:r w:rsidR="008752A8" w:rsidRPr="009424E6">
        <w:t>M</w:t>
      </w:r>
      <w:r w:rsidR="007047BA" w:rsidRPr="009424E6">
        <w:t>odel 19.1</w:t>
      </w:r>
      <w:r w:rsidR="00C05897" w:rsidRPr="009424E6">
        <w:t>a</w:t>
      </w:r>
      <w:r w:rsidR="007047BA" w:rsidRPr="009424E6">
        <w:t xml:space="preserve"> performed reasonably well in a jitter analysis with a CV of 0.05 and 50 runs </w:t>
      </w:r>
      <w:r w:rsidR="008752A8" w:rsidRPr="009424E6">
        <w:t>with</w:t>
      </w:r>
      <w:r w:rsidR="00AE502B" w:rsidRPr="009424E6">
        <w:t xml:space="preserve"> a total of 45</w:t>
      </w:r>
      <w:r w:rsidR="007047BA" w:rsidRPr="009424E6">
        <w:t xml:space="preserve"> of the </w:t>
      </w:r>
      <w:r w:rsidR="00AE502B" w:rsidRPr="009424E6">
        <w:t>50 jitter runs converged with 78</w:t>
      </w:r>
      <w:r w:rsidR="007047BA" w:rsidRPr="009424E6">
        <w:t xml:space="preserve">% of the converged models resulting in estimates at the lowest MLE from the accepted models. </w:t>
      </w:r>
      <w:r w:rsidR="008752A8" w:rsidRPr="009424E6">
        <w:t>L</w:t>
      </w:r>
      <w:r w:rsidRPr="009424E6">
        <w:t>eave-one-out</w:t>
      </w:r>
      <w:r w:rsidR="008752A8" w:rsidRPr="009424E6">
        <w:t xml:space="preserve"> (LOO) results are presented</w:t>
      </w:r>
      <w:r w:rsidRPr="009424E6">
        <w:t xml:space="preserve"> in Table 2.</w:t>
      </w:r>
      <w:r w:rsidR="00C05897" w:rsidRPr="009424E6">
        <w:t>19</w:t>
      </w:r>
      <w:r w:rsidR="007047BA" w:rsidRPr="009424E6">
        <w:t xml:space="preserve"> and Figure</w:t>
      </w:r>
      <w:r w:rsidR="00AE502B" w:rsidRPr="009424E6">
        <w:t>s</w:t>
      </w:r>
      <w:r w:rsidR="007047BA" w:rsidRPr="009424E6">
        <w:t xml:space="preserve"> 2</w:t>
      </w:r>
      <w:r w:rsidR="00C05897" w:rsidRPr="009424E6">
        <w:t>.29</w:t>
      </w:r>
      <w:r w:rsidR="00AE502B" w:rsidRPr="009424E6">
        <w:t xml:space="preserve"> and 2.30</w:t>
      </w:r>
      <w:r w:rsidRPr="009424E6">
        <w:t xml:space="preserve">. </w:t>
      </w:r>
      <w:commentRangeStart w:id="214"/>
      <w:r w:rsidR="008752A8" w:rsidRPr="009424E6">
        <w:t>For the LOO analysis</w:t>
      </w:r>
      <w:ins w:id="215" w:author="Daniel.Goethel" w:date="2022-11-02T17:07:00Z">
        <w:r w:rsidR="00554FCA">
          <w:t>,</w:t>
        </w:r>
      </w:ins>
      <w:r w:rsidR="008752A8" w:rsidRPr="009424E6">
        <w:t xml:space="preserve"> data for a single year were pulled from the model sequentially and the model refit each time</w:t>
      </w:r>
      <w:r w:rsidR="00AE502B" w:rsidRPr="009424E6">
        <w:t>, or, the data added in this year’s assessment were pulled one source at a time and the model was refit each time</w:t>
      </w:r>
      <w:r w:rsidR="008752A8" w:rsidRPr="009424E6">
        <w:t>. We then examined the behavior of the model and the effects of removing the data on key parameter estimates (M, and Q), and derived quantities (</w:t>
      </w:r>
      <w:r w:rsidR="008752A8" w:rsidRPr="009424E6">
        <w:rPr>
          <w:i/>
        </w:rPr>
        <w:t>F</w:t>
      </w:r>
      <w:r w:rsidR="008752A8" w:rsidRPr="009424E6">
        <w:rPr>
          <w:i/>
          <w:vertAlign w:val="subscript"/>
        </w:rPr>
        <w:t>40%</w:t>
      </w:r>
      <w:r w:rsidR="008752A8" w:rsidRPr="009424E6">
        <w:t>,</w:t>
      </w:r>
      <w:r w:rsidR="00C05897" w:rsidRPr="009424E6">
        <w:t xml:space="preserve"> unfished spawning biomass, forecast</w:t>
      </w:r>
      <w:r w:rsidR="008752A8" w:rsidRPr="009424E6">
        <w:t xml:space="preserve"> spawning biomass, and ABC). Stability of the model estimates and estimates of variance while removing data provided insights on model performance and sensitivity to noise within the data. For this analysis we focused on bias, i.e. was there a direction of change when data were removed from the complete models, and the variability of the variance estimates as data were removed. </w:t>
      </w:r>
      <w:commentRangeEnd w:id="214"/>
      <w:r w:rsidR="00554FCA">
        <w:rPr>
          <w:rStyle w:val="CommentReference"/>
        </w:rPr>
        <w:commentReference w:id="214"/>
      </w:r>
      <w:r w:rsidR="008752A8" w:rsidRPr="009424E6">
        <w:t>Model 19.1</w:t>
      </w:r>
      <w:r w:rsidR="00C05897" w:rsidRPr="009424E6">
        <w:t>a</w:t>
      </w:r>
      <w:r w:rsidR="008752A8" w:rsidRPr="009424E6">
        <w:t xml:space="preserve"> resulted in relatively low bias across all examined parameters and derived quantities (</w:t>
      </w:r>
      <w:r w:rsidR="00C05897" w:rsidRPr="009424E6">
        <w:t>Table 2.19</w:t>
      </w:r>
      <w:r w:rsidR="008752A8" w:rsidRPr="009424E6">
        <w:t>). The highe</w:t>
      </w:r>
      <w:r w:rsidR="00C05897" w:rsidRPr="009424E6">
        <w:t>st bias was observed in the forecasted ABC, which remained below 3</w:t>
      </w:r>
      <w:r w:rsidR="008752A8" w:rsidRPr="009424E6">
        <w:t>%. In model 19.1</w:t>
      </w:r>
      <w:r w:rsidR="00C05897" w:rsidRPr="009424E6">
        <w:t>a</w:t>
      </w:r>
      <w:r w:rsidR="008752A8" w:rsidRPr="009424E6">
        <w:t xml:space="preserve"> </w:t>
      </w:r>
      <w:r w:rsidR="00431FD9" w:rsidRPr="009424E6">
        <w:t>the removal</w:t>
      </w:r>
      <w:r w:rsidR="00AE502B" w:rsidRPr="009424E6">
        <w:t xml:space="preserve"> </w:t>
      </w:r>
      <w:ins w:id="216" w:author="Daniel.Goethel" w:date="2022-11-02T17:08:00Z">
        <w:r w:rsidR="00554FCA">
          <w:t xml:space="preserve">of </w:t>
        </w:r>
      </w:ins>
      <w:r w:rsidR="00AE502B" w:rsidRPr="009424E6">
        <w:t xml:space="preserve">data after 2014 resulted in </w:t>
      </w:r>
      <w:del w:id="217" w:author="Daniel.Goethel" w:date="2022-11-02T17:08:00Z">
        <w:r w:rsidR="00AE502B" w:rsidRPr="009424E6" w:rsidDel="00554FCA">
          <w:delText xml:space="preserve">an </w:delText>
        </w:r>
      </w:del>
      <w:r w:rsidR="00AE502B" w:rsidRPr="009424E6">
        <w:t xml:space="preserve">increased </w:t>
      </w:r>
      <w:r w:rsidR="00364B45" w:rsidRPr="009424E6">
        <w:t>variability</w:t>
      </w:r>
      <w:r w:rsidR="00AE502B" w:rsidRPr="009424E6">
        <w:t xml:space="preserve"> in model estimates, with the removal</w:t>
      </w:r>
      <w:r w:rsidR="00364B45" w:rsidRPr="009424E6">
        <w:t xml:space="preserve"> of the 2022 and 2018</w:t>
      </w:r>
      <w:r w:rsidR="008752A8" w:rsidRPr="009424E6">
        <w:t xml:space="preserve"> data </w:t>
      </w:r>
      <w:r w:rsidR="00364B45" w:rsidRPr="009424E6">
        <w:t>being</w:t>
      </w:r>
      <w:r w:rsidR="008752A8" w:rsidRPr="009424E6">
        <w:t xml:space="preserve"> most impactful</w:t>
      </w:r>
      <w:r w:rsidR="00C05897" w:rsidRPr="009424E6">
        <w:t xml:space="preserve"> on the forecas</w:t>
      </w:r>
      <w:r w:rsidR="00431FD9" w:rsidRPr="009424E6">
        <w:t>t</w:t>
      </w:r>
      <w:r w:rsidR="00C05897" w:rsidRPr="009424E6">
        <w:t>ed spawning biomass and</w:t>
      </w:r>
      <w:commentRangeStart w:id="218"/>
      <w:commentRangeStart w:id="219"/>
      <w:r w:rsidR="00C05897" w:rsidRPr="009424E6">
        <w:t xml:space="preserve"> ABS</w:t>
      </w:r>
      <w:r w:rsidR="008752A8" w:rsidRPr="009424E6">
        <w:t xml:space="preserve"> </w:t>
      </w:r>
      <w:commentRangeEnd w:id="218"/>
      <w:r w:rsidR="000C7EA0">
        <w:rPr>
          <w:rStyle w:val="CommentReference"/>
        </w:rPr>
        <w:commentReference w:id="218"/>
      </w:r>
      <w:commentRangeEnd w:id="219"/>
      <w:r w:rsidR="00554FCA">
        <w:rPr>
          <w:rStyle w:val="CommentReference"/>
        </w:rPr>
        <w:commentReference w:id="219"/>
      </w:r>
      <w:r w:rsidR="008752A8" w:rsidRPr="009424E6">
        <w:t>(</w:t>
      </w:r>
      <w:r w:rsidR="00C05897" w:rsidRPr="009424E6">
        <w:t xml:space="preserve">Fig. 2.29). </w:t>
      </w:r>
      <w:r w:rsidR="00431FD9" w:rsidRPr="009424E6">
        <w:t xml:space="preserve">In </w:t>
      </w:r>
      <w:r w:rsidR="00364B45" w:rsidRPr="009424E6">
        <w:t>2018 there was no trawl survey, but from 2017 to 2019</w:t>
      </w:r>
      <w:r w:rsidR="00431FD9" w:rsidRPr="009424E6">
        <w:t xml:space="preserve"> the two </w:t>
      </w:r>
      <w:r w:rsidR="00C05897" w:rsidRPr="009424E6">
        <w:t xml:space="preserve">surveys </w:t>
      </w:r>
      <w:r w:rsidR="00431FD9" w:rsidRPr="009424E6">
        <w:t xml:space="preserve">fit </w:t>
      </w:r>
      <w:r w:rsidR="00C05897" w:rsidRPr="009424E6">
        <w:t>exhi</w:t>
      </w:r>
      <w:r w:rsidR="00431FD9" w:rsidRPr="009424E6">
        <w:t>bit opposite trends</w:t>
      </w:r>
      <w:r w:rsidR="00364B45" w:rsidRPr="009424E6">
        <w:t>, with the longline</w:t>
      </w:r>
      <w:r w:rsidR="00C05897" w:rsidRPr="009424E6">
        <w:t xml:space="preserve"> survey decreasing and the trawl survey increasing</w:t>
      </w:r>
      <w:r w:rsidR="008752A8" w:rsidRPr="009424E6">
        <w:t xml:space="preserve">. </w:t>
      </w:r>
      <w:r w:rsidR="00C05897" w:rsidRPr="009424E6">
        <w:t xml:space="preserve">Removing </w:t>
      </w:r>
      <w:r w:rsidR="00431FD9" w:rsidRPr="009424E6">
        <w:t>the 2022</w:t>
      </w:r>
      <w:r w:rsidR="008752A8" w:rsidRPr="009424E6">
        <w:t xml:space="preserve"> data</w:t>
      </w:r>
      <w:r w:rsidR="00431FD9" w:rsidRPr="009424E6">
        <w:t>, for which the only index data available is from the longline survey</w:t>
      </w:r>
      <w:del w:id="220" w:author="Chris.Lunsford" w:date="2022-11-01T12:21:00Z">
        <w:r w:rsidR="00431FD9" w:rsidRPr="009424E6" w:rsidDel="008B4BF9">
          <w:delText>, which</w:delText>
        </w:r>
      </w:del>
      <w:ins w:id="221" w:author="Daniel.Goethel" w:date="2022-11-02T17:10:00Z">
        <w:r w:rsidR="00554FCA">
          <w:t xml:space="preserve"> </w:t>
        </w:r>
      </w:ins>
      <w:ins w:id="222" w:author="Chris.Lunsford" w:date="2022-11-01T12:21:00Z">
        <w:r w:rsidR="008B4BF9">
          <w:t>and</w:t>
        </w:r>
      </w:ins>
      <w:r w:rsidR="00431FD9" w:rsidRPr="009424E6">
        <w:t xml:space="preserve"> remained low,</w:t>
      </w:r>
      <w:r w:rsidR="008752A8" w:rsidRPr="009424E6">
        <w:t xml:space="preserve"> caused a sharp incre</w:t>
      </w:r>
      <w:r w:rsidR="00431FD9" w:rsidRPr="009424E6">
        <w:t xml:space="preserve">ase in spawning biomass and ABC for 2023. Without the </w:t>
      </w:r>
      <w:r w:rsidR="00431FD9" w:rsidRPr="009424E6">
        <w:lastRenderedPageBreak/>
        <w:t>2022</w:t>
      </w:r>
      <w:r w:rsidR="008752A8" w:rsidRPr="009424E6">
        <w:t xml:space="preserve"> data</w:t>
      </w:r>
      <w:ins w:id="223" w:author="Daniel.Goethel" w:date="2022-11-02T17:10:00Z">
        <w:r w:rsidR="00554FCA">
          <w:t>,</w:t>
        </w:r>
      </w:ins>
      <w:r w:rsidR="008752A8" w:rsidRPr="009424E6">
        <w:t xml:space="preserve"> </w:t>
      </w:r>
      <w:r w:rsidR="00EE32B7" w:rsidRPr="009424E6">
        <w:t>model 19.1</w:t>
      </w:r>
      <w:r w:rsidR="00431FD9" w:rsidRPr="009424E6">
        <w:t>a</w:t>
      </w:r>
      <w:r w:rsidR="00EE32B7" w:rsidRPr="009424E6">
        <w:t xml:space="preserve"> was</w:t>
      </w:r>
      <w:r w:rsidR="008752A8" w:rsidRPr="009424E6">
        <w:t xml:space="preserve"> expe</w:t>
      </w:r>
      <w:r w:rsidR="00431FD9" w:rsidRPr="009424E6">
        <w:t>cting a higher abundance in 2022 than observed in the 2022</w:t>
      </w:r>
      <w:r w:rsidR="008752A8" w:rsidRPr="009424E6">
        <w:t xml:space="preserve"> indices</w:t>
      </w:r>
      <w:ins w:id="224" w:author="Daniel.Goethel" w:date="2022-11-02T17:10:00Z">
        <w:r w:rsidR="00554FCA">
          <w:t>,</w:t>
        </w:r>
      </w:ins>
      <w:r w:rsidR="008752A8" w:rsidRPr="009424E6">
        <w:t xml:space="preserve"> and</w:t>
      </w:r>
      <w:ins w:id="225" w:author="Daniel.Goethel" w:date="2022-11-02T17:10:00Z">
        <w:r w:rsidR="00554FCA">
          <w:t>,</w:t>
        </w:r>
      </w:ins>
      <w:r w:rsidR="008752A8" w:rsidRPr="009424E6">
        <w:t xml:space="preserve"> thus</w:t>
      </w:r>
      <w:ins w:id="226" w:author="Daniel.Goethel" w:date="2022-11-02T17:10:00Z">
        <w:r w:rsidR="00554FCA">
          <w:t>,</w:t>
        </w:r>
      </w:ins>
      <w:r w:rsidR="008752A8" w:rsidRPr="009424E6">
        <w:t xml:space="preserve"> h</w:t>
      </w:r>
      <w:r w:rsidR="00431FD9" w:rsidRPr="009424E6">
        <w:t>igher biomass estimates for 2023</w:t>
      </w:r>
      <w:r w:rsidR="008752A8" w:rsidRPr="009424E6">
        <w:t>.</w:t>
      </w:r>
      <w:r w:rsidR="00364B45" w:rsidRPr="009424E6">
        <w:t xml:space="preserve"> Removing one data </w:t>
      </w:r>
      <w:del w:id="227" w:author="Daniel.Goethel" w:date="2022-11-02T17:12:00Z">
        <w:r w:rsidR="00364B45" w:rsidRPr="009424E6" w:rsidDel="00554FCA">
          <w:delText>source</w:delText>
        </w:r>
      </w:del>
      <w:ins w:id="228" w:author="Daniel.Goethel" w:date="2022-11-02T17:12:00Z">
        <w:r w:rsidR="00554FCA">
          <w:t xml:space="preserve">point </w:t>
        </w:r>
      </w:ins>
      <w:ins w:id="229" w:author="Daniel.Goethel" w:date="2022-11-02T17:11:00Z">
        <w:r w:rsidR="00554FCA">
          <w:t>(</w:t>
        </w:r>
      </w:ins>
      <w:ins w:id="230" w:author="Daniel.Goethel" w:date="2022-11-02T17:12:00Z">
        <w:r w:rsidR="00554FCA">
          <w:t xml:space="preserve">i.e., </w:t>
        </w:r>
      </w:ins>
      <w:ins w:id="231" w:author="Daniel.Goethel" w:date="2022-11-02T17:11:00Z">
        <w:r w:rsidR="00554FCA" w:rsidRPr="009424E6">
          <w:t>that was updated since last year’s assessment</w:t>
        </w:r>
        <w:r w:rsidR="00554FCA">
          <w:t>)</w:t>
        </w:r>
      </w:ins>
      <w:r w:rsidR="00364B45" w:rsidRPr="009424E6">
        <w:t xml:space="preserve"> at a time </w:t>
      </w:r>
      <w:del w:id="232" w:author="Daniel.Goethel" w:date="2022-11-02T17:11:00Z">
        <w:r w:rsidR="00364B45" w:rsidRPr="009424E6" w:rsidDel="00554FCA">
          <w:delText xml:space="preserve">that was updated since last year’s assessment </w:delText>
        </w:r>
      </w:del>
      <w:r w:rsidR="00364B45" w:rsidRPr="009424E6">
        <w:t>showed that the longline survey index is the most influential on forecasted spawning biomass and ABC (Fig. 2.30).</w:t>
      </w:r>
    </w:p>
    <w:p w14:paraId="7945129B" w14:textId="361CD902" w:rsidR="0085439A" w:rsidRDefault="00A76CA0" w:rsidP="0085439A">
      <w:r w:rsidRPr="009424E6">
        <w:t>Model 19.1</w:t>
      </w:r>
      <w:r w:rsidR="00431FD9" w:rsidRPr="009424E6">
        <w:t>a with data updated through 2023</w:t>
      </w:r>
      <w:r w:rsidRPr="009424E6">
        <w:t xml:space="preserve"> results in reasonable fits to the data, estimates biologically plausible parameters, and produces consistent patterns in abundance compared to previous assessments. </w:t>
      </w:r>
      <w:r w:rsidR="002E107F" w:rsidRPr="009424E6">
        <w:t>It should be noted that the results from the GOA Pacific cod stock assessment have been particularly volatile with a wide-array of models presented over the past 18 years (</w:t>
      </w:r>
      <w:proofErr w:type="spellStart"/>
      <w:r w:rsidR="002E107F" w:rsidRPr="009424E6">
        <w:t>A’mar</w:t>
      </w:r>
      <w:proofErr w:type="spellEnd"/>
      <w:r w:rsidR="002E107F" w:rsidRPr="009424E6">
        <w:t xml:space="preserve"> and </w:t>
      </w:r>
      <w:proofErr w:type="spellStart"/>
      <w:r w:rsidR="002E107F" w:rsidRPr="009424E6">
        <w:t>Palsson</w:t>
      </w:r>
      <w:proofErr w:type="spellEnd"/>
      <w:r w:rsidR="002E107F" w:rsidRPr="009424E6">
        <w:t xml:space="preserve"> 2015). Model 19.1</w:t>
      </w:r>
      <w:r w:rsidR="00431FD9" w:rsidRPr="009424E6">
        <w:t>a</w:t>
      </w:r>
      <w:r w:rsidR="002E107F" w:rsidRPr="009424E6">
        <w:t xml:space="preserve"> presented this year is well within the bounds of models presented in previous years for the spawning stock biomass time series (Fig. 2.</w:t>
      </w:r>
      <w:r w:rsidR="00364B45" w:rsidRPr="009424E6">
        <w:t>31</w:t>
      </w:r>
      <w:r w:rsidR="002E107F" w:rsidRPr="009424E6">
        <w:t xml:space="preserve">). </w:t>
      </w:r>
      <w:r w:rsidRPr="009424E6">
        <w:t>Model 19.1</w:t>
      </w:r>
      <w:r w:rsidR="00431FD9" w:rsidRPr="009424E6">
        <w:t>a</w:t>
      </w:r>
      <w:r w:rsidRPr="009424E6">
        <w:t xml:space="preserve"> fit to the </w:t>
      </w:r>
      <w:commentRangeStart w:id="233"/>
      <w:r w:rsidRPr="009424E6">
        <w:t xml:space="preserve">bottom trawl and longline survey </w:t>
      </w:r>
      <w:commentRangeEnd w:id="233"/>
      <w:r w:rsidR="003B3018">
        <w:rPr>
          <w:rStyle w:val="CommentReference"/>
        </w:rPr>
        <w:commentReference w:id="233"/>
      </w:r>
      <w:r w:rsidRPr="009424E6">
        <w:t>indices,</w:t>
      </w:r>
      <w:r w:rsidR="00431FD9" w:rsidRPr="009424E6">
        <w:t xml:space="preserve"> survey and gear specific fishery</w:t>
      </w:r>
      <w:r w:rsidRPr="009424E6">
        <w:t xml:space="preserve"> </w:t>
      </w:r>
      <w:r w:rsidR="00431FD9" w:rsidRPr="009424E6">
        <w:t>conditional age-at-length</w:t>
      </w:r>
      <w:r w:rsidRPr="009424E6">
        <w:t xml:space="preserve">, and </w:t>
      </w:r>
      <w:r w:rsidR="00431FD9" w:rsidRPr="009424E6">
        <w:t xml:space="preserve">survey and gear specific fishery </w:t>
      </w:r>
      <w:r w:rsidRPr="009424E6">
        <w:t>length composition</w:t>
      </w:r>
      <w:r w:rsidR="00364B45" w:rsidRPr="009424E6">
        <w:t>, as well as estimated survey and fishery selectivity,</w:t>
      </w:r>
      <w:r w:rsidRPr="009424E6">
        <w:t xml:space="preserve"> are shown in Figures </w:t>
      </w:r>
      <w:r w:rsidR="00364B45" w:rsidRPr="009424E6">
        <w:t>2.32 – 2.47</w:t>
      </w:r>
      <w:r w:rsidRPr="009424E6">
        <w:t xml:space="preserve">. </w:t>
      </w:r>
      <w:r w:rsidR="00E76DAD" w:rsidRPr="009424E6">
        <w:t>Overall, model 19.1</w:t>
      </w:r>
      <w:r w:rsidR="00431FD9" w:rsidRPr="009424E6">
        <w:t>a</w:t>
      </w:r>
      <w:r w:rsidR="00E76DAD" w:rsidRPr="009424E6">
        <w:t xml:space="preserve"> yields reasonable results and we continue to use it to recommend the 2023 ABC and OFL.</w:t>
      </w:r>
    </w:p>
    <w:p w14:paraId="0BBDF8F2" w14:textId="56569C24" w:rsidR="009F5C05" w:rsidRDefault="009F5C05" w:rsidP="0085439A">
      <w:r>
        <w:t xml:space="preserve">Additional results and figures can be </w:t>
      </w:r>
      <w:commentRangeStart w:id="234"/>
      <w:r>
        <w:t>found</w:t>
      </w:r>
      <w:commentRangeEnd w:id="234"/>
      <w:r>
        <w:rPr>
          <w:rStyle w:val="CommentReference"/>
        </w:rPr>
        <w:commentReference w:id="234"/>
      </w:r>
      <w:r>
        <w:t xml:space="preserve"> at:</w:t>
      </w:r>
    </w:p>
    <w:p w14:paraId="30039BD2" w14:textId="711E3C06" w:rsidR="009F5C05" w:rsidRPr="009424E6" w:rsidRDefault="001070C9" w:rsidP="009F5C05">
      <w:pPr>
        <w:pStyle w:val="ListParagraph"/>
        <w:keepNext/>
        <w:numPr>
          <w:ilvl w:val="0"/>
          <w:numId w:val="45"/>
        </w:numPr>
      </w:pPr>
      <w:hyperlink r:id="rId12" w:history="1">
        <w:r w:rsidR="009F5C05" w:rsidRPr="007B4624">
          <w:rPr>
            <w:rStyle w:val="Hyperlink"/>
          </w:rPr>
          <w:t>https://afsc-assessments.github.io/GOA_PCOD/2022_ASSESSMENT/NOVEMBER_MODELS/MODEL_RESULTS</w:t>
        </w:r>
      </w:hyperlink>
      <w:r w:rsidR="009F5C05">
        <w:t>, for a spreadsheet of data and results</w:t>
      </w:r>
    </w:p>
    <w:p w14:paraId="6CCB7E2A" w14:textId="195B6A82" w:rsidR="009F5C05" w:rsidRPr="009424E6" w:rsidRDefault="001070C9" w:rsidP="009F5C05">
      <w:pPr>
        <w:pStyle w:val="ListParagraph"/>
        <w:numPr>
          <w:ilvl w:val="0"/>
          <w:numId w:val="45"/>
        </w:numPr>
      </w:pPr>
      <w:hyperlink w:history="1">
        <w:r w:rsidR="009F5C05" w:rsidRPr="007B4624">
          <w:rPr>
            <w:rStyle w:val="Hyperlink"/>
          </w:rPr>
          <w:t>https:// afsc-assessments.github.io/GOA_PCOD/2022_Assessments/November_Models/</w:t>
        </w:r>
      </w:hyperlink>
      <w:r w:rsidR="009F5C05">
        <w:t>, for a link to additional figures</w:t>
      </w:r>
    </w:p>
    <w:p w14:paraId="5F70AABF" w14:textId="77777777" w:rsidR="004678F0" w:rsidRPr="009424E6" w:rsidRDefault="00025D45">
      <w:pPr>
        <w:pStyle w:val="Heading2"/>
        <w:pBdr>
          <w:top w:val="nil"/>
          <w:left w:val="nil"/>
          <w:bottom w:val="nil"/>
          <w:right w:val="nil"/>
          <w:between w:val="nil"/>
        </w:pBdr>
      </w:pPr>
      <w:r w:rsidRPr="009424E6">
        <w:t xml:space="preserve">Time Series Results </w:t>
      </w:r>
    </w:p>
    <w:p w14:paraId="3F9EE8BA" w14:textId="77777777" w:rsidR="00E76DAD" w:rsidRPr="009424E6" w:rsidRDefault="00E76DAD" w:rsidP="00E76DAD">
      <w:pPr>
        <w:pStyle w:val="Heading3"/>
      </w:pPr>
      <w:r w:rsidRPr="009424E6">
        <w:t>Definitions</w:t>
      </w:r>
    </w:p>
    <w:p w14:paraId="4E5304EE" w14:textId="1F9B48AA" w:rsidR="00E76DAD" w:rsidRPr="009424E6" w:rsidRDefault="00E76DAD" w:rsidP="00E76DAD">
      <w:r w:rsidRPr="009424E6">
        <w:t>The biomass estimates presented here will be defined in two ways: 1) total biomass was defined as age 0+ biomass, consisting of the biomass of all fish aged 0 years or greater in a given year; and 2) spawning biomass was defined as the biomass of all spawning females in a given year. The recruitment estimates presented here were defined as numbers of age-0 fish in a given year; actual recruitment to fishery and survey depends on selectivity curves as estimated (noting that there are no indices involving age-0 Pacific cod). All results presented are from Model 19.1</w:t>
      </w:r>
      <w:r w:rsidR="00431FD9" w:rsidRPr="009424E6">
        <w:t>a</w:t>
      </w:r>
      <w:r w:rsidRPr="009424E6">
        <w:t>.</w:t>
      </w:r>
    </w:p>
    <w:p w14:paraId="61F104BC" w14:textId="77777777" w:rsidR="00E76DAD" w:rsidRPr="009424E6" w:rsidRDefault="00E76DAD" w:rsidP="00E76DAD">
      <w:pPr>
        <w:pStyle w:val="Heading3"/>
      </w:pPr>
      <w:r w:rsidRPr="009424E6">
        <w:t>Biomass</w:t>
      </w:r>
    </w:p>
    <w:p w14:paraId="764F9E2C" w14:textId="5049761A" w:rsidR="00E76DAD" w:rsidRPr="009424E6" w:rsidRDefault="00E76DAD" w:rsidP="00E76DAD">
      <w:r w:rsidRPr="009424E6">
        <w:t>Total biomass estimates show a long decline from their peak in 1988 (Table 2.</w:t>
      </w:r>
      <w:r w:rsidR="00431FD9" w:rsidRPr="009424E6">
        <w:t>20</w:t>
      </w:r>
      <w:r w:rsidRPr="009424E6">
        <w:t xml:space="preserve"> and Fig. 2.</w:t>
      </w:r>
      <w:r w:rsidR="00364B45" w:rsidRPr="009424E6">
        <w:t>33</w:t>
      </w:r>
      <w:r w:rsidRPr="009424E6">
        <w:t xml:space="preserve">) to </w:t>
      </w:r>
      <w:r w:rsidR="009611C1" w:rsidRPr="009424E6">
        <w:t>a low</w:t>
      </w:r>
      <w:r w:rsidRPr="009424E6">
        <w:t xml:space="preserve"> in 2006 and then an increase to another peak in </w:t>
      </w:r>
      <w:commentRangeStart w:id="235"/>
      <w:r w:rsidRPr="009424E6">
        <w:t>2014</w:t>
      </w:r>
      <w:commentRangeEnd w:id="235"/>
      <w:r w:rsidR="00880536">
        <w:rPr>
          <w:rStyle w:val="CommentReference"/>
        </w:rPr>
        <w:commentReference w:id="235"/>
      </w:r>
      <w:r w:rsidR="009611C1" w:rsidRPr="009424E6">
        <w:t>, after which there was a sharp decline through 2018 followed by a slight increase through 2022.</w:t>
      </w:r>
      <w:r w:rsidRPr="009424E6">
        <w:t xml:space="preserve"> Spawning biomass (Table 2.</w:t>
      </w:r>
      <w:r w:rsidR="009611C1" w:rsidRPr="009424E6">
        <w:t>20</w:t>
      </w:r>
      <w:r w:rsidR="004B306F" w:rsidRPr="009424E6">
        <w:t xml:space="preserve"> and </w:t>
      </w:r>
      <w:r w:rsidR="00364B45" w:rsidRPr="009424E6">
        <w:t>Figure 2.31</w:t>
      </w:r>
      <w:r w:rsidRPr="009424E6">
        <w:t xml:space="preserve">) shows a similar trend of decline since the late 1980s with a peak in 1989 </w:t>
      </w:r>
      <w:r w:rsidR="009611C1" w:rsidRPr="009424E6">
        <w:t>to a low in 2008</w:t>
      </w:r>
      <w:r w:rsidRPr="009424E6">
        <w:t>. There was then a short increase in spawning biomass coincident with the maturation of the 2005-2008 year</w:t>
      </w:r>
      <w:r w:rsidR="009611C1" w:rsidRPr="009424E6">
        <w:t xml:space="preserve"> classes through 2014</w:t>
      </w:r>
      <w:r w:rsidRPr="009424E6">
        <w:t xml:space="preserve">, after which the decline continued to lowest level in </w:t>
      </w:r>
      <w:r w:rsidR="009611C1" w:rsidRPr="009424E6">
        <w:t xml:space="preserve">2019 and </w:t>
      </w:r>
      <w:r w:rsidRPr="009424E6">
        <w:t xml:space="preserve">2020. The spawning biomass </w:t>
      </w:r>
      <w:r w:rsidR="009611C1" w:rsidRPr="009424E6">
        <w:t>then slightly</w:t>
      </w:r>
      <w:r w:rsidRPr="009424E6">
        <w:t xml:space="preserve"> increased in 2021 and 2022</w:t>
      </w:r>
      <w:r w:rsidR="009611C1" w:rsidRPr="009424E6">
        <w:t xml:space="preserve"> and is projected to slightly decrease in 2023</w:t>
      </w:r>
      <w:r w:rsidRPr="009424E6">
        <w:t xml:space="preserve">.  </w:t>
      </w:r>
    </w:p>
    <w:p w14:paraId="12802A33" w14:textId="3F19FBAC" w:rsidR="00E76DAD" w:rsidRPr="009424E6" w:rsidRDefault="00E76DAD" w:rsidP="00E76DAD">
      <w:pPr>
        <w:pStyle w:val="Heading3"/>
      </w:pPr>
      <w:r w:rsidRPr="009424E6">
        <w:t>Recruitment and Numbers</w:t>
      </w:r>
      <w:ins w:id="236" w:author="Daniel.Goethel" w:date="2022-11-02T17:32:00Z">
        <w:r w:rsidR="00880536">
          <w:t>-</w:t>
        </w:r>
      </w:ins>
      <w:del w:id="237" w:author="Daniel.Goethel" w:date="2022-11-02T17:32:00Z">
        <w:r w:rsidRPr="009424E6" w:rsidDel="00880536">
          <w:delText xml:space="preserve"> </w:delText>
        </w:r>
      </w:del>
      <w:r w:rsidRPr="009424E6">
        <w:t>at</w:t>
      </w:r>
      <w:ins w:id="238" w:author="Daniel.Goethel" w:date="2022-11-02T17:32:00Z">
        <w:r w:rsidR="00880536">
          <w:t>-</w:t>
        </w:r>
      </w:ins>
      <w:del w:id="239" w:author="Daniel.Goethel" w:date="2022-11-02T17:32:00Z">
        <w:r w:rsidRPr="009424E6" w:rsidDel="00880536">
          <w:delText xml:space="preserve"> </w:delText>
        </w:r>
      </w:del>
      <w:r w:rsidRPr="009424E6">
        <w:t>Age</w:t>
      </w:r>
    </w:p>
    <w:p w14:paraId="68391E57" w14:textId="0DAE8280" w:rsidR="00D51782" w:rsidRPr="009424E6" w:rsidRDefault="00E76DAD" w:rsidP="00D51782">
      <w:r w:rsidRPr="009424E6">
        <w:t>The recru</w:t>
      </w:r>
      <w:r w:rsidR="009611C1" w:rsidRPr="009424E6">
        <w:t>itment predictions in Model 19.1a</w:t>
      </w:r>
      <w:r w:rsidRPr="009424E6">
        <w:t xml:space="preserve"> (Table 2.</w:t>
      </w:r>
      <w:r w:rsidR="009611C1" w:rsidRPr="009424E6">
        <w:t>21</w:t>
      </w:r>
      <w:r w:rsidRPr="009424E6">
        <w:t>, Fig. 2.</w:t>
      </w:r>
      <w:r w:rsidR="00364B45" w:rsidRPr="009424E6">
        <w:t>48</w:t>
      </w:r>
      <w:r w:rsidR="004B306F" w:rsidRPr="009424E6">
        <w:t xml:space="preserve">, and </w:t>
      </w:r>
      <w:r w:rsidR="00364B45" w:rsidRPr="009424E6">
        <w:t>Fig. 2.52</w:t>
      </w:r>
      <w:r w:rsidRPr="009424E6">
        <w:t xml:space="preserve">) show </w:t>
      </w:r>
      <w:r w:rsidR="00D51782" w:rsidRPr="009424E6">
        <w:t>above average recruitment for most of the 1980s, below average recruitment from the mid-1990s to mid-2000s, above average recruitment from the mid-2000s to 2013, and below average recruitment since. Numbers</w:t>
      </w:r>
      <w:ins w:id="240" w:author="Daniel.Goethel" w:date="2022-11-02T17:32:00Z">
        <w:r w:rsidR="00880536">
          <w:t>-</w:t>
        </w:r>
      </w:ins>
      <w:del w:id="241" w:author="Daniel.Goethel" w:date="2022-11-02T17:32:00Z">
        <w:r w:rsidR="00D51782" w:rsidRPr="009424E6" w:rsidDel="00880536">
          <w:delText xml:space="preserve"> </w:delText>
        </w:r>
      </w:del>
      <w:r w:rsidR="00D51782" w:rsidRPr="009424E6">
        <w:t>at</w:t>
      </w:r>
      <w:ins w:id="242" w:author="Daniel.Goethel" w:date="2022-11-02T17:32:00Z">
        <w:r w:rsidR="00880536">
          <w:t>-</w:t>
        </w:r>
      </w:ins>
      <w:del w:id="243" w:author="Daniel.Goethel" w:date="2022-11-02T17:32:00Z">
        <w:r w:rsidR="00D51782" w:rsidRPr="009424E6" w:rsidDel="00880536">
          <w:delText xml:space="preserve"> </w:delText>
        </w:r>
      </w:del>
      <w:r w:rsidR="00D51782" w:rsidRPr="009424E6">
        <w:t>age and length, with the mean age and length, are shown in Figure 2.</w:t>
      </w:r>
      <w:r w:rsidR="00364B45" w:rsidRPr="009424E6">
        <w:t>49</w:t>
      </w:r>
      <w:r w:rsidR="00D51782" w:rsidRPr="009424E6">
        <w:t>. Overall, in the population estimates the average age and length have both decreased since 2019.</w:t>
      </w:r>
    </w:p>
    <w:p w14:paraId="59DFA17F" w14:textId="3633B972" w:rsidR="00E76DAD" w:rsidRPr="009424E6" w:rsidRDefault="00E76DAD" w:rsidP="00E76DAD"/>
    <w:p w14:paraId="73435D1A" w14:textId="77777777" w:rsidR="00E76DAD" w:rsidRPr="009424E6" w:rsidRDefault="00E76DAD" w:rsidP="00E76DAD">
      <w:pPr>
        <w:pStyle w:val="Heading3"/>
      </w:pPr>
      <w:r w:rsidRPr="009424E6">
        <w:t>Fishing Mortality</w:t>
      </w:r>
    </w:p>
    <w:p w14:paraId="7A5791B9" w14:textId="0A1D1518" w:rsidR="00E76DAD" w:rsidRPr="009424E6" w:rsidRDefault="00E76DAD" w:rsidP="008065A3">
      <w:r w:rsidRPr="009424E6">
        <w:t>Fishing mortality appears to have increased steadily with the decline in abundance from 1990 through a peak in 2008 with continued high fishing mortality through 2017 in all models examined (Table 2.</w:t>
      </w:r>
      <w:r w:rsidR="00D51782" w:rsidRPr="009424E6">
        <w:t>22</w:t>
      </w:r>
      <w:r w:rsidRPr="009424E6">
        <w:t>). 2017 had the highest total exploitation rate of the time series. The period between 1990 and 2008 saw both a decline in recruitment paired with increases in catch. The period of increasing fishing mortality was mainly attributed to the rise in the pot fishery, which also shows the largest increase in continuous F (Fig. 2.</w:t>
      </w:r>
      <w:r w:rsidR="00364B45" w:rsidRPr="009424E6">
        <w:t>50</w:t>
      </w:r>
      <w:r w:rsidRPr="009424E6">
        <w:t xml:space="preserve">). In 2018 through 2020 there was a sharp decrease in fishing mortality coincident with the drastic cuts in ABC and closure of the federal directed fishery in 2020. In 2021 with the reopening of the federal fishery </w:t>
      </w:r>
      <w:del w:id="244" w:author="Chris.Lunsford" w:date="2022-11-01T12:23:00Z">
        <w:r w:rsidRPr="009424E6" w:rsidDel="008B4BF9">
          <w:delText xml:space="preserve">F </w:delText>
        </w:r>
      </w:del>
      <w:ins w:id="245" w:author="Chris.Lunsford" w:date="2022-11-01T12:23:00Z">
        <w:r w:rsidR="008B4BF9">
          <w:t>mortality</w:t>
        </w:r>
        <w:r w:rsidR="008B4BF9" w:rsidRPr="009424E6">
          <w:t xml:space="preserve"> </w:t>
        </w:r>
      </w:ins>
      <w:r w:rsidRPr="009424E6">
        <w:t>once again increased, but remained lower than observed in the</w:t>
      </w:r>
      <w:r w:rsidR="008065A3" w:rsidRPr="009424E6">
        <w:t xml:space="preserve"> previous decade prior to 2017. </w:t>
      </w:r>
      <w:r w:rsidRPr="009424E6">
        <w:t>In retrospect</w:t>
      </w:r>
      <w:ins w:id="246" w:author="Daniel.Goethel" w:date="2022-11-02T17:33:00Z">
        <w:r w:rsidR="00880536">
          <w:t>,</w:t>
        </w:r>
      </w:ins>
      <w:r w:rsidRPr="009424E6">
        <w:t xml:space="preserve"> the phase plane plots (Fig. 2.</w:t>
      </w:r>
      <w:r w:rsidR="00364B45" w:rsidRPr="009424E6">
        <w:t>51</w:t>
      </w:r>
      <w:r w:rsidRPr="009424E6">
        <w:t xml:space="preserve">) show that F was estimated to have been above the ABC control rule advised levels for 2008 and </w:t>
      </w:r>
      <w:r w:rsidR="00D51782" w:rsidRPr="009424E6">
        <w:t xml:space="preserve">2015 to </w:t>
      </w:r>
      <w:r w:rsidRPr="009424E6">
        <w:t xml:space="preserve">2017 and biomass </w:t>
      </w:r>
      <w:commentRangeStart w:id="247"/>
      <w:r w:rsidRPr="009424E6">
        <w:t xml:space="preserve">was below </w:t>
      </w:r>
      <w:r w:rsidRPr="009424E6">
        <w:rPr>
          <w:i/>
        </w:rPr>
        <w:t>B</w:t>
      </w:r>
      <w:r w:rsidRPr="009424E6">
        <w:rPr>
          <w:i/>
          <w:vertAlign w:val="subscript"/>
        </w:rPr>
        <w:t>35%</w:t>
      </w:r>
      <w:r w:rsidRPr="009424E6">
        <w:rPr>
          <w:vertAlign w:val="subscript"/>
        </w:rPr>
        <w:t xml:space="preserve"> </w:t>
      </w:r>
      <w:r w:rsidRPr="009424E6">
        <w:t xml:space="preserve">in </w:t>
      </w:r>
      <w:r w:rsidR="00D51782" w:rsidRPr="009424E6">
        <w:t xml:space="preserve">2017 </w:t>
      </w:r>
      <w:r w:rsidR="00364B45" w:rsidRPr="009424E6">
        <w:t>and</w:t>
      </w:r>
      <w:r w:rsidR="00D51782" w:rsidRPr="009424E6">
        <w:t xml:space="preserve"> 2022</w:t>
      </w:r>
      <w:r w:rsidRPr="009424E6">
        <w:t>, and projected to c</w:t>
      </w:r>
      <w:r w:rsidR="00D51782" w:rsidRPr="009424E6">
        <w:t>ontinue to be below through 2024</w:t>
      </w:r>
      <w:commentRangeEnd w:id="247"/>
      <w:r w:rsidR="00880536">
        <w:rPr>
          <w:rStyle w:val="CommentReference"/>
        </w:rPr>
        <w:commentReference w:id="247"/>
      </w:r>
      <w:r w:rsidRPr="009424E6">
        <w:t>. It should be noted that this plot shows what the current model predicts, not what the past assessments had estimated.</w:t>
      </w:r>
    </w:p>
    <w:p w14:paraId="0C7E59FA" w14:textId="75D3CDAB" w:rsidR="00E76DAD" w:rsidRPr="009424E6" w:rsidRDefault="008065A3" w:rsidP="00E76DAD">
      <w:pPr>
        <w:pStyle w:val="Heading3"/>
      </w:pPr>
      <w:r w:rsidRPr="009424E6">
        <w:t>Uncertainty</w:t>
      </w:r>
      <w:r w:rsidR="00731F0F" w:rsidRPr="009424E6">
        <w:t xml:space="preserve"> R</w:t>
      </w:r>
      <w:r w:rsidR="00E76DAD" w:rsidRPr="009424E6">
        <w:t>esults</w:t>
      </w:r>
    </w:p>
    <w:p w14:paraId="73FCABE1" w14:textId="513578F2" w:rsidR="00E76DAD" w:rsidRPr="009424E6" w:rsidRDefault="00E76DAD" w:rsidP="00E76DAD">
      <w:r w:rsidRPr="009424E6">
        <w:t>MCMC were conducted with 1,000,000 iterations with 10,000 burn-in and thinned to every 2000</w:t>
      </w:r>
      <w:r w:rsidRPr="009424E6">
        <w:rPr>
          <w:vertAlign w:val="superscript"/>
        </w:rPr>
        <w:t>th</w:t>
      </w:r>
      <w:r w:rsidRPr="009424E6">
        <w:t xml:space="preserve"> iteration leaving 490 iterations for constructing the posterior distributions. </w:t>
      </w:r>
      <w:proofErr w:type="spellStart"/>
      <w:r w:rsidRPr="009424E6">
        <w:t>Geweke</w:t>
      </w:r>
      <w:proofErr w:type="spellEnd"/>
      <w:r w:rsidRPr="009424E6">
        <w:t xml:space="preserve"> (1992) and Heidelberger and Welch (1983) MCMC convergence tests, as implemented in the </w:t>
      </w:r>
      <w:r w:rsidRPr="009424E6">
        <w:rPr>
          <w:i/>
        </w:rPr>
        <w:t>coda</w:t>
      </w:r>
      <w:r w:rsidRPr="009424E6">
        <w:t xml:space="preserve"> R library (Plummer </w:t>
      </w:r>
      <w:r w:rsidRPr="009424E6">
        <w:rPr>
          <w:i/>
        </w:rPr>
        <w:t>et al.</w:t>
      </w:r>
      <w:r w:rsidRPr="009424E6">
        <w:t xml:space="preserve"> 2006), concluded adequate convergence in the chain. Posterior distributions of key parameters appear well defined and bracket the MLE estimates (Fig. 2.</w:t>
      </w:r>
      <w:r w:rsidR="00364B45" w:rsidRPr="009424E6">
        <w:t>52</w:t>
      </w:r>
      <w:r w:rsidR="00D51782" w:rsidRPr="009424E6">
        <w:t>)</w:t>
      </w:r>
      <w:ins w:id="248" w:author="Daniel.Goethel" w:date="2022-11-02T17:36:00Z">
        <w:r w:rsidR="00971F2E">
          <w:t>.</w:t>
        </w:r>
      </w:ins>
      <w:r w:rsidR="00D51782" w:rsidRPr="009424E6">
        <w:t xml:space="preserve"> Model 19.1a</w:t>
      </w:r>
      <w:r w:rsidRPr="009424E6">
        <w:t xml:space="preserve"> predicts a &lt; 0.1% probability the stock was below </w:t>
      </w:r>
      <w:r w:rsidRPr="009424E6">
        <w:rPr>
          <w:i/>
        </w:rPr>
        <w:t>B</w:t>
      </w:r>
      <w:r w:rsidR="00CF32C5" w:rsidRPr="009424E6">
        <w:rPr>
          <w:i/>
          <w:vertAlign w:val="subscript"/>
        </w:rPr>
        <w:t>20</w:t>
      </w:r>
      <w:r w:rsidRPr="009424E6">
        <w:rPr>
          <w:i/>
          <w:vertAlign w:val="subscript"/>
        </w:rPr>
        <w:t>%</w:t>
      </w:r>
      <w:r w:rsidR="00CF32C5" w:rsidRPr="009424E6">
        <w:t xml:space="preserve"> </w:t>
      </w:r>
      <w:r w:rsidR="0018415D" w:rsidRPr="009424E6">
        <w:t xml:space="preserve">or </w:t>
      </w:r>
      <w:r w:rsidR="0018415D" w:rsidRPr="009424E6">
        <w:rPr>
          <w:i/>
        </w:rPr>
        <w:t>B</w:t>
      </w:r>
      <w:r w:rsidR="0018415D" w:rsidRPr="009424E6">
        <w:rPr>
          <w:i/>
          <w:vertAlign w:val="subscript"/>
        </w:rPr>
        <w:t>17.5%</w:t>
      </w:r>
      <w:r w:rsidR="0018415D" w:rsidRPr="009424E6">
        <w:t xml:space="preserve"> in 2022 and projects a &lt; 0.5</w:t>
      </w:r>
      <w:r w:rsidR="00CF32C5" w:rsidRPr="009424E6">
        <w:t>% probability</w:t>
      </w:r>
      <w:r w:rsidRPr="009424E6">
        <w:t xml:space="preserve"> of the stock being below </w:t>
      </w:r>
      <w:r w:rsidR="0018415D" w:rsidRPr="009424E6">
        <w:rPr>
          <w:i/>
        </w:rPr>
        <w:t>B</w:t>
      </w:r>
      <w:r w:rsidR="0018415D" w:rsidRPr="009424E6">
        <w:rPr>
          <w:i/>
          <w:vertAlign w:val="subscript"/>
        </w:rPr>
        <w:t>20%</w:t>
      </w:r>
      <w:r w:rsidR="0018415D" w:rsidRPr="009424E6">
        <w:t xml:space="preserve"> or </w:t>
      </w:r>
      <w:r w:rsidR="0018415D" w:rsidRPr="009424E6">
        <w:rPr>
          <w:i/>
        </w:rPr>
        <w:t>B</w:t>
      </w:r>
      <w:r w:rsidR="0018415D" w:rsidRPr="009424E6">
        <w:rPr>
          <w:i/>
          <w:vertAlign w:val="subscript"/>
        </w:rPr>
        <w:t>17.5%</w:t>
      </w:r>
      <w:r w:rsidR="0018415D" w:rsidRPr="009424E6">
        <w:t xml:space="preserve"> </w:t>
      </w:r>
      <w:r w:rsidR="00CF32C5" w:rsidRPr="009424E6">
        <w:t xml:space="preserve">in 2023 </w:t>
      </w:r>
      <w:r w:rsidRPr="009424E6">
        <w:t>(Fig 2.</w:t>
      </w:r>
      <w:r w:rsidR="0018415D" w:rsidRPr="009424E6">
        <w:t>52</w:t>
      </w:r>
      <w:r w:rsidRPr="009424E6">
        <w:t xml:space="preserve">). </w:t>
      </w:r>
    </w:p>
    <w:p w14:paraId="35D49645" w14:textId="77777777" w:rsidR="004678F0" w:rsidRPr="009424E6" w:rsidRDefault="00025D45">
      <w:pPr>
        <w:pStyle w:val="Heading2"/>
        <w:pBdr>
          <w:top w:val="nil"/>
          <w:left w:val="nil"/>
          <w:bottom w:val="nil"/>
          <w:right w:val="nil"/>
          <w:between w:val="nil"/>
        </w:pBdr>
      </w:pPr>
      <w:r w:rsidRPr="009424E6">
        <w:t>Harvest Recommendations</w:t>
      </w:r>
    </w:p>
    <w:p w14:paraId="5EF5DD7F" w14:textId="77777777" w:rsidR="00DD5489" w:rsidRPr="009424E6" w:rsidRDefault="00DD5489" w:rsidP="00DD5489">
      <w:pPr>
        <w:pStyle w:val="Heading3"/>
      </w:pPr>
      <w:r w:rsidRPr="009424E6">
        <w:t>Amendment 56 Reference Points</w:t>
      </w:r>
    </w:p>
    <w:p w14:paraId="193F2AAE" w14:textId="77777777" w:rsidR="00DD5489" w:rsidRPr="009424E6" w:rsidRDefault="00DD5489" w:rsidP="00DD5489">
      <w:r w:rsidRPr="009424E6">
        <w:t xml:space="preserve">Amendment 56 to the GOA </w:t>
      </w:r>
      <w:proofErr w:type="spellStart"/>
      <w:r w:rsidRPr="009424E6">
        <w:t>Groundfish</w:t>
      </w:r>
      <w:proofErr w:type="spellEnd"/>
      <w:r w:rsidRPr="009424E6">
        <w:t xml:space="preserve"> Fishery Management Plan (FMP) defines the “overfishing level” (OFL), the fishing mortality rate used to set OFL (</w:t>
      </w:r>
      <w:r w:rsidRPr="009424E6">
        <w:rPr>
          <w:i/>
          <w:iCs/>
        </w:rPr>
        <w:t>F</w:t>
      </w:r>
      <w:r w:rsidRPr="009424E6">
        <w:rPr>
          <w:i/>
          <w:iCs/>
          <w:vertAlign w:val="subscript"/>
        </w:rPr>
        <w:t>OFL</w:t>
      </w:r>
      <w:r w:rsidRPr="009424E6">
        <w:t>), the maximum permissible ABC, and the fishing mortality rate used to set the maximum permissible ABC. The fishing mortality rate used to set ABC (</w:t>
      </w:r>
      <w:r w:rsidRPr="009424E6">
        <w:rPr>
          <w:i/>
          <w:iCs/>
        </w:rPr>
        <w:t>F</w:t>
      </w:r>
      <w:r w:rsidRPr="009424E6">
        <w:rPr>
          <w:i/>
          <w:iCs/>
          <w:vertAlign w:val="subscript"/>
        </w:rPr>
        <w:t>ABC</w:t>
      </w:r>
      <w:r w:rsidRPr="009424E6">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have generally been managed under Tier 3 of Amendment 56. Tier 3 uses the following reference points: </w:t>
      </w:r>
      <w:r w:rsidRPr="009424E6">
        <w:rPr>
          <w:i/>
          <w:iCs/>
        </w:rPr>
        <w:t>B</w:t>
      </w:r>
      <w:r w:rsidRPr="009424E6">
        <w:rPr>
          <w:i/>
          <w:iCs/>
          <w:vertAlign w:val="subscript"/>
        </w:rPr>
        <w:t>40%</w:t>
      </w:r>
      <w:r w:rsidRPr="009424E6">
        <w:t xml:space="preserve">, equal to 40% of the equilibrium spawning biomass that would be obtained in the absence of fishing; </w:t>
      </w:r>
      <w:r w:rsidRPr="009424E6">
        <w:rPr>
          <w:i/>
          <w:iCs/>
        </w:rPr>
        <w:t>F</w:t>
      </w:r>
      <w:r w:rsidRPr="009424E6">
        <w:rPr>
          <w:i/>
          <w:iCs/>
          <w:vertAlign w:val="subscript"/>
        </w:rPr>
        <w:t>35%</w:t>
      </w:r>
      <w:r w:rsidRPr="009424E6">
        <w:t xml:space="preserve">, equal to the fishing mortality rate that reduces the equilibrium level of spawning per recruit to 35% of the level that would be obtained in the absence of fishing; and </w:t>
      </w:r>
      <w:r w:rsidRPr="009424E6">
        <w:rPr>
          <w:i/>
          <w:iCs/>
        </w:rPr>
        <w:t>F</w:t>
      </w:r>
      <w:r w:rsidRPr="009424E6">
        <w:rPr>
          <w:i/>
          <w:iCs/>
          <w:vertAlign w:val="subscript"/>
        </w:rPr>
        <w:t>40%</w:t>
      </w:r>
      <w:r w:rsidRPr="009424E6">
        <w:t>, equal to the fishing mortality rate that reduces the equilibrium level of spawning per recruit to 40% of the level that would be obtained in the absence of fishing. The following formulae apply under Tier 3:</w:t>
      </w:r>
    </w:p>
    <w:p w14:paraId="27550B03" w14:textId="77777777" w:rsidR="00DD5489" w:rsidRPr="009424E6" w:rsidRDefault="00DD5489" w:rsidP="00DD5489">
      <w:pPr>
        <w:tabs>
          <w:tab w:val="left" w:pos="0"/>
          <w:tab w:val="left" w:pos="720"/>
          <w:tab w:val="left" w:pos="1152"/>
        </w:tabs>
        <w:spacing w:after="40"/>
        <w:ind w:firstLine="720"/>
        <w:jc w:val="both"/>
      </w:pPr>
      <w:r w:rsidRPr="009424E6">
        <w:rPr>
          <w:i/>
          <w:iCs/>
        </w:rPr>
        <w:t>3a) Stock status:</w:t>
      </w:r>
      <w:r w:rsidRPr="009424E6">
        <w:t xml:space="preserve"> </w:t>
      </w:r>
      <w:r w:rsidRPr="009424E6">
        <w:rPr>
          <w:i/>
          <w:iCs/>
        </w:rPr>
        <w:t>B/B</w:t>
      </w:r>
      <w:r w:rsidRPr="009424E6">
        <w:rPr>
          <w:i/>
          <w:iCs/>
          <w:vertAlign w:val="subscript"/>
        </w:rPr>
        <w:t>40%</w:t>
      </w:r>
      <w:r w:rsidRPr="009424E6">
        <w:t xml:space="preserve"> &gt; 1</w:t>
      </w:r>
    </w:p>
    <w:p w14:paraId="0494359B" w14:textId="77777777" w:rsidR="00DD5489" w:rsidRPr="009424E6" w:rsidRDefault="00DD5489" w:rsidP="00DD5489">
      <w:pPr>
        <w:tabs>
          <w:tab w:val="left" w:pos="0"/>
          <w:tab w:val="left" w:pos="720"/>
          <w:tab w:val="left" w:pos="1152"/>
        </w:tabs>
        <w:spacing w:after="40"/>
        <w:ind w:left="1152"/>
        <w:jc w:val="both"/>
      </w:pPr>
      <w:r w:rsidRPr="009424E6">
        <w:rPr>
          <w:i/>
          <w:iCs/>
        </w:rPr>
        <w:t>F</w:t>
      </w:r>
      <w:r w:rsidRPr="009424E6">
        <w:rPr>
          <w:i/>
          <w:iCs/>
          <w:vertAlign w:val="subscript"/>
        </w:rPr>
        <w:t>OFL</w:t>
      </w:r>
      <w:r w:rsidRPr="009424E6">
        <w:t xml:space="preserve"> = </w:t>
      </w:r>
      <w:r w:rsidRPr="009424E6">
        <w:rPr>
          <w:i/>
          <w:iCs/>
        </w:rPr>
        <w:t>F</w:t>
      </w:r>
      <w:r w:rsidRPr="009424E6">
        <w:rPr>
          <w:i/>
          <w:iCs/>
          <w:vertAlign w:val="subscript"/>
        </w:rPr>
        <w:t>35%</w:t>
      </w:r>
    </w:p>
    <w:p w14:paraId="44D921AC"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ABC</w:t>
      </w:r>
      <w:r w:rsidRPr="009424E6">
        <w:t xml:space="preserve"> </w:t>
      </w:r>
      <w:r w:rsidRPr="009424E6">
        <w:rPr>
          <w:u w:val="single"/>
        </w:rPr>
        <w:t>&lt;</w:t>
      </w:r>
      <w:r w:rsidRPr="009424E6">
        <w:t xml:space="preserve"> </w:t>
      </w:r>
      <w:r w:rsidRPr="009424E6">
        <w:rPr>
          <w:i/>
          <w:iCs/>
        </w:rPr>
        <w:t>F</w:t>
      </w:r>
      <w:r w:rsidRPr="009424E6">
        <w:rPr>
          <w:i/>
          <w:iCs/>
          <w:vertAlign w:val="subscript"/>
        </w:rPr>
        <w:t>40%</w:t>
      </w:r>
    </w:p>
    <w:p w14:paraId="58ED9D52" w14:textId="77777777" w:rsidR="00DD5489" w:rsidRPr="009424E6" w:rsidRDefault="00DD5489" w:rsidP="00DD5489">
      <w:pPr>
        <w:tabs>
          <w:tab w:val="left" w:pos="0"/>
          <w:tab w:val="left" w:pos="720"/>
          <w:tab w:val="left" w:pos="1152"/>
        </w:tabs>
        <w:spacing w:after="40"/>
        <w:ind w:firstLine="720"/>
        <w:jc w:val="both"/>
      </w:pPr>
      <w:r w:rsidRPr="009424E6">
        <w:rPr>
          <w:i/>
          <w:iCs/>
        </w:rPr>
        <w:t>3b) Stock status:</w:t>
      </w:r>
      <w:r w:rsidRPr="009424E6">
        <w:t xml:space="preserve"> 0.05 &lt; </w:t>
      </w:r>
      <w:r w:rsidRPr="009424E6">
        <w:rPr>
          <w:i/>
          <w:iCs/>
        </w:rPr>
        <w:t>B/B</w:t>
      </w:r>
      <w:r w:rsidRPr="009424E6">
        <w:rPr>
          <w:i/>
          <w:iCs/>
          <w:vertAlign w:val="subscript"/>
        </w:rPr>
        <w:t>40%</w:t>
      </w:r>
      <w:r w:rsidRPr="009424E6">
        <w:t xml:space="preserve"> </w:t>
      </w:r>
      <w:r w:rsidRPr="009424E6">
        <w:rPr>
          <w:u w:val="single"/>
        </w:rPr>
        <w:t>&lt;</w:t>
      </w:r>
      <w:r w:rsidRPr="009424E6">
        <w:t xml:space="preserve"> 1</w:t>
      </w:r>
    </w:p>
    <w:p w14:paraId="2EB94AD3"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OFL</w:t>
      </w:r>
      <w:r w:rsidRPr="009424E6">
        <w:t xml:space="preserve"> = </w:t>
      </w:r>
      <w:r w:rsidRPr="009424E6">
        <w:rPr>
          <w:i/>
          <w:iCs/>
        </w:rPr>
        <w:t>F</w:t>
      </w:r>
      <w:r w:rsidRPr="009424E6">
        <w:rPr>
          <w:i/>
          <w:iCs/>
          <w:vertAlign w:val="subscript"/>
        </w:rPr>
        <w:t>35%</w:t>
      </w:r>
      <w:r w:rsidRPr="009424E6">
        <w:t xml:space="preserve"> </w:t>
      </w:r>
      <w:r w:rsidRPr="009424E6">
        <w:sym w:font="Symbol" w:char="F0B4"/>
      </w:r>
      <w:r w:rsidRPr="009424E6">
        <w:t xml:space="preserve"> (</w:t>
      </w:r>
      <w:r w:rsidRPr="009424E6">
        <w:rPr>
          <w:i/>
          <w:iCs/>
        </w:rPr>
        <w:t>B/B</w:t>
      </w:r>
      <w:r w:rsidRPr="009424E6">
        <w:rPr>
          <w:i/>
          <w:iCs/>
          <w:vertAlign w:val="subscript"/>
        </w:rPr>
        <w:t>40%</w:t>
      </w:r>
      <w:r w:rsidRPr="009424E6">
        <w:t xml:space="preserve"> - 0.05) × 1/0.95</w:t>
      </w:r>
    </w:p>
    <w:p w14:paraId="15785A0B"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ABC</w:t>
      </w:r>
      <w:r w:rsidRPr="009424E6">
        <w:t xml:space="preserve"> </w:t>
      </w:r>
      <w:r w:rsidRPr="009424E6">
        <w:rPr>
          <w:u w:val="single"/>
        </w:rPr>
        <w:t>&lt;</w:t>
      </w:r>
      <w:r w:rsidRPr="009424E6">
        <w:t xml:space="preserve"> </w:t>
      </w:r>
      <w:r w:rsidRPr="009424E6">
        <w:rPr>
          <w:i/>
          <w:iCs/>
        </w:rPr>
        <w:t>F</w:t>
      </w:r>
      <w:r w:rsidRPr="009424E6">
        <w:rPr>
          <w:i/>
          <w:iCs/>
          <w:vertAlign w:val="subscript"/>
        </w:rPr>
        <w:t>40%</w:t>
      </w:r>
      <w:r w:rsidRPr="009424E6">
        <w:t xml:space="preserve"> </w:t>
      </w:r>
      <w:r w:rsidRPr="009424E6">
        <w:sym w:font="Symbol" w:char="F0B4"/>
      </w:r>
      <w:r w:rsidRPr="009424E6">
        <w:t xml:space="preserve"> (</w:t>
      </w:r>
      <w:r w:rsidRPr="009424E6">
        <w:rPr>
          <w:i/>
          <w:iCs/>
        </w:rPr>
        <w:t>B/B</w:t>
      </w:r>
      <w:r w:rsidRPr="009424E6">
        <w:rPr>
          <w:i/>
          <w:iCs/>
          <w:vertAlign w:val="subscript"/>
        </w:rPr>
        <w:t>40%</w:t>
      </w:r>
      <w:r w:rsidRPr="009424E6">
        <w:t xml:space="preserve"> - 0.05) × 1/0.95</w:t>
      </w:r>
    </w:p>
    <w:p w14:paraId="45232639" w14:textId="77777777" w:rsidR="00DD5489" w:rsidRPr="009424E6" w:rsidRDefault="00DD5489" w:rsidP="00DD5489">
      <w:pPr>
        <w:tabs>
          <w:tab w:val="left" w:pos="0"/>
          <w:tab w:val="left" w:pos="720"/>
          <w:tab w:val="left" w:pos="1152"/>
        </w:tabs>
        <w:spacing w:after="40"/>
        <w:ind w:firstLine="720"/>
        <w:jc w:val="both"/>
      </w:pPr>
      <w:r w:rsidRPr="009424E6">
        <w:rPr>
          <w:i/>
          <w:iCs/>
        </w:rPr>
        <w:lastRenderedPageBreak/>
        <w:t>3c) Stock status:</w:t>
      </w:r>
      <w:r w:rsidRPr="009424E6">
        <w:t xml:space="preserve"> </w:t>
      </w:r>
      <w:r w:rsidRPr="009424E6">
        <w:rPr>
          <w:i/>
          <w:iCs/>
        </w:rPr>
        <w:t>B/B</w:t>
      </w:r>
      <w:r w:rsidRPr="009424E6">
        <w:rPr>
          <w:i/>
          <w:iCs/>
          <w:vertAlign w:val="subscript"/>
        </w:rPr>
        <w:t>40%</w:t>
      </w:r>
      <w:r w:rsidRPr="009424E6">
        <w:t xml:space="preserve"> </w:t>
      </w:r>
      <w:r w:rsidRPr="009424E6">
        <w:rPr>
          <w:u w:val="single"/>
        </w:rPr>
        <w:t>&lt;</w:t>
      </w:r>
      <w:r w:rsidRPr="009424E6">
        <w:t xml:space="preserve"> 0.05</w:t>
      </w:r>
    </w:p>
    <w:p w14:paraId="707E2475" w14:textId="77777777" w:rsidR="00DD5489" w:rsidRPr="009424E6" w:rsidRDefault="00DD5489" w:rsidP="00DD5489">
      <w:pPr>
        <w:tabs>
          <w:tab w:val="left" w:pos="0"/>
          <w:tab w:val="left" w:pos="720"/>
          <w:tab w:val="left" w:pos="1152"/>
        </w:tabs>
        <w:spacing w:after="40"/>
        <w:ind w:left="1152"/>
        <w:jc w:val="both"/>
      </w:pPr>
      <w:r w:rsidRPr="009424E6">
        <w:rPr>
          <w:i/>
          <w:iCs/>
        </w:rPr>
        <w:t>F</w:t>
      </w:r>
      <w:r w:rsidRPr="009424E6">
        <w:rPr>
          <w:i/>
          <w:iCs/>
          <w:vertAlign w:val="subscript"/>
        </w:rPr>
        <w:t>OFL</w:t>
      </w:r>
      <w:r w:rsidRPr="009424E6">
        <w:t xml:space="preserve"> = 0</w:t>
      </w:r>
    </w:p>
    <w:p w14:paraId="32498ED8" w14:textId="77777777" w:rsidR="00DD5489" w:rsidRPr="009424E6" w:rsidRDefault="00DD5489" w:rsidP="00DD5489">
      <w:pPr>
        <w:tabs>
          <w:tab w:val="left" w:pos="0"/>
          <w:tab w:val="left" w:pos="720"/>
          <w:tab w:val="left" w:pos="1152"/>
        </w:tabs>
        <w:ind w:left="1152"/>
        <w:jc w:val="both"/>
      </w:pPr>
      <w:r w:rsidRPr="009424E6">
        <w:rPr>
          <w:i/>
          <w:iCs/>
        </w:rPr>
        <w:t>F</w:t>
      </w:r>
      <w:r w:rsidRPr="009424E6">
        <w:rPr>
          <w:i/>
          <w:iCs/>
          <w:vertAlign w:val="subscript"/>
        </w:rPr>
        <w:t>ABC</w:t>
      </w:r>
      <w:r w:rsidRPr="009424E6">
        <w:t xml:space="preserve"> = 0</w:t>
      </w:r>
    </w:p>
    <w:p w14:paraId="4AF9D580" w14:textId="16B5C20F" w:rsidR="00DD5489" w:rsidRPr="009424E6" w:rsidRDefault="00DD5489" w:rsidP="00DD5489">
      <w:pPr>
        <w:spacing w:after="0"/>
        <w:jc w:val="both"/>
      </w:pPr>
      <w:r w:rsidRPr="009424E6">
        <w:t xml:space="preserve">Other useful biomass reference points which can be calculated using this assumption are </w:t>
      </w:r>
      <w:r w:rsidRPr="009424E6">
        <w:rPr>
          <w:i/>
          <w:iCs/>
        </w:rPr>
        <w:t>B</w:t>
      </w:r>
      <w:r w:rsidRPr="009424E6">
        <w:rPr>
          <w:i/>
          <w:iCs/>
          <w:vertAlign w:val="subscript"/>
        </w:rPr>
        <w:t>100%</w:t>
      </w:r>
      <w:r w:rsidRPr="009424E6">
        <w:t xml:space="preserve"> and </w:t>
      </w:r>
      <w:r w:rsidRPr="009424E6">
        <w:rPr>
          <w:i/>
          <w:iCs/>
        </w:rPr>
        <w:t>B</w:t>
      </w:r>
      <w:r w:rsidRPr="009424E6">
        <w:rPr>
          <w:i/>
          <w:iCs/>
          <w:vertAlign w:val="subscript"/>
        </w:rPr>
        <w:t>35%</w:t>
      </w:r>
      <w:r w:rsidRPr="009424E6">
        <w:t xml:space="preserve">, defined analogously to </w:t>
      </w:r>
      <w:r w:rsidRPr="009424E6">
        <w:rPr>
          <w:i/>
          <w:iCs/>
        </w:rPr>
        <w:t>B</w:t>
      </w:r>
      <w:r w:rsidRPr="009424E6">
        <w:rPr>
          <w:i/>
          <w:iCs/>
          <w:vertAlign w:val="subscript"/>
        </w:rPr>
        <w:t>40%</w:t>
      </w:r>
      <w:r w:rsidRPr="009424E6">
        <w:t>. These reference points are estimated as follows, based on this year’s model, Model 19.1</w:t>
      </w:r>
      <w:r w:rsidR="00CF32C5" w:rsidRPr="009424E6">
        <w:t>a</w:t>
      </w:r>
      <w:r w:rsidRPr="009424E6">
        <w:t>:</w:t>
      </w:r>
    </w:p>
    <w:p w14:paraId="6D8071F4" w14:textId="77777777" w:rsidR="00DD5489" w:rsidRPr="009424E6"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9424E6" w14:paraId="324106C1" w14:textId="77777777" w:rsidTr="002E107F">
        <w:trPr>
          <w:cantSplit/>
          <w:jc w:val="center"/>
        </w:trPr>
        <w:tc>
          <w:tcPr>
            <w:tcW w:w="1728" w:type="dxa"/>
            <w:vAlign w:val="center"/>
          </w:tcPr>
          <w:p w14:paraId="73A09167" w14:textId="77777777" w:rsidR="00DD5489" w:rsidRPr="009424E6" w:rsidRDefault="00DD5489" w:rsidP="002E107F">
            <w:pPr>
              <w:keepNext/>
              <w:tabs>
                <w:tab w:val="left" w:pos="0"/>
                <w:tab w:val="left" w:pos="720"/>
                <w:tab w:val="left" w:pos="1152"/>
              </w:tabs>
              <w:spacing w:after="0"/>
            </w:pPr>
            <w:r w:rsidRPr="009424E6">
              <w:t>Reference point:</w:t>
            </w:r>
          </w:p>
        </w:tc>
        <w:tc>
          <w:tcPr>
            <w:tcW w:w="1247" w:type="dxa"/>
            <w:vAlign w:val="center"/>
          </w:tcPr>
          <w:p w14:paraId="71F70EAE" w14:textId="77777777" w:rsidR="00DD5489" w:rsidRPr="009424E6" w:rsidRDefault="00DD5489" w:rsidP="002E107F">
            <w:pPr>
              <w:keepNext/>
              <w:tabs>
                <w:tab w:val="left" w:pos="0"/>
                <w:tab w:val="left" w:pos="720"/>
                <w:tab w:val="left" w:pos="1152"/>
              </w:tabs>
              <w:spacing w:after="0"/>
              <w:jc w:val="right"/>
            </w:pPr>
            <w:r w:rsidRPr="009424E6">
              <w:rPr>
                <w:i/>
              </w:rPr>
              <w:t>B</w:t>
            </w:r>
            <w:r w:rsidRPr="009424E6">
              <w:rPr>
                <w:i/>
                <w:vertAlign w:val="subscript"/>
              </w:rPr>
              <w:t>35%</w:t>
            </w:r>
          </w:p>
        </w:tc>
        <w:tc>
          <w:tcPr>
            <w:tcW w:w="1080" w:type="dxa"/>
            <w:vAlign w:val="center"/>
          </w:tcPr>
          <w:p w14:paraId="2DFB2991" w14:textId="77777777" w:rsidR="00DD5489" w:rsidRPr="009424E6" w:rsidRDefault="00DD5489" w:rsidP="002E107F">
            <w:pPr>
              <w:keepNext/>
              <w:tabs>
                <w:tab w:val="left" w:pos="0"/>
                <w:tab w:val="left" w:pos="720"/>
                <w:tab w:val="left" w:pos="1152"/>
              </w:tabs>
              <w:spacing w:after="0"/>
              <w:jc w:val="right"/>
            </w:pPr>
            <w:r w:rsidRPr="009424E6">
              <w:rPr>
                <w:i/>
                <w:iCs/>
              </w:rPr>
              <w:t>B</w:t>
            </w:r>
            <w:r w:rsidRPr="009424E6">
              <w:rPr>
                <w:i/>
                <w:vertAlign w:val="subscript"/>
              </w:rPr>
              <w:t>40%</w:t>
            </w:r>
          </w:p>
        </w:tc>
        <w:tc>
          <w:tcPr>
            <w:tcW w:w="1232" w:type="dxa"/>
            <w:vAlign w:val="center"/>
          </w:tcPr>
          <w:p w14:paraId="17765900" w14:textId="77777777" w:rsidR="00DD5489" w:rsidRPr="009424E6" w:rsidRDefault="00DD5489" w:rsidP="002E107F">
            <w:pPr>
              <w:keepNext/>
              <w:tabs>
                <w:tab w:val="left" w:pos="0"/>
                <w:tab w:val="left" w:pos="720"/>
                <w:tab w:val="left" w:pos="1152"/>
              </w:tabs>
              <w:spacing w:after="0"/>
              <w:jc w:val="right"/>
            </w:pPr>
            <w:r w:rsidRPr="009424E6">
              <w:rPr>
                <w:i/>
                <w:iCs/>
              </w:rPr>
              <w:t>B</w:t>
            </w:r>
            <w:r w:rsidRPr="009424E6">
              <w:rPr>
                <w:i/>
                <w:vertAlign w:val="subscript"/>
              </w:rPr>
              <w:t>100%</w:t>
            </w:r>
          </w:p>
        </w:tc>
      </w:tr>
      <w:tr w:rsidR="00DD5489" w:rsidRPr="009424E6" w14:paraId="6186631A" w14:textId="77777777" w:rsidTr="002E107F">
        <w:trPr>
          <w:cantSplit/>
          <w:jc w:val="center"/>
        </w:trPr>
        <w:tc>
          <w:tcPr>
            <w:tcW w:w="2160" w:type="dxa"/>
            <w:vAlign w:val="center"/>
          </w:tcPr>
          <w:p w14:paraId="03ACE4F8" w14:textId="77777777" w:rsidR="00DD5489" w:rsidRPr="009424E6" w:rsidRDefault="00DD5489" w:rsidP="002E107F">
            <w:pPr>
              <w:keepNext/>
              <w:tabs>
                <w:tab w:val="left" w:pos="0"/>
                <w:tab w:val="left" w:pos="720"/>
                <w:tab w:val="left" w:pos="1152"/>
              </w:tabs>
              <w:spacing w:after="0"/>
            </w:pPr>
            <w:r w:rsidRPr="009424E6">
              <w:t>Spawning biomass:</w:t>
            </w:r>
          </w:p>
        </w:tc>
        <w:tc>
          <w:tcPr>
            <w:tcW w:w="1247" w:type="dxa"/>
            <w:vAlign w:val="center"/>
          </w:tcPr>
          <w:p w14:paraId="1AD8C32E" w14:textId="5F01A327" w:rsidR="00DD5489" w:rsidRPr="009424E6" w:rsidRDefault="0018415D" w:rsidP="002E107F">
            <w:pPr>
              <w:keepNext/>
              <w:tabs>
                <w:tab w:val="left" w:pos="0"/>
                <w:tab w:val="left" w:pos="720"/>
                <w:tab w:val="left" w:pos="1152"/>
              </w:tabs>
              <w:spacing w:after="0"/>
              <w:jc w:val="right"/>
            </w:pPr>
            <w:r w:rsidRPr="009424E6">
              <w:t>58,595</w:t>
            </w:r>
            <w:r w:rsidR="00DD5489" w:rsidRPr="009424E6">
              <w:t xml:space="preserve"> t</w:t>
            </w:r>
          </w:p>
        </w:tc>
        <w:tc>
          <w:tcPr>
            <w:tcW w:w="1080" w:type="dxa"/>
            <w:vAlign w:val="center"/>
          </w:tcPr>
          <w:p w14:paraId="08C48153" w14:textId="6853DB5F" w:rsidR="00DD5489" w:rsidRPr="009424E6" w:rsidRDefault="0018415D" w:rsidP="002E107F">
            <w:pPr>
              <w:keepNext/>
              <w:tabs>
                <w:tab w:val="left" w:pos="0"/>
                <w:tab w:val="left" w:pos="720"/>
                <w:tab w:val="left" w:pos="1152"/>
              </w:tabs>
              <w:spacing w:after="0"/>
              <w:jc w:val="right"/>
            </w:pPr>
            <w:r w:rsidRPr="009424E6">
              <w:t>66,966</w:t>
            </w:r>
            <w:r w:rsidR="00DD5489" w:rsidRPr="009424E6">
              <w:t xml:space="preserve"> t</w:t>
            </w:r>
          </w:p>
        </w:tc>
        <w:tc>
          <w:tcPr>
            <w:tcW w:w="1232" w:type="dxa"/>
            <w:vAlign w:val="center"/>
          </w:tcPr>
          <w:p w14:paraId="75A1F6CF" w14:textId="41ADB4F3" w:rsidR="00DD5489" w:rsidRPr="009424E6" w:rsidRDefault="0018415D" w:rsidP="002E107F">
            <w:pPr>
              <w:spacing w:after="0"/>
              <w:jc w:val="right"/>
            </w:pPr>
            <w:r w:rsidRPr="009424E6">
              <w:t>167,414</w:t>
            </w:r>
            <w:r w:rsidR="00DD5489" w:rsidRPr="009424E6">
              <w:t xml:space="preserve"> t</w:t>
            </w:r>
          </w:p>
        </w:tc>
      </w:tr>
    </w:tbl>
    <w:p w14:paraId="2F8BC884" w14:textId="77777777" w:rsidR="00CF32C5" w:rsidRPr="009424E6" w:rsidRDefault="00CF32C5" w:rsidP="00DD5489"/>
    <w:p w14:paraId="7B94B8AE" w14:textId="22B52BE1" w:rsidR="00DD5489" w:rsidRPr="009424E6" w:rsidRDefault="00DD5489" w:rsidP="00DD5489">
      <w:r w:rsidRPr="009424E6">
        <w:t xml:space="preserve">For a stock exploited by multiple gear types, estimation of </w:t>
      </w:r>
      <w:r w:rsidRPr="009424E6">
        <w:rPr>
          <w:i/>
          <w:iCs/>
        </w:rPr>
        <w:t>F</w:t>
      </w:r>
      <w:r w:rsidRPr="009424E6">
        <w:rPr>
          <w:i/>
          <w:iCs/>
          <w:vertAlign w:val="subscript"/>
        </w:rPr>
        <w:t>35%</w:t>
      </w:r>
      <w:r w:rsidRPr="009424E6">
        <w:t xml:space="preserve"> and </w:t>
      </w:r>
      <w:r w:rsidRPr="009424E6">
        <w:rPr>
          <w:i/>
          <w:iCs/>
        </w:rPr>
        <w:t>F</w:t>
      </w:r>
      <w:r w:rsidRPr="009424E6">
        <w:rPr>
          <w:i/>
          <w:iCs/>
          <w:vertAlign w:val="subscript"/>
        </w:rPr>
        <w:t>40%</w:t>
      </w:r>
      <w:r w:rsidRPr="009424E6">
        <w:t xml:space="preserve"> requires an assumption regarding the apportionment of fishing mortality among those gear types. For this assessment, the apportionment was based on this year’s model’s estimates of fishing mortality by gear for the five most rec</w:t>
      </w:r>
      <w:r w:rsidR="00CF32C5" w:rsidRPr="009424E6">
        <w:t>ent complete years of data (2017-2021</w:t>
      </w:r>
      <w:r w:rsidRPr="009424E6">
        <w:t xml:space="preserve">). This apportionment of catch given the projected selectivity for each gear results in estimates of </w:t>
      </w:r>
      <w:r w:rsidRPr="009424E6">
        <w:rPr>
          <w:i/>
          <w:iCs/>
        </w:rPr>
        <w:t>F</w:t>
      </w:r>
      <w:r w:rsidRPr="009424E6">
        <w:rPr>
          <w:i/>
          <w:iCs/>
          <w:vertAlign w:val="subscript"/>
        </w:rPr>
        <w:t>35%</w:t>
      </w:r>
      <w:r w:rsidRPr="009424E6">
        <w:t xml:space="preserve"> and </w:t>
      </w:r>
      <w:r w:rsidRPr="009424E6">
        <w:rPr>
          <w:i/>
          <w:iCs/>
        </w:rPr>
        <w:t>F</w:t>
      </w:r>
      <w:r w:rsidRPr="009424E6">
        <w:rPr>
          <w:i/>
          <w:iCs/>
          <w:vertAlign w:val="subscript"/>
        </w:rPr>
        <w:t>40%</w:t>
      </w:r>
      <w:r w:rsidRPr="009424E6">
        <w:t xml:space="preserve"> of </w:t>
      </w:r>
      <w:r w:rsidR="0018415D" w:rsidRPr="009424E6">
        <w:t>0.82 and 0.66</w:t>
      </w:r>
      <w:r w:rsidRPr="009424E6">
        <w:t xml:space="preserve"> in aggregate.</w:t>
      </w:r>
    </w:p>
    <w:p w14:paraId="137DDC0E" w14:textId="77777777" w:rsidR="00DD5489" w:rsidRPr="009424E6" w:rsidRDefault="00DD5489" w:rsidP="00DD5489">
      <w:pPr>
        <w:pStyle w:val="Heading3"/>
      </w:pPr>
      <w:r w:rsidRPr="009424E6">
        <w:t>Specification of OFL and Maximum Permissible ABC</w:t>
      </w:r>
    </w:p>
    <w:p w14:paraId="505C3EE2" w14:textId="1F310592" w:rsidR="00DD5489" w:rsidRPr="009424E6" w:rsidRDefault="00DD5489" w:rsidP="00DD5489">
      <w:r w:rsidRPr="009424E6">
        <w:t>For model 19.1</w:t>
      </w:r>
      <w:r w:rsidR="00CF32C5" w:rsidRPr="009424E6">
        <w:t>a spawning biomass for 2023</w:t>
      </w:r>
      <w:r w:rsidRPr="009424E6">
        <w:t xml:space="preserve"> is estimated b</w:t>
      </w:r>
      <w:r w:rsidR="0018415D" w:rsidRPr="009424E6">
        <w:t>y this year’s model to be 42,764</w:t>
      </w:r>
      <w:r w:rsidRPr="009424E6">
        <w:t xml:space="preserve"> t at spawning. This is below the </w:t>
      </w:r>
      <w:r w:rsidRPr="009424E6">
        <w:rPr>
          <w:i/>
          <w:iCs/>
        </w:rPr>
        <w:t>B</w:t>
      </w:r>
      <w:r w:rsidRPr="009424E6">
        <w:rPr>
          <w:i/>
          <w:iCs/>
          <w:vertAlign w:val="subscript"/>
        </w:rPr>
        <w:t>40%</w:t>
      </w:r>
      <w:r w:rsidR="0018415D" w:rsidRPr="009424E6">
        <w:t xml:space="preserve"> value of 66,966</w:t>
      </w:r>
      <w:r w:rsidRPr="009424E6">
        <w:t xml:space="preserve"> t, thereby placing Pacific cod in sub-tier “b” of Tier 3. Given this, the model estimates OFL, maximum permissible ABC, and the associated </w:t>
      </w:r>
      <w:r w:rsidR="00CF32C5" w:rsidRPr="009424E6">
        <w:t>fishing mortality rates for 2023</w:t>
      </w:r>
      <w:r w:rsidRPr="009424E6">
        <w:t xml:space="preserve"> </w:t>
      </w:r>
      <w:r w:rsidR="00CF32C5" w:rsidRPr="009424E6">
        <w:t>and 2024</w:t>
      </w:r>
      <w:r w:rsidRPr="009424E6">
        <w:t xml:space="preserve"> as follows</w:t>
      </w:r>
      <w:r w:rsidR="00CF32C5" w:rsidRPr="009424E6">
        <w:t xml:space="preserve"> (2024</w:t>
      </w:r>
      <w:r w:rsidRPr="009424E6">
        <w:t xml:space="preserve"> values are predicated on the assumption of  the full TAC and GHL be</w:t>
      </w:r>
      <w:r w:rsidR="00CF32C5" w:rsidRPr="009424E6">
        <w:t>ing taken in 2022 and that the 2023</w:t>
      </w:r>
      <w:r w:rsidRPr="009424E6">
        <w:t xml:space="preserve"> catch will be at maximum ABC </w:t>
      </w:r>
      <w:r w:rsidR="0038742E" w:rsidRPr="009424E6">
        <w:t>in the</w:t>
      </w:r>
      <w:r w:rsidRPr="009424E6">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9424E6"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9424E6" w:rsidRDefault="00DD5489" w:rsidP="002E107F">
            <w:pPr>
              <w:keepNext/>
              <w:tabs>
                <w:tab w:val="left" w:pos="0"/>
                <w:tab w:val="left" w:pos="720"/>
                <w:tab w:val="left" w:pos="1152"/>
              </w:tabs>
              <w:spacing w:after="0"/>
            </w:pPr>
            <w:r w:rsidRPr="009424E6">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9424E6" w:rsidRDefault="00DD5489" w:rsidP="002E107F">
            <w:pPr>
              <w:keepNext/>
              <w:tabs>
                <w:tab w:val="left" w:pos="0"/>
                <w:tab w:val="left" w:pos="720"/>
                <w:tab w:val="left" w:pos="1152"/>
              </w:tabs>
              <w:spacing w:after="0"/>
            </w:pPr>
            <w:r w:rsidRPr="009424E6">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9424E6" w:rsidRDefault="00DD5489" w:rsidP="002E107F">
            <w:pPr>
              <w:keepNext/>
              <w:tabs>
                <w:tab w:val="left" w:pos="0"/>
                <w:tab w:val="left" w:pos="720"/>
                <w:tab w:val="left" w:pos="1152"/>
              </w:tabs>
              <w:spacing w:after="0"/>
              <w:jc w:val="right"/>
            </w:pPr>
            <w:r w:rsidRPr="009424E6">
              <w:t xml:space="preserve">Overfishing </w:t>
            </w:r>
          </w:p>
          <w:p w14:paraId="16FCF65A" w14:textId="77777777" w:rsidR="00DD5489" w:rsidRPr="009424E6" w:rsidRDefault="00DD5489" w:rsidP="002E107F">
            <w:pPr>
              <w:keepNext/>
              <w:tabs>
                <w:tab w:val="left" w:pos="0"/>
                <w:tab w:val="left" w:pos="720"/>
                <w:tab w:val="left" w:pos="1152"/>
              </w:tabs>
              <w:spacing w:after="0"/>
              <w:jc w:val="right"/>
            </w:pPr>
            <w:r w:rsidRPr="009424E6">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9424E6" w:rsidRDefault="00DD5489" w:rsidP="002E107F">
            <w:pPr>
              <w:keepNext/>
              <w:tabs>
                <w:tab w:val="left" w:pos="0"/>
                <w:tab w:val="left" w:pos="720"/>
                <w:tab w:val="left" w:pos="1152"/>
              </w:tabs>
              <w:spacing w:after="0"/>
              <w:jc w:val="right"/>
            </w:pPr>
            <w:r w:rsidRPr="009424E6">
              <w:t xml:space="preserve">Maximum </w:t>
            </w:r>
          </w:p>
          <w:p w14:paraId="30A12C42" w14:textId="77777777" w:rsidR="00DD5489" w:rsidRPr="009424E6" w:rsidRDefault="00DD5489" w:rsidP="002E107F">
            <w:pPr>
              <w:keepNext/>
              <w:tabs>
                <w:tab w:val="left" w:pos="0"/>
                <w:tab w:val="left" w:pos="720"/>
                <w:tab w:val="left" w:pos="1152"/>
              </w:tabs>
              <w:spacing w:after="0"/>
              <w:jc w:val="right"/>
            </w:pPr>
            <w:r w:rsidRPr="009424E6">
              <w:t>Permissible ABC</w:t>
            </w:r>
          </w:p>
        </w:tc>
      </w:tr>
      <w:tr w:rsidR="00DD5489" w:rsidRPr="009424E6" w14:paraId="605E1591" w14:textId="77777777" w:rsidTr="002E107F">
        <w:trPr>
          <w:cantSplit/>
          <w:trHeight w:hRule="exact" w:val="288"/>
          <w:jc w:val="center"/>
        </w:trPr>
        <w:tc>
          <w:tcPr>
            <w:tcW w:w="1934" w:type="pct"/>
          </w:tcPr>
          <w:p w14:paraId="51CC6C60" w14:textId="77777777" w:rsidR="00DD5489" w:rsidRPr="009424E6" w:rsidRDefault="00DD5489" w:rsidP="002E107F">
            <w:pPr>
              <w:keepNext/>
              <w:tabs>
                <w:tab w:val="left" w:pos="0"/>
                <w:tab w:val="left" w:pos="720"/>
                <w:tab w:val="left" w:pos="1152"/>
              </w:tabs>
              <w:spacing w:after="0"/>
            </w:pPr>
            <w:r w:rsidRPr="009424E6">
              <w:t>Harvest amount</w:t>
            </w:r>
          </w:p>
        </w:tc>
        <w:tc>
          <w:tcPr>
            <w:tcW w:w="683" w:type="pct"/>
            <w:vAlign w:val="center"/>
          </w:tcPr>
          <w:p w14:paraId="2A66821F" w14:textId="4D3BF823" w:rsidR="00DD5489" w:rsidRPr="009424E6" w:rsidRDefault="00CF32C5" w:rsidP="002E107F">
            <w:pPr>
              <w:keepNext/>
              <w:tabs>
                <w:tab w:val="left" w:pos="0"/>
                <w:tab w:val="left" w:pos="720"/>
                <w:tab w:val="left" w:pos="1152"/>
              </w:tabs>
              <w:spacing w:after="0"/>
            </w:pPr>
            <w:r w:rsidRPr="009424E6">
              <w:t>2023</w:t>
            </w:r>
          </w:p>
        </w:tc>
        <w:tc>
          <w:tcPr>
            <w:tcW w:w="1133" w:type="pct"/>
            <w:vAlign w:val="center"/>
          </w:tcPr>
          <w:p w14:paraId="399A95F6" w14:textId="097AABEE" w:rsidR="00DD5489" w:rsidRPr="009424E6" w:rsidRDefault="0018415D" w:rsidP="002E107F">
            <w:pPr>
              <w:keepNext/>
              <w:tabs>
                <w:tab w:val="left" w:pos="0"/>
                <w:tab w:val="left" w:pos="720"/>
                <w:tab w:val="left" w:pos="1152"/>
              </w:tabs>
              <w:spacing w:after="0"/>
              <w:jc w:val="right"/>
            </w:pPr>
            <w:r w:rsidRPr="009424E6">
              <w:t>29,737</w:t>
            </w:r>
          </w:p>
        </w:tc>
        <w:tc>
          <w:tcPr>
            <w:tcW w:w="1250" w:type="pct"/>
            <w:vAlign w:val="center"/>
          </w:tcPr>
          <w:p w14:paraId="7A77C8C5" w14:textId="3BB8A7AE" w:rsidR="00DD5489" w:rsidRPr="009424E6" w:rsidRDefault="0018415D" w:rsidP="002E107F">
            <w:pPr>
              <w:keepNext/>
              <w:tabs>
                <w:tab w:val="left" w:pos="0"/>
                <w:tab w:val="left" w:pos="720"/>
                <w:tab w:val="left" w:pos="1152"/>
              </w:tabs>
              <w:spacing w:after="0"/>
              <w:jc w:val="right"/>
            </w:pPr>
            <w:r w:rsidRPr="009424E6">
              <w:t>24,634</w:t>
            </w:r>
          </w:p>
        </w:tc>
      </w:tr>
      <w:tr w:rsidR="00DD5489" w:rsidRPr="009424E6" w14:paraId="0608959B" w14:textId="77777777" w:rsidTr="002E107F">
        <w:trPr>
          <w:cantSplit/>
          <w:trHeight w:hRule="exact" w:val="288"/>
          <w:jc w:val="center"/>
        </w:trPr>
        <w:tc>
          <w:tcPr>
            <w:tcW w:w="1934" w:type="pct"/>
          </w:tcPr>
          <w:p w14:paraId="146E3A03" w14:textId="77777777" w:rsidR="00DD5489" w:rsidRPr="009424E6" w:rsidRDefault="00DD5489" w:rsidP="002E107F">
            <w:pPr>
              <w:keepNext/>
              <w:tabs>
                <w:tab w:val="left" w:pos="0"/>
                <w:tab w:val="left" w:pos="720"/>
                <w:tab w:val="left" w:pos="1152"/>
              </w:tabs>
              <w:spacing w:after="0"/>
            </w:pPr>
            <w:r w:rsidRPr="009424E6">
              <w:t>Harvest amount</w:t>
            </w:r>
          </w:p>
        </w:tc>
        <w:tc>
          <w:tcPr>
            <w:tcW w:w="683" w:type="pct"/>
            <w:vAlign w:val="center"/>
          </w:tcPr>
          <w:p w14:paraId="63B452DD" w14:textId="6F87DA6A" w:rsidR="00DD5489" w:rsidRPr="009424E6" w:rsidRDefault="00CF32C5" w:rsidP="002E107F">
            <w:pPr>
              <w:keepNext/>
              <w:tabs>
                <w:tab w:val="left" w:pos="0"/>
                <w:tab w:val="left" w:pos="720"/>
                <w:tab w:val="left" w:pos="1152"/>
              </w:tabs>
              <w:spacing w:after="0"/>
            </w:pPr>
            <w:r w:rsidRPr="009424E6">
              <w:t>2024</w:t>
            </w:r>
          </w:p>
        </w:tc>
        <w:tc>
          <w:tcPr>
            <w:tcW w:w="1133" w:type="pct"/>
            <w:vAlign w:val="center"/>
          </w:tcPr>
          <w:p w14:paraId="17DBD6F5" w14:textId="4EFB7353" w:rsidR="00DD5489" w:rsidRPr="009424E6" w:rsidRDefault="00DD5489" w:rsidP="002E107F">
            <w:pPr>
              <w:keepNext/>
              <w:tabs>
                <w:tab w:val="left" w:pos="0"/>
                <w:tab w:val="left" w:pos="720"/>
                <w:tab w:val="left" w:pos="1152"/>
              </w:tabs>
              <w:spacing w:after="0"/>
              <w:jc w:val="right"/>
            </w:pPr>
            <w:r w:rsidRPr="009424E6">
              <w:t>2</w:t>
            </w:r>
            <w:r w:rsidR="0018415D" w:rsidRPr="009424E6">
              <w:t>7,507</w:t>
            </w:r>
          </w:p>
        </w:tc>
        <w:tc>
          <w:tcPr>
            <w:tcW w:w="1250" w:type="pct"/>
            <w:vAlign w:val="center"/>
          </w:tcPr>
          <w:p w14:paraId="67D23358" w14:textId="0CF72434" w:rsidR="00DD5489" w:rsidRPr="009424E6" w:rsidRDefault="0018415D" w:rsidP="002E107F">
            <w:pPr>
              <w:keepNext/>
              <w:tabs>
                <w:tab w:val="left" w:pos="0"/>
                <w:tab w:val="left" w:pos="720"/>
                <w:tab w:val="left" w:pos="1152"/>
              </w:tabs>
              <w:spacing w:after="0"/>
              <w:jc w:val="right"/>
            </w:pPr>
            <w:r w:rsidRPr="009424E6">
              <w:t>22,683</w:t>
            </w:r>
          </w:p>
        </w:tc>
      </w:tr>
      <w:tr w:rsidR="00DD5489" w:rsidRPr="009424E6" w14:paraId="52E4C2A7" w14:textId="77777777" w:rsidTr="002E107F">
        <w:trPr>
          <w:cantSplit/>
          <w:trHeight w:hRule="exact" w:val="288"/>
          <w:jc w:val="center"/>
        </w:trPr>
        <w:tc>
          <w:tcPr>
            <w:tcW w:w="1934" w:type="pct"/>
          </w:tcPr>
          <w:p w14:paraId="12601E99" w14:textId="77777777" w:rsidR="00DD5489" w:rsidRPr="009424E6" w:rsidRDefault="00DD5489" w:rsidP="002E107F">
            <w:pPr>
              <w:keepNext/>
              <w:tabs>
                <w:tab w:val="left" w:pos="0"/>
                <w:tab w:val="left" w:pos="720"/>
                <w:tab w:val="left" w:pos="1152"/>
              </w:tabs>
              <w:spacing w:after="0"/>
            </w:pPr>
            <w:r w:rsidRPr="009424E6">
              <w:t>Fishing mortality rate</w:t>
            </w:r>
          </w:p>
        </w:tc>
        <w:tc>
          <w:tcPr>
            <w:tcW w:w="683" w:type="pct"/>
            <w:vAlign w:val="center"/>
          </w:tcPr>
          <w:p w14:paraId="0C828B68" w14:textId="10779753" w:rsidR="00DD5489" w:rsidRPr="009424E6" w:rsidRDefault="00CF32C5" w:rsidP="002E107F">
            <w:pPr>
              <w:keepNext/>
              <w:tabs>
                <w:tab w:val="left" w:pos="0"/>
                <w:tab w:val="left" w:pos="720"/>
                <w:tab w:val="left" w:pos="1152"/>
              </w:tabs>
              <w:spacing w:after="0"/>
            </w:pPr>
            <w:r w:rsidRPr="009424E6">
              <w:t>2023</w:t>
            </w:r>
          </w:p>
        </w:tc>
        <w:tc>
          <w:tcPr>
            <w:tcW w:w="1133" w:type="pct"/>
            <w:vAlign w:val="center"/>
          </w:tcPr>
          <w:p w14:paraId="072AD4A0" w14:textId="7C38ED59" w:rsidR="00DD5489" w:rsidRPr="009424E6" w:rsidRDefault="0018415D" w:rsidP="002E107F">
            <w:pPr>
              <w:keepNext/>
              <w:tabs>
                <w:tab w:val="left" w:pos="0"/>
                <w:tab w:val="left" w:pos="720"/>
                <w:tab w:val="left" w:pos="1152"/>
              </w:tabs>
              <w:spacing w:after="0"/>
              <w:jc w:val="right"/>
            </w:pPr>
            <w:r w:rsidRPr="009424E6">
              <w:t>0.51</w:t>
            </w:r>
          </w:p>
        </w:tc>
        <w:tc>
          <w:tcPr>
            <w:tcW w:w="1250" w:type="pct"/>
            <w:vAlign w:val="center"/>
          </w:tcPr>
          <w:p w14:paraId="112BA850" w14:textId="5D4D1D06" w:rsidR="00DD5489" w:rsidRPr="009424E6" w:rsidRDefault="0018415D" w:rsidP="002E107F">
            <w:pPr>
              <w:keepNext/>
              <w:tabs>
                <w:tab w:val="left" w:pos="0"/>
                <w:tab w:val="left" w:pos="720"/>
                <w:tab w:val="left" w:pos="1152"/>
              </w:tabs>
              <w:spacing w:after="0"/>
              <w:jc w:val="right"/>
            </w:pPr>
            <w:r w:rsidRPr="009424E6">
              <w:t>0.41</w:t>
            </w:r>
          </w:p>
        </w:tc>
      </w:tr>
      <w:tr w:rsidR="00DD5489" w:rsidRPr="009424E6" w14:paraId="38596D48" w14:textId="77777777" w:rsidTr="002E107F">
        <w:trPr>
          <w:cantSplit/>
          <w:trHeight w:hRule="exact" w:val="288"/>
          <w:jc w:val="center"/>
        </w:trPr>
        <w:tc>
          <w:tcPr>
            <w:tcW w:w="1934" w:type="pct"/>
            <w:tcBorders>
              <w:bottom w:val="single" w:sz="4" w:space="0" w:color="auto"/>
            </w:tcBorders>
            <w:shd w:val="clear" w:color="auto" w:fill="auto"/>
          </w:tcPr>
          <w:p w14:paraId="2D0C6659" w14:textId="77777777" w:rsidR="00DD5489" w:rsidRPr="009424E6" w:rsidRDefault="00DD5489" w:rsidP="002E107F">
            <w:pPr>
              <w:keepNext/>
              <w:tabs>
                <w:tab w:val="left" w:pos="0"/>
                <w:tab w:val="left" w:pos="720"/>
                <w:tab w:val="left" w:pos="1152"/>
              </w:tabs>
              <w:spacing w:after="0"/>
            </w:pPr>
            <w:r w:rsidRPr="009424E6">
              <w:t>Fishing mortality rate</w:t>
            </w:r>
          </w:p>
        </w:tc>
        <w:tc>
          <w:tcPr>
            <w:tcW w:w="683" w:type="pct"/>
            <w:tcBorders>
              <w:bottom w:val="single" w:sz="4" w:space="0" w:color="auto"/>
            </w:tcBorders>
            <w:shd w:val="clear" w:color="auto" w:fill="auto"/>
            <w:vAlign w:val="center"/>
          </w:tcPr>
          <w:p w14:paraId="4FBF2A77" w14:textId="7C10FAE1" w:rsidR="00DD5489" w:rsidRPr="009424E6" w:rsidRDefault="00CF32C5" w:rsidP="002E107F">
            <w:pPr>
              <w:keepNext/>
              <w:tabs>
                <w:tab w:val="left" w:pos="0"/>
                <w:tab w:val="left" w:pos="720"/>
                <w:tab w:val="left" w:pos="1152"/>
              </w:tabs>
              <w:spacing w:after="0"/>
            </w:pPr>
            <w:r w:rsidRPr="009424E6">
              <w:t>2024</w:t>
            </w:r>
          </w:p>
        </w:tc>
        <w:tc>
          <w:tcPr>
            <w:tcW w:w="1133" w:type="pct"/>
            <w:tcBorders>
              <w:bottom w:val="single" w:sz="4" w:space="0" w:color="auto"/>
            </w:tcBorders>
            <w:shd w:val="clear" w:color="auto" w:fill="auto"/>
            <w:vAlign w:val="center"/>
          </w:tcPr>
          <w:p w14:paraId="73CCF1AB" w14:textId="40EBF43C" w:rsidR="00DD5489" w:rsidRPr="009424E6" w:rsidRDefault="0018415D" w:rsidP="002E107F">
            <w:pPr>
              <w:keepNext/>
              <w:tabs>
                <w:tab w:val="left" w:pos="0"/>
                <w:tab w:val="left" w:pos="720"/>
                <w:tab w:val="left" w:pos="1152"/>
              </w:tabs>
              <w:spacing w:after="0"/>
              <w:jc w:val="right"/>
            </w:pPr>
            <w:r w:rsidRPr="009424E6">
              <w:t>0.48</w:t>
            </w:r>
          </w:p>
        </w:tc>
        <w:tc>
          <w:tcPr>
            <w:tcW w:w="1250" w:type="pct"/>
            <w:tcBorders>
              <w:bottom w:val="single" w:sz="4" w:space="0" w:color="auto"/>
            </w:tcBorders>
            <w:shd w:val="clear" w:color="auto" w:fill="auto"/>
            <w:vAlign w:val="center"/>
          </w:tcPr>
          <w:p w14:paraId="1860102E" w14:textId="710DADE4" w:rsidR="00DD5489" w:rsidRPr="009424E6" w:rsidRDefault="0018415D" w:rsidP="002E107F">
            <w:pPr>
              <w:keepNext/>
              <w:tabs>
                <w:tab w:val="left" w:pos="0"/>
                <w:tab w:val="left" w:pos="720"/>
                <w:tab w:val="left" w:pos="1152"/>
              </w:tabs>
              <w:spacing w:after="0"/>
              <w:jc w:val="right"/>
            </w:pPr>
            <w:r w:rsidRPr="009424E6">
              <w:t>0.39</w:t>
            </w:r>
          </w:p>
        </w:tc>
      </w:tr>
    </w:tbl>
    <w:p w14:paraId="59C24250" w14:textId="77777777" w:rsidR="00DD5489" w:rsidRPr="009424E6" w:rsidRDefault="00DD5489" w:rsidP="00DD5489">
      <w:pPr>
        <w:pStyle w:val="body"/>
        <w:tabs>
          <w:tab w:val="left" w:pos="0"/>
          <w:tab w:val="left" w:pos="720"/>
          <w:tab w:val="left" w:pos="1152"/>
        </w:tabs>
        <w:spacing w:after="0"/>
        <w:jc w:val="both"/>
        <w:rPr>
          <w:szCs w:val="22"/>
        </w:rPr>
      </w:pPr>
    </w:p>
    <w:p w14:paraId="0C76EB21" w14:textId="7F7413C9" w:rsidR="00DD5489" w:rsidRPr="009424E6" w:rsidRDefault="00DD5489" w:rsidP="00DD5489">
      <w:pPr>
        <w:jc w:val="both"/>
      </w:pPr>
      <w:r w:rsidRPr="009424E6">
        <w:t>The age</w:t>
      </w:r>
      <w:r w:rsidR="005F645C" w:rsidRPr="009424E6">
        <w:t xml:space="preserve"> 0+ biomass projections for 2023</w:t>
      </w:r>
      <w:r w:rsidRPr="009424E6">
        <w:t xml:space="preserve"> </w:t>
      </w:r>
      <w:r w:rsidR="005F645C" w:rsidRPr="009424E6">
        <w:t>and 2024</w:t>
      </w:r>
      <w:r w:rsidRPr="009424E6">
        <w:t xml:space="preserve"> fr</w:t>
      </w:r>
      <w:r w:rsidR="00A2196C" w:rsidRPr="009424E6">
        <w:t>om this year’s model are 163,477 t and 193,510</w:t>
      </w:r>
      <w:r w:rsidRPr="009424E6">
        <w:t xml:space="preserve"> t, respectively.</w:t>
      </w:r>
    </w:p>
    <w:p w14:paraId="6BF07047" w14:textId="3B7D1E59" w:rsidR="00DD5489" w:rsidRPr="009424E6" w:rsidRDefault="00DD5489" w:rsidP="0038742E">
      <w:pPr>
        <w:pStyle w:val="Heading3"/>
        <w:keepLines w:val="0"/>
        <w:numPr>
          <w:ilvl w:val="2"/>
          <w:numId w:val="0"/>
        </w:numPr>
        <w:tabs>
          <w:tab w:val="num" w:pos="0"/>
        </w:tabs>
        <w:autoSpaceDE w:val="0"/>
        <w:autoSpaceDN w:val="0"/>
        <w:adjustRightInd w:val="0"/>
        <w:spacing w:before="240"/>
      </w:pPr>
      <w:r w:rsidRPr="009424E6">
        <w:t>Risk Table and ABC Recommendation</w:t>
      </w:r>
    </w:p>
    <w:p w14:paraId="32A6DEF1" w14:textId="2984D731" w:rsidR="0038742E" w:rsidRPr="009424E6" w:rsidRDefault="0038742E" w:rsidP="0038742E">
      <w:pPr>
        <w:pStyle w:val="Heading4"/>
      </w:pPr>
      <w:r w:rsidRPr="009424E6">
        <w:t>Overview</w:t>
      </w:r>
    </w:p>
    <w:p w14:paraId="021032F5" w14:textId="77777777" w:rsidR="00DD5489" w:rsidRPr="009424E6" w:rsidRDefault="00DD5489" w:rsidP="00DD5489">
      <w:pPr>
        <w:spacing w:after="240"/>
      </w:pPr>
      <w:r w:rsidRPr="009424E6">
        <w:t>The following template is used to complete the risk table:</w:t>
      </w:r>
    </w:p>
    <w:tbl>
      <w:tblPr>
        <w:tblW w:w="9630" w:type="dxa"/>
        <w:tblBorders>
          <w:top w:val="nil"/>
          <w:left w:val="nil"/>
          <w:bottom w:val="nil"/>
          <w:right w:val="nil"/>
          <w:insideH w:val="nil"/>
          <w:insideV w:val="nil"/>
        </w:tblBorders>
        <w:tblLayout w:type="fixed"/>
        <w:tblLook w:val="0400" w:firstRow="0" w:lastRow="0" w:firstColumn="0" w:lastColumn="0" w:noHBand="0" w:noVBand="1"/>
      </w:tblPr>
      <w:tblGrid>
        <w:gridCol w:w="1440"/>
        <w:gridCol w:w="1890"/>
        <w:gridCol w:w="1980"/>
        <w:gridCol w:w="2520"/>
        <w:gridCol w:w="1800"/>
      </w:tblGrid>
      <w:tr w:rsidR="00DD5489" w:rsidRPr="009424E6" w14:paraId="79B9FBF6" w14:textId="77777777" w:rsidTr="002E107F">
        <w:tc>
          <w:tcPr>
            <w:tcW w:w="1440" w:type="dxa"/>
            <w:tcBorders>
              <w:top w:val="single" w:sz="4" w:space="0" w:color="000000"/>
              <w:bottom w:val="single" w:sz="4" w:space="0" w:color="000000"/>
            </w:tcBorders>
          </w:tcPr>
          <w:p w14:paraId="427F887E" w14:textId="77777777" w:rsidR="00DD5489" w:rsidRPr="009424E6" w:rsidRDefault="00DD5489" w:rsidP="002E107F">
            <w:pPr>
              <w:rPr>
                <w:i/>
              </w:rPr>
            </w:pPr>
          </w:p>
        </w:tc>
        <w:tc>
          <w:tcPr>
            <w:tcW w:w="1890" w:type="dxa"/>
            <w:tcBorders>
              <w:top w:val="single" w:sz="4" w:space="0" w:color="000000"/>
              <w:bottom w:val="single" w:sz="4" w:space="0" w:color="000000"/>
            </w:tcBorders>
          </w:tcPr>
          <w:p w14:paraId="31A4190D" w14:textId="77777777" w:rsidR="00DD5489" w:rsidRPr="009424E6" w:rsidRDefault="00DD5489" w:rsidP="002E107F">
            <w:pPr>
              <w:rPr>
                <w:i/>
              </w:rPr>
            </w:pPr>
            <w:r w:rsidRPr="009424E6">
              <w:rPr>
                <w:i/>
              </w:rPr>
              <w:t>Assessment-related considerations</w:t>
            </w:r>
          </w:p>
        </w:tc>
        <w:tc>
          <w:tcPr>
            <w:tcW w:w="1980" w:type="dxa"/>
            <w:tcBorders>
              <w:top w:val="single" w:sz="4" w:space="0" w:color="000000"/>
              <w:bottom w:val="single" w:sz="4" w:space="0" w:color="000000"/>
            </w:tcBorders>
          </w:tcPr>
          <w:p w14:paraId="7F61D8F1" w14:textId="77777777" w:rsidR="00DD5489" w:rsidRPr="009424E6" w:rsidRDefault="00DD5489" w:rsidP="002E107F">
            <w:pPr>
              <w:rPr>
                <w:i/>
              </w:rPr>
            </w:pPr>
            <w:r w:rsidRPr="009424E6">
              <w:rPr>
                <w:i/>
              </w:rPr>
              <w:t>Population dynamics considerations</w:t>
            </w:r>
          </w:p>
        </w:tc>
        <w:tc>
          <w:tcPr>
            <w:tcW w:w="2520" w:type="dxa"/>
            <w:tcBorders>
              <w:top w:val="single" w:sz="4" w:space="0" w:color="000000"/>
              <w:bottom w:val="single" w:sz="4" w:space="0" w:color="000000"/>
            </w:tcBorders>
          </w:tcPr>
          <w:p w14:paraId="67CC91DB" w14:textId="77777777" w:rsidR="00DD5489" w:rsidRPr="009424E6" w:rsidRDefault="00DD5489" w:rsidP="002E107F">
            <w:pPr>
              <w:rPr>
                <w:i/>
              </w:rPr>
            </w:pPr>
            <w:r w:rsidRPr="009424E6">
              <w:rPr>
                <w:i/>
              </w:rPr>
              <w:t>Environmental/ecosystem considerations</w:t>
            </w:r>
          </w:p>
        </w:tc>
        <w:tc>
          <w:tcPr>
            <w:tcW w:w="1800" w:type="dxa"/>
            <w:tcBorders>
              <w:top w:val="single" w:sz="4" w:space="0" w:color="000000"/>
              <w:bottom w:val="single" w:sz="4" w:space="0" w:color="000000"/>
            </w:tcBorders>
          </w:tcPr>
          <w:p w14:paraId="2E046596" w14:textId="77777777" w:rsidR="00DD5489" w:rsidRPr="009424E6" w:rsidRDefault="00DD5489" w:rsidP="002E107F">
            <w:pPr>
              <w:rPr>
                <w:i/>
              </w:rPr>
            </w:pPr>
            <w:r w:rsidRPr="009424E6">
              <w:rPr>
                <w:i/>
              </w:rPr>
              <w:t>Fishery Performance</w:t>
            </w:r>
          </w:p>
        </w:tc>
      </w:tr>
      <w:tr w:rsidR="00DD5489" w:rsidRPr="009424E6" w14:paraId="2546F1D0" w14:textId="77777777" w:rsidTr="002E107F">
        <w:tc>
          <w:tcPr>
            <w:tcW w:w="1440" w:type="dxa"/>
            <w:tcBorders>
              <w:top w:val="single" w:sz="4" w:space="0" w:color="000000"/>
              <w:bottom w:val="single" w:sz="4" w:space="0" w:color="000000"/>
            </w:tcBorders>
          </w:tcPr>
          <w:p w14:paraId="6F040FB7" w14:textId="77777777" w:rsidR="00DD5489" w:rsidRPr="009424E6" w:rsidRDefault="00DD5489" w:rsidP="002E107F">
            <w:r w:rsidRPr="009424E6">
              <w:t>Level 1: Normal</w:t>
            </w:r>
          </w:p>
        </w:tc>
        <w:tc>
          <w:tcPr>
            <w:tcW w:w="1890" w:type="dxa"/>
            <w:tcBorders>
              <w:top w:val="single" w:sz="4" w:space="0" w:color="000000"/>
              <w:bottom w:val="single" w:sz="4" w:space="0" w:color="000000"/>
            </w:tcBorders>
          </w:tcPr>
          <w:p w14:paraId="09DBC95C" w14:textId="77777777" w:rsidR="00DD5489" w:rsidRPr="009424E6" w:rsidRDefault="00DD5489" w:rsidP="002E107F">
            <w:r w:rsidRPr="009424E6">
              <w:t xml:space="preserve">Typical to moderately increased uncertainty/minor </w:t>
            </w:r>
            <w:r w:rsidRPr="009424E6">
              <w:lastRenderedPageBreak/>
              <w:t>unresolved issues in assessment.</w:t>
            </w:r>
          </w:p>
        </w:tc>
        <w:tc>
          <w:tcPr>
            <w:tcW w:w="1980" w:type="dxa"/>
            <w:tcBorders>
              <w:top w:val="single" w:sz="4" w:space="0" w:color="000000"/>
              <w:bottom w:val="single" w:sz="4" w:space="0" w:color="000000"/>
            </w:tcBorders>
          </w:tcPr>
          <w:p w14:paraId="4FC874DC" w14:textId="77777777" w:rsidR="00DD5489" w:rsidRPr="009424E6" w:rsidRDefault="00DD5489" w:rsidP="002E107F">
            <w:r w:rsidRPr="009424E6">
              <w:lastRenderedPageBreak/>
              <w:t xml:space="preserve">Stock trends are typical for the stock; recent recruitment is </w:t>
            </w:r>
            <w:r w:rsidRPr="009424E6">
              <w:lastRenderedPageBreak/>
              <w:t>within normal range.</w:t>
            </w:r>
          </w:p>
        </w:tc>
        <w:tc>
          <w:tcPr>
            <w:tcW w:w="2520" w:type="dxa"/>
            <w:tcBorders>
              <w:top w:val="single" w:sz="4" w:space="0" w:color="000000"/>
              <w:bottom w:val="single" w:sz="4" w:space="0" w:color="000000"/>
            </w:tcBorders>
          </w:tcPr>
          <w:p w14:paraId="5837FCBA" w14:textId="77777777" w:rsidR="00DD5489" w:rsidRPr="009424E6" w:rsidRDefault="00DD5489" w:rsidP="002E107F">
            <w:r w:rsidRPr="009424E6">
              <w:lastRenderedPageBreak/>
              <w:t>No apparent environmental/ecosystem concerns</w:t>
            </w:r>
          </w:p>
        </w:tc>
        <w:tc>
          <w:tcPr>
            <w:tcW w:w="1800" w:type="dxa"/>
            <w:tcBorders>
              <w:top w:val="single" w:sz="4" w:space="0" w:color="000000"/>
              <w:bottom w:val="single" w:sz="4" w:space="0" w:color="000000"/>
            </w:tcBorders>
          </w:tcPr>
          <w:p w14:paraId="76E75F7B" w14:textId="77777777" w:rsidR="00DD5489" w:rsidRPr="009424E6" w:rsidRDefault="00DD5489" w:rsidP="002E107F">
            <w:r w:rsidRPr="009424E6">
              <w:t xml:space="preserve">No apparent fishery/resource-use performance </w:t>
            </w:r>
            <w:r w:rsidRPr="009424E6">
              <w:lastRenderedPageBreak/>
              <w:t>and/or behavior concerns</w:t>
            </w:r>
          </w:p>
        </w:tc>
      </w:tr>
      <w:tr w:rsidR="00DD5489" w:rsidRPr="009424E6" w14:paraId="073646F7" w14:textId="77777777" w:rsidTr="002E107F">
        <w:tc>
          <w:tcPr>
            <w:tcW w:w="1440" w:type="dxa"/>
            <w:tcBorders>
              <w:top w:val="single" w:sz="4" w:space="0" w:color="000000"/>
              <w:bottom w:val="single" w:sz="4" w:space="0" w:color="000000"/>
            </w:tcBorders>
          </w:tcPr>
          <w:p w14:paraId="2DB7836B" w14:textId="77777777" w:rsidR="00DD5489" w:rsidRPr="009424E6" w:rsidRDefault="00DD5489" w:rsidP="002E107F">
            <w:r w:rsidRPr="009424E6">
              <w:lastRenderedPageBreak/>
              <w:t xml:space="preserve">Level 2: Substantially increased concerns </w:t>
            </w:r>
          </w:p>
        </w:tc>
        <w:tc>
          <w:tcPr>
            <w:tcW w:w="1890" w:type="dxa"/>
            <w:tcBorders>
              <w:top w:val="single" w:sz="4" w:space="0" w:color="000000"/>
              <w:bottom w:val="single" w:sz="4" w:space="0" w:color="000000"/>
            </w:tcBorders>
          </w:tcPr>
          <w:p w14:paraId="743964F4" w14:textId="77777777" w:rsidR="00DD5489" w:rsidRPr="009424E6" w:rsidRDefault="00DD5489" w:rsidP="002E107F">
            <w:r w:rsidRPr="009424E6">
              <w:t>Substantially increased assessment uncertainty/ unresolved issues.</w:t>
            </w:r>
          </w:p>
        </w:tc>
        <w:tc>
          <w:tcPr>
            <w:tcW w:w="1980" w:type="dxa"/>
            <w:tcBorders>
              <w:top w:val="single" w:sz="4" w:space="0" w:color="000000"/>
              <w:bottom w:val="single" w:sz="4" w:space="0" w:color="000000"/>
            </w:tcBorders>
          </w:tcPr>
          <w:p w14:paraId="58E2D09C" w14:textId="77777777" w:rsidR="00DD5489" w:rsidRPr="009424E6" w:rsidRDefault="00DD5489" w:rsidP="002E107F">
            <w:r w:rsidRPr="009424E6">
              <w:t xml:space="preserve">Stock trends are unusual; abundance increasing or decreasing faster than has been seen recently, or recruitment pattern is atypical. </w:t>
            </w:r>
          </w:p>
        </w:tc>
        <w:tc>
          <w:tcPr>
            <w:tcW w:w="2520" w:type="dxa"/>
            <w:tcBorders>
              <w:top w:val="single" w:sz="4" w:space="0" w:color="000000"/>
              <w:bottom w:val="single" w:sz="4" w:space="0" w:color="000000"/>
            </w:tcBorders>
          </w:tcPr>
          <w:p w14:paraId="1069E723" w14:textId="77777777" w:rsidR="00DD5489" w:rsidRPr="009424E6" w:rsidRDefault="00DD5489" w:rsidP="002E107F">
            <w:r w:rsidRPr="009424E6">
              <w:t>Some indicators showing adverse signals relevant to the stock but the pattern is not consistent across all indicators.</w:t>
            </w:r>
          </w:p>
        </w:tc>
        <w:tc>
          <w:tcPr>
            <w:tcW w:w="1800" w:type="dxa"/>
            <w:tcBorders>
              <w:top w:val="single" w:sz="4" w:space="0" w:color="000000"/>
              <w:bottom w:val="single" w:sz="4" w:space="0" w:color="000000"/>
            </w:tcBorders>
          </w:tcPr>
          <w:p w14:paraId="49D4E3DC" w14:textId="77777777" w:rsidR="00DD5489" w:rsidRPr="009424E6" w:rsidRDefault="00DD5489" w:rsidP="002E107F">
            <w:r w:rsidRPr="009424E6">
              <w:t>Some indicators showing adverse signals but the pattern is not consistent across all indicators</w:t>
            </w:r>
          </w:p>
        </w:tc>
      </w:tr>
      <w:tr w:rsidR="00DD5489" w:rsidRPr="009424E6" w14:paraId="229B8FBC" w14:textId="77777777" w:rsidTr="002E107F">
        <w:tc>
          <w:tcPr>
            <w:tcW w:w="1440" w:type="dxa"/>
            <w:tcBorders>
              <w:top w:val="single" w:sz="4" w:space="0" w:color="000000"/>
              <w:bottom w:val="single" w:sz="4" w:space="0" w:color="000000"/>
            </w:tcBorders>
          </w:tcPr>
          <w:p w14:paraId="484D359E" w14:textId="77777777" w:rsidR="00DD5489" w:rsidRPr="009424E6" w:rsidRDefault="00DD5489" w:rsidP="002E107F">
            <w:r w:rsidRPr="009424E6">
              <w:t>Level 3: Major Concern</w:t>
            </w:r>
          </w:p>
        </w:tc>
        <w:tc>
          <w:tcPr>
            <w:tcW w:w="1890" w:type="dxa"/>
            <w:tcBorders>
              <w:top w:val="single" w:sz="4" w:space="0" w:color="000000"/>
              <w:bottom w:val="single" w:sz="4" w:space="0" w:color="000000"/>
            </w:tcBorders>
          </w:tcPr>
          <w:p w14:paraId="550EB79A" w14:textId="77777777" w:rsidR="00DD5489" w:rsidRPr="009424E6" w:rsidRDefault="00DD5489" w:rsidP="002E107F">
            <w:r w:rsidRPr="009424E6">
              <w:t>Major problems with the stock assessment; very poor fits to data; high level of uncertainty; strong retrospective bias.</w:t>
            </w:r>
          </w:p>
        </w:tc>
        <w:tc>
          <w:tcPr>
            <w:tcW w:w="1980" w:type="dxa"/>
            <w:tcBorders>
              <w:top w:val="single" w:sz="4" w:space="0" w:color="000000"/>
              <w:bottom w:val="single" w:sz="4" w:space="0" w:color="000000"/>
            </w:tcBorders>
          </w:tcPr>
          <w:p w14:paraId="30A67A8B" w14:textId="77777777" w:rsidR="00DD5489" w:rsidRPr="009424E6" w:rsidRDefault="00DD5489" w:rsidP="002E107F">
            <w:r w:rsidRPr="009424E6">
              <w:t>Stock trends are highly unusual; very rapid changes in stock abundance, or highly atypical recruitment patterns.</w:t>
            </w:r>
          </w:p>
        </w:tc>
        <w:tc>
          <w:tcPr>
            <w:tcW w:w="2520" w:type="dxa"/>
            <w:tcBorders>
              <w:top w:val="single" w:sz="4" w:space="0" w:color="000000"/>
              <w:bottom w:val="single" w:sz="4" w:space="0" w:color="000000"/>
            </w:tcBorders>
          </w:tcPr>
          <w:p w14:paraId="7DB7FA0A" w14:textId="77777777" w:rsidR="00DD5489" w:rsidRPr="009424E6" w:rsidRDefault="00DD5489" w:rsidP="002E107F">
            <w:r w:rsidRPr="009424E6">
              <w:t>Multiple indicators showing consistent adverse signals a) across the same trophic level as the stock, and/or b) up or down trophic levels (i.e., predators and prey of the stock)</w:t>
            </w:r>
          </w:p>
        </w:tc>
        <w:tc>
          <w:tcPr>
            <w:tcW w:w="1800" w:type="dxa"/>
            <w:tcBorders>
              <w:top w:val="single" w:sz="4" w:space="0" w:color="000000"/>
              <w:bottom w:val="single" w:sz="4" w:space="0" w:color="000000"/>
            </w:tcBorders>
          </w:tcPr>
          <w:p w14:paraId="16003FC8" w14:textId="77777777" w:rsidR="00DD5489" w:rsidRPr="009424E6" w:rsidRDefault="00DD5489" w:rsidP="002E107F">
            <w:r w:rsidRPr="009424E6">
              <w:t>Multiple indicators showing consistent adverse signals a) across different sectors, and/or b) different gear types</w:t>
            </w:r>
          </w:p>
        </w:tc>
      </w:tr>
      <w:tr w:rsidR="00DD5489" w:rsidRPr="009424E6" w14:paraId="3E9FA3CD" w14:textId="77777777" w:rsidTr="002E107F">
        <w:tc>
          <w:tcPr>
            <w:tcW w:w="1440" w:type="dxa"/>
            <w:tcBorders>
              <w:top w:val="single" w:sz="4" w:space="0" w:color="000000"/>
              <w:bottom w:val="single" w:sz="4" w:space="0" w:color="000000"/>
            </w:tcBorders>
          </w:tcPr>
          <w:p w14:paraId="44E5DBFD" w14:textId="77777777" w:rsidR="00DD5489" w:rsidRPr="009424E6" w:rsidRDefault="00DD5489" w:rsidP="002E107F">
            <w:r w:rsidRPr="009424E6">
              <w:t>Level 4: Extreme concern</w:t>
            </w:r>
          </w:p>
        </w:tc>
        <w:tc>
          <w:tcPr>
            <w:tcW w:w="1890" w:type="dxa"/>
            <w:tcBorders>
              <w:top w:val="single" w:sz="4" w:space="0" w:color="000000"/>
              <w:bottom w:val="single" w:sz="4" w:space="0" w:color="000000"/>
            </w:tcBorders>
          </w:tcPr>
          <w:p w14:paraId="413557B2" w14:textId="77777777" w:rsidR="00DD5489" w:rsidRPr="009424E6" w:rsidRDefault="00DD5489" w:rsidP="002E107F">
            <w:r w:rsidRPr="009424E6">
              <w:t>Severe problems with the stock assessment; severe retrospective bias. Assessment considered unreliable.</w:t>
            </w:r>
          </w:p>
        </w:tc>
        <w:tc>
          <w:tcPr>
            <w:tcW w:w="1980" w:type="dxa"/>
            <w:tcBorders>
              <w:top w:val="single" w:sz="4" w:space="0" w:color="000000"/>
              <w:bottom w:val="single" w:sz="4" w:space="0" w:color="000000"/>
            </w:tcBorders>
          </w:tcPr>
          <w:p w14:paraId="367218E3" w14:textId="77777777" w:rsidR="00DD5489" w:rsidRPr="009424E6" w:rsidRDefault="00DD5489" w:rsidP="002E107F">
            <w:r w:rsidRPr="009424E6">
              <w:t>Stock trends are unprecedented; More rapid changes in stock abundance than have ever been seen previously, or a very long stretch of poor recruitment compared to previous patterns.</w:t>
            </w:r>
          </w:p>
        </w:tc>
        <w:tc>
          <w:tcPr>
            <w:tcW w:w="2520" w:type="dxa"/>
            <w:tcBorders>
              <w:top w:val="single" w:sz="4" w:space="0" w:color="000000"/>
              <w:bottom w:val="single" w:sz="4" w:space="0" w:color="000000"/>
            </w:tcBorders>
          </w:tcPr>
          <w:p w14:paraId="52319268" w14:textId="77777777" w:rsidR="00DD5489" w:rsidRPr="009424E6" w:rsidRDefault="00DD5489" w:rsidP="002E107F">
            <w:r w:rsidRPr="009424E6">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52CA86BB" w14:textId="77777777" w:rsidR="00DD5489" w:rsidRPr="009424E6" w:rsidRDefault="00DD5489" w:rsidP="002E107F">
            <w:r w:rsidRPr="009424E6">
              <w:t>Extreme anomalies in multiple performance  indicators that are highly likely to impact the stock</w:t>
            </w:r>
          </w:p>
        </w:tc>
      </w:tr>
    </w:tbl>
    <w:p w14:paraId="0D5BD095" w14:textId="77777777" w:rsidR="00DD5489" w:rsidRPr="009424E6" w:rsidRDefault="00DD5489" w:rsidP="00DD5489"/>
    <w:p w14:paraId="165DA731" w14:textId="77777777" w:rsidR="00DD5489" w:rsidRPr="009424E6" w:rsidRDefault="00DD5489" w:rsidP="00DD5489">
      <w:r w:rsidRPr="009424E6">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21E3CC15"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3B190DD5"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“Population dynamics considerations—decreasing biomass trend, poor recent recruitment, inability of the stock to rebuild, abrupt increase or decrease in stock abundance.</w:t>
      </w:r>
    </w:p>
    <w:p w14:paraId="4B3473CD"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lastRenderedPageBreak/>
        <w:t>“Environmental/ecosystem considerations—adverse trends in environmental/ecosystem indicators, ecosystem model results, decreases in ecosystem productivity, decreases in prey abundance or availability, increases or increases in predator abundance or productivity.</w:t>
      </w:r>
    </w:p>
    <w:p w14:paraId="364B6DFE"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“Fishery performance—fishery CPUE is showing a contrasting pattern from the stock biomass trend, unusual spatial pattern of fishing, changes in the percent of TAC taken, changes in the duration of fishery openings.”</w:t>
      </w:r>
    </w:p>
    <w:p w14:paraId="49AD7CF8" w14:textId="77777777" w:rsidR="0038742E" w:rsidRPr="009424E6" w:rsidRDefault="00DD5489" w:rsidP="0038742E">
      <w:pPr>
        <w:pStyle w:val="Heading4"/>
      </w:pPr>
      <w:r w:rsidRPr="009424E6">
        <w:t xml:space="preserve">Assessment considerations.  </w:t>
      </w:r>
    </w:p>
    <w:p w14:paraId="06C7800B" w14:textId="103A86CE" w:rsidR="00DD5489" w:rsidRPr="009424E6" w:rsidRDefault="00DD5489" w:rsidP="00DD5489">
      <w:pPr>
        <w:shd w:val="clear" w:color="auto" w:fill="FFFFFF"/>
        <w:rPr>
          <w:color w:val="000000"/>
        </w:rPr>
      </w:pPr>
      <w:r w:rsidRPr="009424E6">
        <w:rPr>
          <w:color w:val="000000"/>
        </w:rPr>
        <w:t xml:space="preserve">The GOA Pacific cod assessment does not show a strong retrospective bias, and fits </w:t>
      </w:r>
      <w:del w:id="249" w:author="Daniel.Goethel" w:date="2022-11-02T17:45:00Z">
        <w:r w:rsidRPr="009424E6" w:rsidDel="004633B5">
          <w:rPr>
            <w:color w:val="000000"/>
          </w:rPr>
          <w:delText xml:space="preserve">to </w:delText>
        </w:r>
      </w:del>
      <w:r w:rsidRPr="009424E6">
        <w:rPr>
          <w:color w:val="000000"/>
        </w:rPr>
        <w:t>the size composition data for the fisheries and AFSC longline survey well. The fit to the bottom trawl survey size composition does not capture some of the dynamics of the sub-27 cm fish, often underestimating the small fish from the survey. The GOA Pacifi</w:t>
      </w:r>
      <w:r w:rsidR="00A2196C" w:rsidRPr="009424E6">
        <w:rPr>
          <w:color w:val="000000"/>
        </w:rPr>
        <w:t xml:space="preserve">c cod assessment is fit to two </w:t>
      </w:r>
      <w:r w:rsidRPr="009424E6">
        <w:rPr>
          <w:color w:val="000000"/>
        </w:rPr>
        <w:t>surveys</w:t>
      </w:r>
      <w:r w:rsidR="00A2196C" w:rsidRPr="009424E6">
        <w:rPr>
          <w:color w:val="000000"/>
        </w:rPr>
        <w:t>,</w:t>
      </w:r>
      <w:r w:rsidRPr="009424E6">
        <w:rPr>
          <w:color w:val="000000"/>
        </w:rPr>
        <w:t xml:space="preserve"> t</w:t>
      </w:r>
      <w:r w:rsidR="00A2196C" w:rsidRPr="009424E6">
        <w:rPr>
          <w:color w:val="000000"/>
        </w:rPr>
        <w:t xml:space="preserve">he AFSC bottom trawl survey and </w:t>
      </w:r>
      <w:r w:rsidRPr="009424E6">
        <w:rPr>
          <w:color w:val="000000"/>
        </w:rPr>
        <w:t>AFSC longline survey</w:t>
      </w:r>
      <w:r w:rsidR="00A2196C" w:rsidRPr="009424E6">
        <w:rPr>
          <w:color w:val="000000"/>
        </w:rPr>
        <w:t xml:space="preserve">, both of </w:t>
      </w:r>
      <w:commentRangeStart w:id="250"/>
      <w:r w:rsidR="00A2196C" w:rsidRPr="009424E6">
        <w:rPr>
          <w:color w:val="000000"/>
        </w:rPr>
        <w:t>which the model fits recent trends well</w:t>
      </w:r>
      <w:commentRangeEnd w:id="250"/>
      <w:r w:rsidR="00BB320C">
        <w:rPr>
          <w:rStyle w:val="CommentReference"/>
        </w:rPr>
        <w:commentReference w:id="250"/>
      </w:r>
      <w:r w:rsidRPr="009424E6">
        <w:rPr>
          <w:color w:val="000000"/>
        </w:rPr>
        <w:t>. The</w:t>
      </w:r>
      <w:r w:rsidR="00A2196C" w:rsidRPr="009424E6">
        <w:rPr>
          <w:color w:val="000000"/>
        </w:rPr>
        <w:t xml:space="preserve">se two </w:t>
      </w:r>
      <w:r w:rsidRPr="009424E6">
        <w:rPr>
          <w:color w:val="000000"/>
        </w:rPr>
        <w:t>surveys tend to agree in trend, the AFSC longline survey at times has a delay due to lower selectivity on younger fish which is captured by model selectivity well. One issue for consideration is that estimates for 1977-1989 recruitment (and hence abundance), particularly the 1977 year-class, are sensitive to assumptions on fishery selectivity. As early recruitment values have a direct result on estimates of the reference values, a review of the models presented in 2016-2021 shows substantial modeling uncertainty. We rated the assessment-related concern as level 1, normal, but still have concerns because of the model</w:t>
      </w:r>
      <w:del w:id="251" w:author="Daniel.Goethel" w:date="2022-11-02T17:46:00Z">
        <w:r w:rsidRPr="009424E6" w:rsidDel="00BB320C">
          <w:rPr>
            <w:color w:val="000000"/>
          </w:rPr>
          <w:delText>ing</w:delText>
        </w:r>
      </w:del>
      <w:r w:rsidRPr="009424E6">
        <w:rPr>
          <w:color w:val="000000"/>
        </w:rPr>
        <w:t xml:space="preserve"> uncertainty in the early recruitment estimates and model sensitivity relative to other North Pacific assessments where this is not an issue. However other aspects of the assessment seem relatively robust, so we could not justify going to a higher risk </w:t>
      </w:r>
      <w:commentRangeStart w:id="252"/>
      <w:r w:rsidRPr="009424E6">
        <w:rPr>
          <w:color w:val="000000"/>
        </w:rPr>
        <w:t>level</w:t>
      </w:r>
      <w:commentRangeEnd w:id="252"/>
      <w:r w:rsidR="00BB320C">
        <w:rPr>
          <w:rStyle w:val="CommentReference"/>
        </w:rPr>
        <w:commentReference w:id="252"/>
      </w:r>
      <w:r w:rsidRPr="009424E6">
        <w:rPr>
          <w:color w:val="000000"/>
        </w:rPr>
        <w:t>.</w:t>
      </w:r>
    </w:p>
    <w:p w14:paraId="0858C727" w14:textId="01CE8FD7" w:rsidR="0038742E" w:rsidRPr="009424E6" w:rsidRDefault="00DD5489" w:rsidP="0038742E">
      <w:pPr>
        <w:pStyle w:val="Heading4"/>
      </w:pPr>
      <w:r w:rsidRPr="009424E6">
        <w:t>Pop</w:t>
      </w:r>
      <w:r w:rsidR="0038742E" w:rsidRPr="009424E6">
        <w:t>ulation dynamics considerations</w:t>
      </w:r>
    </w:p>
    <w:p w14:paraId="2E87E683" w14:textId="0BB2F385" w:rsidR="00DD5489" w:rsidRPr="009424E6" w:rsidRDefault="00DD5489" w:rsidP="00DD5489">
      <w:pPr>
        <w:shd w:val="clear" w:color="auto" w:fill="FFFFFF"/>
        <w:rPr>
          <w:color w:val="000000"/>
        </w:rPr>
      </w:pPr>
      <w:r w:rsidRPr="009424E6">
        <w:rPr>
          <w:color w:val="000000"/>
        </w:rPr>
        <w:t xml:space="preserve">Female spawning biomass is currently estimated to remain at a </w:t>
      </w:r>
      <w:commentRangeStart w:id="253"/>
      <w:r w:rsidRPr="009424E6">
        <w:rPr>
          <w:color w:val="000000"/>
        </w:rPr>
        <w:t>low level but climbing or steady</w:t>
      </w:r>
      <w:commentRangeEnd w:id="253"/>
      <w:r w:rsidR="00BB320C">
        <w:rPr>
          <w:rStyle w:val="CommentReference"/>
        </w:rPr>
        <w:commentReference w:id="253"/>
      </w:r>
      <w:r w:rsidRPr="009424E6">
        <w:rPr>
          <w:color w:val="000000"/>
        </w:rPr>
        <w:t>. This following several years of</w:t>
      </w:r>
      <w:r w:rsidR="00A2196C" w:rsidRPr="009424E6">
        <w:rPr>
          <w:color w:val="000000"/>
        </w:rPr>
        <w:t xml:space="preserve"> model estimates of</w:t>
      </w:r>
      <w:r w:rsidRPr="009424E6">
        <w:rPr>
          <w:color w:val="000000"/>
        </w:rPr>
        <w:t xml:space="preserve"> poor recruitment</w:t>
      </w:r>
      <w:r w:rsidR="00A2196C" w:rsidRPr="009424E6">
        <w:rPr>
          <w:color w:val="000000"/>
        </w:rPr>
        <w:t xml:space="preserve"> since</w:t>
      </w:r>
      <w:r w:rsidRPr="009424E6">
        <w:rPr>
          <w:color w:val="000000"/>
        </w:rPr>
        <w:t xml:space="preserve"> 2014 and increased natural mortality during the recent marine heatwaves 2014-2016 and 2019. Given the assumptions of </w:t>
      </w:r>
      <w:r w:rsidR="00A2196C" w:rsidRPr="009424E6">
        <w:rPr>
          <w:color w:val="000000"/>
        </w:rPr>
        <w:t>average</w:t>
      </w:r>
      <w:r w:rsidRPr="009424E6">
        <w:rPr>
          <w:color w:val="000000"/>
        </w:rPr>
        <w:t xml:space="preserve"> recruitment, it is expected that the stock status will improve, but will </w:t>
      </w:r>
      <w:r w:rsidR="00A2196C" w:rsidRPr="009424E6">
        <w:rPr>
          <w:color w:val="000000"/>
        </w:rPr>
        <w:t xml:space="preserve">still </w:t>
      </w:r>
      <w:r w:rsidRPr="009424E6">
        <w:rPr>
          <w:color w:val="000000"/>
        </w:rPr>
        <w:t>remain below B</w:t>
      </w:r>
      <w:r w:rsidRPr="009424E6">
        <w:rPr>
          <w:color w:val="000000"/>
          <w:vertAlign w:val="subscript"/>
        </w:rPr>
        <w:t>40%</w:t>
      </w:r>
      <w:r w:rsidRPr="009424E6">
        <w:rPr>
          <w:color w:val="000000"/>
        </w:rPr>
        <w:t>. </w:t>
      </w:r>
      <w:r w:rsidR="00A2196C" w:rsidRPr="009424E6">
        <w:rPr>
          <w:color w:val="000000"/>
        </w:rPr>
        <w:t>Information</w:t>
      </w:r>
      <w:r w:rsidRPr="009424E6">
        <w:rPr>
          <w:color w:val="000000"/>
        </w:rPr>
        <w:t xml:space="preserve"> from spring </w:t>
      </w:r>
      <w:proofErr w:type="spellStart"/>
      <w:r w:rsidRPr="009424E6">
        <w:rPr>
          <w:color w:val="000000"/>
        </w:rPr>
        <w:t>ichthyoplankton</w:t>
      </w:r>
      <w:proofErr w:type="spellEnd"/>
      <w:r w:rsidRPr="009424E6">
        <w:rPr>
          <w:color w:val="000000"/>
        </w:rPr>
        <w:t xml:space="preserve"> and beach seine surveys suggest a very weak 2019 year class at age-0</w:t>
      </w:r>
      <w:r w:rsidR="00A2196C" w:rsidRPr="009424E6">
        <w:rPr>
          <w:color w:val="000000"/>
        </w:rPr>
        <w:t xml:space="preserve">, however, there may be a </w:t>
      </w:r>
      <w:commentRangeStart w:id="254"/>
      <w:r w:rsidR="00A2196C" w:rsidRPr="009424E6">
        <w:rPr>
          <w:color w:val="000000"/>
        </w:rPr>
        <w:t xml:space="preserve">strong 2020 year class and above average </w:t>
      </w:r>
      <w:del w:id="255" w:author="Chris.Lunsford" w:date="2022-11-01T12:34:00Z">
        <w:r w:rsidR="00A2196C" w:rsidRPr="009424E6" w:rsidDel="008B4BF9">
          <w:rPr>
            <w:color w:val="000000"/>
          </w:rPr>
          <w:delText>1017</w:delText>
        </w:r>
      </w:del>
      <w:ins w:id="256" w:author="Chris.Lunsford" w:date="2022-11-01T12:34:00Z">
        <w:r w:rsidR="008B4BF9">
          <w:rPr>
            <w:color w:val="000000"/>
          </w:rPr>
          <w:t>2</w:t>
        </w:r>
        <w:r w:rsidR="008B4BF9" w:rsidRPr="009424E6">
          <w:rPr>
            <w:color w:val="000000"/>
          </w:rPr>
          <w:t>017</w:t>
        </w:r>
      </w:ins>
      <w:r w:rsidR="00A2196C" w:rsidRPr="009424E6">
        <w:rPr>
          <w:color w:val="000000"/>
        </w:rPr>
        <w:t>, 2018, and 2022 year classes</w:t>
      </w:r>
      <w:commentRangeEnd w:id="254"/>
      <w:r w:rsidR="00BB320C">
        <w:rPr>
          <w:rStyle w:val="CommentReference"/>
        </w:rPr>
        <w:commentReference w:id="254"/>
      </w:r>
      <w:r w:rsidRPr="009424E6">
        <w:rPr>
          <w:color w:val="000000"/>
        </w:rPr>
        <w:t>. How these indices relate to overall recruitment into the fishery</w:t>
      </w:r>
      <w:r w:rsidR="00A2196C" w:rsidRPr="009424E6">
        <w:rPr>
          <w:color w:val="000000"/>
        </w:rPr>
        <w:t xml:space="preserve"> and population</w:t>
      </w:r>
      <w:r w:rsidRPr="009424E6">
        <w:rPr>
          <w:color w:val="000000"/>
        </w:rPr>
        <w:t xml:space="preserve"> is currently unknown. Currently for </w:t>
      </w:r>
      <w:del w:id="257" w:author="Daniel.Goethel" w:date="2022-11-02T17:53:00Z">
        <w:r w:rsidRPr="009424E6" w:rsidDel="00BB320C">
          <w:rPr>
            <w:color w:val="000000"/>
          </w:rPr>
          <w:delText xml:space="preserve">the </w:delText>
        </w:r>
        <w:commentRangeStart w:id="258"/>
        <w:r w:rsidRPr="009424E6" w:rsidDel="00BB320C">
          <w:rPr>
            <w:color w:val="000000"/>
          </w:rPr>
          <w:delText>projection</w:delText>
        </w:r>
      </w:del>
      <w:r w:rsidRPr="009424E6">
        <w:rPr>
          <w:color w:val="000000"/>
        </w:rPr>
        <w:t xml:space="preserve"> </w:t>
      </w:r>
      <w:commentRangeEnd w:id="258"/>
      <w:r w:rsidR="00BB320C">
        <w:rPr>
          <w:rStyle w:val="CommentReference"/>
        </w:rPr>
        <w:commentReference w:id="258"/>
      </w:r>
      <w:r w:rsidRPr="009424E6">
        <w:rPr>
          <w:color w:val="000000"/>
        </w:rPr>
        <w:t xml:space="preserve">Model </w:t>
      </w:r>
      <w:r w:rsidR="00A2196C" w:rsidRPr="009424E6">
        <w:rPr>
          <w:color w:val="000000"/>
        </w:rPr>
        <w:t>19.1a these year classes are</w:t>
      </w:r>
      <w:r w:rsidRPr="009424E6">
        <w:rPr>
          <w:color w:val="000000"/>
        </w:rPr>
        <w:t xml:space="preserve"> </w:t>
      </w:r>
      <w:del w:id="259" w:author="Daniel.Goethel" w:date="2022-11-02T17:53:00Z">
        <w:r w:rsidRPr="009424E6" w:rsidDel="00BB320C">
          <w:rPr>
            <w:color w:val="000000"/>
          </w:rPr>
          <w:delText xml:space="preserve">assumed </w:delText>
        </w:r>
      </w:del>
      <w:ins w:id="260" w:author="Daniel.Goethel" w:date="2022-11-02T17:53:00Z">
        <w:r w:rsidR="00BB320C">
          <w:rPr>
            <w:color w:val="000000"/>
          </w:rPr>
          <w:t>estimated</w:t>
        </w:r>
        <w:r w:rsidR="00BB320C" w:rsidRPr="009424E6">
          <w:rPr>
            <w:color w:val="000000"/>
          </w:rPr>
          <w:t xml:space="preserve"> </w:t>
        </w:r>
      </w:ins>
      <w:r w:rsidRPr="009424E6">
        <w:rPr>
          <w:color w:val="000000"/>
        </w:rPr>
        <w:t xml:space="preserve">to be below average. Overall, we would rate our concern as level </w:t>
      </w:r>
      <w:r w:rsidR="00A2196C" w:rsidRPr="009424E6">
        <w:rPr>
          <w:color w:val="000000"/>
        </w:rPr>
        <w:t xml:space="preserve">1 </w:t>
      </w:r>
      <w:commentRangeStart w:id="261"/>
      <w:r w:rsidR="00A2196C" w:rsidRPr="009424E6">
        <w:rPr>
          <w:color w:val="000000"/>
        </w:rPr>
        <w:t>normal</w:t>
      </w:r>
      <w:commentRangeEnd w:id="261"/>
      <w:r w:rsidR="00BB320C">
        <w:rPr>
          <w:rStyle w:val="CommentReference"/>
        </w:rPr>
        <w:commentReference w:id="261"/>
      </w:r>
      <w:r w:rsidR="00A2196C" w:rsidRPr="009424E6">
        <w:rPr>
          <w:color w:val="000000"/>
        </w:rPr>
        <w:t>.</w:t>
      </w:r>
    </w:p>
    <w:p w14:paraId="14826677" w14:textId="0D9C13C3" w:rsidR="0038742E" w:rsidRPr="009424E6" w:rsidRDefault="00DD5489" w:rsidP="0038742E">
      <w:pPr>
        <w:pStyle w:val="Heading4"/>
      </w:pPr>
      <w:commentRangeStart w:id="262"/>
      <w:r w:rsidRPr="009424E6">
        <w:t>Environmental</w:t>
      </w:r>
      <w:commentRangeEnd w:id="262"/>
      <w:r w:rsidR="002463C4">
        <w:rPr>
          <w:rStyle w:val="CommentReference"/>
          <w:u w:val="none"/>
        </w:rPr>
        <w:commentReference w:id="262"/>
      </w:r>
      <w:r w:rsidR="0038742E" w:rsidRPr="009424E6">
        <w:t>/Ecosystem considerations</w:t>
      </w:r>
      <w:r w:rsidRPr="009424E6">
        <w:t xml:space="preserve"> </w:t>
      </w:r>
    </w:p>
    <w:p w14:paraId="4FA29DAD" w14:textId="19EA2F33" w:rsidR="003D568E" w:rsidRPr="009424E6" w:rsidRDefault="003D568E" w:rsidP="003D568E">
      <w:pPr>
        <w:rPr>
          <w:b/>
        </w:rPr>
      </w:pPr>
      <w:r w:rsidRPr="009424E6">
        <w:t xml:space="preserve">Appendix 2.1 provides a detailed look at environmental/ecosystem considerations specific to this stock within the ecosystem and socioeconomic profile (ESP). Broad-scale information on environmental and ecosystem considerations are provided by the Gulf of Alaska Ecosystem Status Report (GOA ESR; </w:t>
      </w:r>
      <w:proofErr w:type="spellStart"/>
      <w:r w:rsidR="00DC30F3" w:rsidRPr="009424E6">
        <w:t>Ferriss</w:t>
      </w:r>
      <w:proofErr w:type="spellEnd"/>
      <w:r w:rsidR="00DC30F3" w:rsidRPr="009424E6">
        <w:t xml:space="preserve"> and </w:t>
      </w:r>
      <w:proofErr w:type="spellStart"/>
      <w:r w:rsidR="00DC30F3" w:rsidRPr="009424E6">
        <w:t>Zador</w:t>
      </w:r>
      <w:proofErr w:type="spellEnd"/>
      <w:r w:rsidRPr="009424E6">
        <w:t>, 2022). The text below summarizes ecosystem information related to GOA Pacific cod provided from both the ESP and GOA ESR.</w:t>
      </w:r>
    </w:p>
    <w:p w14:paraId="3C2F9ADB" w14:textId="10CA9B3B" w:rsidR="00DD5489" w:rsidRPr="009424E6" w:rsidRDefault="00DD5489" w:rsidP="00DD5489">
      <w:pPr>
        <w:pStyle w:val="NormalWeb"/>
        <w:rPr>
          <w:rFonts w:ascii="Times New Roman" w:hAnsi="Times New Roman"/>
          <w:color w:val="000000"/>
          <w:sz w:val="22"/>
          <w:szCs w:val="22"/>
        </w:rPr>
      </w:pPr>
      <w:r w:rsidRPr="009424E6">
        <w:rPr>
          <w:rFonts w:ascii="Times New Roman" w:hAnsi="Times New Roman"/>
          <w:color w:val="000000"/>
          <w:sz w:val="22"/>
          <w:szCs w:val="22"/>
        </w:rPr>
        <w:t>We scored this category as level 1 (normal concern) for Pacific cod given thermal conditions for adults and larvae</w:t>
      </w:r>
      <w:r w:rsidR="002E0AF4" w:rsidRPr="009424E6">
        <w:rPr>
          <w:rFonts w:ascii="Times New Roman" w:hAnsi="Times New Roman"/>
          <w:color w:val="000000"/>
          <w:sz w:val="22"/>
          <w:szCs w:val="22"/>
        </w:rPr>
        <w:t xml:space="preserve"> within known thermal ranges</w:t>
      </w:r>
      <w:r w:rsidRPr="009424E6">
        <w:rPr>
          <w:rFonts w:ascii="Times New Roman" w:hAnsi="Times New Roman"/>
          <w:color w:val="000000"/>
          <w:sz w:val="22"/>
          <w:szCs w:val="22"/>
        </w:rPr>
        <w:t xml:space="preserve">, above average </w:t>
      </w:r>
      <w:r w:rsidR="002E0AF4" w:rsidRPr="009424E6">
        <w:rPr>
          <w:rFonts w:ascii="Times New Roman" w:hAnsi="Times New Roman"/>
          <w:color w:val="000000"/>
          <w:sz w:val="22"/>
          <w:szCs w:val="22"/>
        </w:rPr>
        <w:t xml:space="preserve">adult and juvenile </w:t>
      </w:r>
      <w:r w:rsidRPr="009424E6">
        <w:rPr>
          <w:rFonts w:ascii="Times New Roman" w:hAnsi="Times New Roman"/>
          <w:color w:val="000000"/>
          <w:sz w:val="22"/>
          <w:szCs w:val="22"/>
        </w:rPr>
        <w:t xml:space="preserve">cod prey base </w:t>
      </w:r>
      <w:r w:rsidR="002E0AF4" w:rsidRPr="009424E6">
        <w:rPr>
          <w:rFonts w:ascii="Times New Roman" w:hAnsi="Times New Roman"/>
          <w:color w:val="000000"/>
          <w:sz w:val="22"/>
          <w:szCs w:val="22"/>
        </w:rPr>
        <w:t>and condition indices</w:t>
      </w:r>
      <w:r w:rsidRPr="009424E6">
        <w:rPr>
          <w:rFonts w:ascii="Times New Roman" w:hAnsi="Times New Roman"/>
          <w:color w:val="000000"/>
          <w:sz w:val="22"/>
          <w:szCs w:val="22"/>
        </w:rPr>
        <w:t>, and potentially unchanged, low levels of predation</w:t>
      </w:r>
      <w:r w:rsidR="002E0AF4" w:rsidRPr="009424E6">
        <w:rPr>
          <w:rFonts w:ascii="Times New Roman" w:hAnsi="Times New Roman"/>
          <w:color w:val="000000"/>
          <w:sz w:val="22"/>
          <w:szCs w:val="22"/>
        </w:rPr>
        <w:t xml:space="preserve"> and competition, with exception of competition from recent large year classes of sablefish</w:t>
      </w:r>
      <w:r w:rsidRPr="009424E6">
        <w:rPr>
          <w:rFonts w:ascii="Times New Roman" w:hAnsi="Times New Roman"/>
          <w:color w:val="000000"/>
          <w:sz w:val="22"/>
          <w:szCs w:val="22"/>
        </w:rPr>
        <w:t xml:space="preserve">. </w:t>
      </w:r>
      <w:r w:rsidR="002E0AF4" w:rsidRPr="009424E6">
        <w:rPr>
          <w:rFonts w:ascii="Times New Roman" w:hAnsi="Times New Roman"/>
          <w:sz w:val="22"/>
          <w:szCs w:val="22"/>
        </w:rPr>
        <w:t xml:space="preserve">The GOA population persists at low levels since the 2014-2016 and 2019 marine heatwave periods. </w:t>
      </w:r>
      <w:commentRangeStart w:id="263"/>
      <w:r w:rsidR="002E0AF4" w:rsidRPr="009424E6">
        <w:rPr>
          <w:rFonts w:ascii="Times New Roman" w:hAnsi="Times New Roman"/>
          <w:sz w:val="22"/>
          <w:szCs w:val="22"/>
        </w:rPr>
        <w:t xml:space="preserve">The large 2020 year class was observed in high </w:t>
      </w:r>
      <w:r w:rsidR="002E0AF4" w:rsidRPr="009424E6">
        <w:rPr>
          <w:rFonts w:ascii="Times New Roman" w:hAnsi="Times New Roman"/>
          <w:sz w:val="22"/>
          <w:szCs w:val="22"/>
        </w:rPr>
        <w:lastRenderedPageBreak/>
        <w:t>numbers as age-1s in 2021 surveys</w:t>
      </w:r>
      <w:commentRangeEnd w:id="263"/>
      <w:r w:rsidR="002463C4">
        <w:rPr>
          <w:rStyle w:val="CommentReference"/>
          <w:rFonts w:ascii="Times New Roman" w:hAnsi="Times New Roman"/>
        </w:rPr>
        <w:commentReference w:id="263"/>
      </w:r>
      <w:r w:rsidR="002E0AF4" w:rsidRPr="009424E6">
        <w:rPr>
          <w:rFonts w:ascii="Times New Roman" w:hAnsi="Times New Roman"/>
          <w:sz w:val="22"/>
          <w:szCs w:val="22"/>
        </w:rPr>
        <w:t>, and environmental conditions remain cautiously favorable for them to persist. The 2022 year class has mixed signals for success, with cooler ocean temperatures in the early spring but warm summer and fall temperatures during a period essential to overwinter survival, and an above average prey base.</w:t>
      </w:r>
    </w:p>
    <w:p w14:paraId="09548640" w14:textId="35707047" w:rsidR="00DD5489" w:rsidRPr="009424E6" w:rsidRDefault="00DD5489" w:rsidP="00DD5489">
      <w:pPr>
        <w:pStyle w:val="NormalWeb"/>
        <w:rPr>
          <w:rFonts w:ascii="Times New Roman" w:hAnsi="Times New Roman"/>
          <w:color w:val="000000"/>
          <w:sz w:val="22"/>
          <w:szCs w:val="22"/>
        </w:rPr>
      </w:pPr>
      <w:r w:rsidRPr="009424E6">
        <w:rPr>
          <w:rFonts w:ascii="Times New Roman" w:hAnsi="Times New Roman"/>
          <w:i/>
          <w:color w:val="000000"/>
          <w:sz w:val="22"/>
          <w:szCs w:val="22"/>
        </w:rPr>
        <w:t>Environmental Processes:</w:t>
      </w:r>
      <w:r w:rsidRPr="009424E6">
        <w:rPr>
          <w:rFonts w:ascii="Times New Roman" w:hAnsi="Times New Roman"/>
          <w:color w:val="000000"/>
          <w:sz w:val="22"/>
          <w:szCs w:val="22"/>
        </w:rPr>
        <w:t xml:space="preserve"> </w:t>
      </w:r>
      <w:r w:rsidR="003D568E" w:rsidRPr="009424E6">
        <w:rPr>
          <w:rFonts w:ascii="Times New Roman" w:hAnsi="Times New Roman"/>
          <w:sz w:val="22"/>
          <w:szCs w:val="22"/>
        </w:rPr>
        <w:t xml:space="preserve">Thermal conditions for 2022 and predicted 2023 are within known optimal ranges for Pacific cod life history stages: spawning (20m - 290m, 1°C - 7°C), egg (20m - 200m, 3°C - 6°C), larvae (0m - 45m, 5°C - 6°C). Spring temperatures at depth were cooler than average (Seward Line, Danielson 2022) and there were no heatwave events during the spawning period (Appendix 2.1: Spawning Heatwave GOA Model by S. </w:t>
      </w:r>
      <w:proofErr w:type="spellStart"/>
      <w:r w:rsidR="003D568E" w:rsidRPr="009424E6">
        <w:rPr>
          <w:rFonts w:ascii="Times New Roman" w:hAnsi="Times New Roman"/>
          <w:sz w:val="22"/>
          <w:szCs w:val="22"/>
        </w:rPr>
        <w:t>Barbeaux</w:t>
      </w:r>
      <w:proofErr w:type="spellEnd"/>
      <w:r w:rsidR="003D568E" w:rsidRPr="009424E6">
        <w:rPr>
          <w:rFonts w:ascii="Times New Roman" w:hAnsi="Times New Roman"/>
          <w:sz w:val="22"/>
          <w:szCs w:val="22"/>
        </w:rPr>
        <w:t xml:space="preserve">), which are beneficial to spawning conditions. However, summer bottom temperatures were above average in the central GOA (47.9 m and 103.4 m) and western GOA (41.9 m and 64.07 m) (Appendix 2.1: Summer Temperature Bottom GOA Model by M. Wang), in alignment with above average bottom temperatures at the shelf edge (longline survey, </w:t>
      </w:r>
      <w:proofErr w:type="spellStart"/>
      <w:r w:rsidR="003D568E" w:rsidRPr="009424E6">
        <w:rPr>
          <w:rFonts w:ascii="Times New Roman" w:hAnsi="Times New Roman"/>
          <w:sz w:val="22"/>
          <w:szCs w:val="22"/>
        </w:rPr>
        <w:t>Siwicke</w:t>
      </w:r>
      <w:proofErr w:type="spellEnd"/>
      <w:r w:rsidR="009424E6" w:rsidRPr="009424E6">
        <w:rPr>
          <w:rFonts w:ascii="Times New Roman" w:hAnsi="Times New Roman"/>
          <w:sz w:val="22"/>
          <w:szCs w:val="22"/>
        </w:rPr>
        <w:t xml:space="preserve"> 2022</w:t>
      </w:r>
      <w:r w:rsidR="003D568E" w:rsidRPr="009424E6">
        <w:rPr>
          <w:rFonts w:ascii="Times New Roman" w:hAnsi="Times New Roman"/>
          <w:sz w:val="22"/>
          <w:szCs w:val="22"/>
        </w:rPr>
        <w:t>), along the Seward Line (Seward Line survey, Danielson</w:t>
      </w:r>
      <w:r w:rsidR="00DC30F3" w:rsidRPr="009424E6">
        <w:rPr>
          <w:rFonts w:ascii="Times New Roman" w:hAnsi="Times New Roman"/>
          <w:sz w:val="22"/>
          <w:szCs w:val="22"/>
        </w:rPr>
        <w:t xml:space="preserve"> and Hopcroft</w:t>
      </w:r>
      <w:r w:rsidR="003D568E" w:rsidRPr="009424E6">
        <w:rPr>
          <w:rFonts w:ascii="Times New Roman" w:hAnsi="Times New Roman"/>
          <w:sz w:val="22"/>
          <w:szCs w:val="22"/>
        </w:rPr>
        <w:t xml:space="preserve"> 2022) and off Kodiak (ADF&amp;G, </w:t>
      </w:r>
      <w:proofErr w:type="spellStart"/>
      <w:r w:rsidR="003D568E" w:rsidRPr="009424E6">
        <w:rPr>
          <w:rFonts w:ascii="Times New Roman" w:hAnsi="Times New Roman"/>
          <w:sz w:val="22"/>
          <w:szCs w:val="22"/>
        </w:rPr>
        <w:t>Worton</w:t>
      </w:r>
      <w:proofErr w:type="spellEnd"/>
      <w:r w:rsidR="003D568E" w:rsidRPr="009424E6">
        <w:rPr>
          <w:rFonts w:ascii="Times New Roman" w:hAnsi="Times New Roman"/>
          <w:sz w:val="22"/>
          <w:szCs w:val="22"/>
        </w:rPr>
        <w:t xml:space="preserve"> 2022). Warm summer temperatures at depth can potentially adversely influence adult growth and feeding conditions. However, the habitat suitability index developed at GAK 1 of the Seward line was above average suggesting suitable habitat for Pacific cod (Appendix 2.1: Winter Spring Pacific Cod Spawning Habitat Suitability GAK1 Model by L. Rogers). Fall surface temperatures continue to be above average (Satellite, </w:t>
      </w:r>
      <w:proofErr w:type="spellStart"/>
      <w:r w:rsidR="003D568E" w:rsidRPr="009424E6">
        <w:rPr>
          <w:rFonts w:ascii="Times New Roman" w:hAnsi="Times New Roman"/>
          <w:sz w:val="22"/>
          <w:szCs w:val="22"/>
        </w:rPr>
        <w:t>Lemagie</w:t>
      </w:r>
      <w:proofErr w:type="spellEnd"/>
      <w:r w:rsidR="00DC30F3" w:rsidRPr="009424E6">
        <w:rPr>
          <w:rFonts w:ascii="Times New Roman" w:hAnsi="Times New Roman"/>
          <w:sz w:val="22"/>
          <w:szCs w:val="22"/>
        </w:rPr>
        <w:t xml:space="preserve"> and Callahan</w:t>
      </w:r>
      <w:r w:rsidR="003D568E" w:rsidRPr="009424E6">
        <w:rPr>
          <w:rFonts w:ascii="Times New Roman" w:hAnsi="Times New Roman"/>
          <w:sz w:val="22"/>
          <w:szCs w:val="22"/>
        </w:rPr>
        <w:t xml:space="preserve"> 2022), at a time critical to overwinter survival of age-0 cod. Mesoscale eddy kinetic energy in the Kodiak region decreased to below average, implying slightly reduced retention in the area and reduced cross-shelf transport to suitable nearshore nursery environments (Appendix 2.1: Annual Eddy Kinetic Energy Kodiak Satellite by W. Cheng). Survival of the age-0 year class has moderate potential for success, with above average CPUE in western GOA beach seine (Appendix 2.1: Summer Pacific Cod CPUE YOY Nearshore Kodiak Survey by B. Laurel and M. </w:t>
      </w:r>
      <w:proofErr w:type="spellStart"/>
      <w:r w:rsidR="003D568E" w:rsidRPr="009424E6">
        <w:rPr>
          <w:rFonts w:ascii="Times New Roman" w:hAnsi="Times New Roman"/>
          <w:sz w:val="22"/>
          <w:szCs w:val="22"/>
        </w:rPr>
        <w:t>Litzow</w:t>
      </w:r>
      <w:proofErr w:type="spellEnd"/>
      <w:r w:rsidR="003D568E" w:rsidRPr="009424E6">
        <w:rPr>
          <w:rFonts w:ascii="Times New Roman" w:hAnsi="Times New Roman"/>
          <w:sz w:val="22"/>
          <w:szCs w:val="22"/>
        </w:rPr>
        <w:t xml:space="preserve">), above average spring </w:t>
      </w:r>
      <w:proofErr w:type="spellStart"/>
      <w:r w:rsidR="003D568E" w:rsidRPr="009424E6">
        <w:rPr>
          <w:rFonts w:ascii="Times New Roman" w:hAnsi="Times New Roman"/>
          <w:sz w:val="22"/>
          <w:szCs w:val="22"/>
        </w:rPr>
        <w:t>chl</w:t>
      </w:r>
      <w:proofErr w:type="spellEnd"/>
      <w:r w:rsidR="003D568E" w:rsidRPr="009424E6">
        <w:rPr>
          <w:rFonts w:ascii="Times New Roman" w:hAnsi="Times New Roman"/>
          <w:sz w:val="22"/>
          <w:szCs w:val="22"/>
        </w:rPr>
        <w:t xml:space="preserve">-a &amp; zooplankton biomass and slightly later than average peak spring bloom (Appendix 2.1: Spring Chlorophyll a Peak WCGOA Satellite by M. Callahan), lower than average eddy kinetic energy, and summer/fall surface temperatures have been above average. 2023 surface temperatures are predicted to be average to cooler than average, in alignment with winter La </w:t>
      </w:r>
      <w:proofErr w:type="spellStart"/>
      <w:r w:rsidR="003D568E" w:rsidRPr="009424E6">
        <w:rPr>
          <w:rFonts w:ascii="Times New Roman" w:hAnsi="Times New Roman"/>
          <w:sz w:val="22"/>
          <w:szCs w:val="22"/>
        </w:rPr>
        <w:t>Niña</w:t>
      </w:r>
      <w:proofErr w:type="spellEnd"/>
      <w:r w:rsidR="003D568E" w:rsidRPr="009424E6">
        <w:rPr>
          <w:rFonts w:ascii="Times New Roman" w:hAnsi="Times New Roman"/>
          <w:sz w:val="22"/>
          <w:szCs w:val="22"/>
        </w:rPr>
        <w:t xml:space="preserve"> conditions and a negati</w:t>
      </w:r>
      <w:r w:rsidR="00DC30F3" w:rsidRPr="009424E6">
        <w:rPr>
          <w:rFonts w:ascii="Times New Roman" w:hAnsi="Times New Roman"/>
          <w:sz w:val="22"/>
          <w:szCs w:val="22"/>
        </w:rPr>
        <w:t>ve Pacific Decadal Oscillation</w:t>
      </w:r>
      <w:r w:rsidR="003D568E" w:rsidRPr="009424E6">
        <w:rPr>
          <w:rFonts w:ascii="Times New Roman" w:hAnsi="Times New Roman"/>
          <w:sz w:val="22"/>
          <w:szCs w:val="22"/>
        </w:rPr>
        <w:t>.</w:t>
      </w:r>
    </w:p>
    <w:p w14:paraId="0AAEEBB1" w14:textId="4ACE7616" w:rsidR="00DD5489" w:rsidRPr="009424E6" w:rsidRDefault="00DD5489" w:rsidP="002E0AF4">
      <w:pPr>
        <w:rPr>
          <w:sz w:val="24"/>
          <w:szCs w:val="24"/>
        </w:rPr>
      </w:pPr>
      <w:r w:rsidRPr="009424E6">
        <w:rPr>
          <w:i/>
          <w:color w:val="000000"/>
        </w:rPr>
        <w:t>Prey:</w:t>
      </w:r>
      <w:r w:rsidRPr="009424E6">
        <w:rPr>
          <w:color w:val="000000"/>
        </w:rPr>
        <w:t xml:space="preserve"> </w:t>
      </w:r>
      <w:r w:rsidR="003D568E" w:rsidRPr="009424E6">
        <w:t xml:space="preserve">Foraging conditions for juveniles and adults were average (zooplankton) to above average (forage fish) in 2022. Limited information on biomass of </w:t>
      </w:r>
      <w:proofErr w:type="spellStart"/>
      <w:r w:rsidR="003D568E" w:rsidRPr="009424E6">
        <w:t>calanoid</w:t>
      </w:r>
      <w:proofErr w:type="spellEnd"/>
      <w:r w:rsidR="003D568E" w:rsidRPr="009424E6">
        <w:t xml:space="preserve"> copepod and </w:t>
      </w:r>
      <w:proofErr w:type="spellStart"/>
      <w:r w:rsidR="003D568E" w:rsidRPr="009424E6">
        <w:t>euhausiids</w:t>
      </w:r>
      <w:proofErr w:type="spellEnd"/>
      <w:r w:rsidR="003D568E" w:rsidRPr="009424E6">
        <w:t xml:space="preserve"> in 2022 indicate average availability (Seward Line, </w:t>
      </w:r>
      <w:r w:rsidR="00DC30F3" w:rsidRPr="009424E6">
        <w:t>Danielson and Hopcroft 2022</w:t>
      </w:r>
      <w:r w:rsidR="003D568E" w:rsidRPr="009424E6">
        <w:t xml:space="preserve">, </w:t>
      </w:r>
      <w:proofErr w:type="spellStart"/>
      <w:r w:rsidR="003D568E" w:rsidRPr="009424E6">
        <w:t>zooplanktivorous</w:t>
      </w:r>
      <w:proofErr w:type="spellEnd"/>
      <w:r w:rsidR="003D568E" w:rsidRPr="009424E6">
        <w:t xml:space="preserve"> seabird reproductive success, Drummond</w:t>
      </w:r>
      <w:r w:rsidR="00DC30F3" w:rsidRPr="009424E6">
        <w:t xml:space="preserve"> and Renner</w:t>
      </w:r>
      <w:r w:rsidR="003D568E" w:rsidRPr="009424E6">
        <w:t xml:space="preserve"> 2022 and Hatch</w:t>
      </w:r>
      <w:r w:rsidR="00DC30F3" w:rsidRPr="009424E6">
        <w:t xml:space="preserve"> et al.</w:t>
      </w:r>
      <w:r w:rsidR="003D568E" w:rsidRPr="009424E6">
        <w:t xml:space="preserve"> 2022, AFSC SECM survey Icy Strait, Fergusson 2022). Forage fish were above average across the GOA (</w:t>
      </w:r>
      <w:proofErr w:type="spellStart"/>
      <w:r w:rsidR="003D568E" w:rsidRPr="009424E6">
        <w:t>planktivorous</w:t>
      </w:r>
      <w:proofErr w:type="spellEnd"/>
      <w:r w:rsidR="003D568E" w:rsidRPr="009424E6">
        <w:t xml:space="preserve"> seabird reproductive success, </w:t>
      </w:r>
      <w:r w:rsidR="00DC30F3" w:rsidRPr="009424E6">
        <w:t>Drummond and Renner 2022 and Hatch et al. 2022</w:t>
      </w:r>
      <w:r w:rsidR="003D568E" w:rsidRPr="009424E6">
        <w:t>, herring, Hebert</w:t>
      </w:r>
      <w:r w:rsidR="00DC30F3" w:rsidRPr="009424E6">
        <w:t xml:space="preserve"> and </w:t>
      </w:r>
      <w:proofErr w:type="spellStart"/>
      <w:r w:rsidR="00DC30F3" w:rsidRPr="009424E6">
        <w:t>Dressel</w:t>
      </w:r>
      <w:proofErr w:type="spellEnd"/>
      <w:r w:rsidR="003D568E" w:rsidRPr="009424E6">
        <w:t xml:space="preserve"> 2022 and </w:t>
      </w:r>
      <w:proofErr w:type="spellStart"/>
      <w:r w:rsidR="003D568E" w:rsidRPr="009424E6">
        <w:t>Pegau</w:t>
      </w:r>
      <w:proofErr w:type="spellEnd"/>
      <w:r w:rsidR="00DC30F3" w:rsidRPr="009424E6">
        <w:t xml:space="preserve"> et al.</w:t>
      </w:r>
      <w:r w:rsidR="003D568E" w:rsidRPr="009424E6">
        <w:t xml:space="preserve"> 2022, Appendix 2.1: Annual Common </w:t>
      </w:r>
      <w:proofErr w:type="spellStart"/>
      <w:r w:rsidR="003D568E" w:rsidRPr="009424E6">
        <w:t>Murre</w:t>
      </w:r>
      <w:proofErr w:type="spellEnd"/>
      <w:r w:rsidR="003D568E" w:rsidRPr="009424E6">
        <w:t xml:space="preserve"> Reproductive Success </w:t>
      </w:r>
      <w:proofErr w:type="spellStart"/>
      <w:r w:rsidR="003D568E" w:rsidRPr="009424E6">
        <w:t>Chowiet</w:t>
      </w:r>
      <w:proofErr w:type="spellEnd"/>
      <w:r w:rsidR="003D568E" w:rsidRPr="009424E6">
        <w:t xml:space="preserve"> Survey by S. </w:t>
      </w:r>
      <w:proofErr w:type="spellStart"/>
      <w:r w:rsidR="003D568E" w:rsidRPr="009424E6">
        <w:t>Zador</w:t>
      </w:r>
      <w:proofErr w:type="spellEnd"/>
      <w:r w:rsidR="003D568E" w:rsidRPr="009424E6">
        <w:t xml:space="preserve">). Tanner crab around Kodiak continue to increase (ADF&amp;G trawl survey, </w:t>
      </w:r>
      <w:proofErr w:type="spellStart"/>
      <w:r w:rsidR="003D568E" w:rsidRPr="009424E6">
        <w:t>Worton</w:t>
      </w:r>
      <w:proofErr w:type="spellEnd"/>
      <w:r w:rsidR="003D568E" w:rsidRPr="009424E6">
        <w:t xml:space="preserve"> 2022) and shrimp have been increasing around </w:t>
      </w:r>
      <w:proofErr w:type="spellStart"/>
      <w:r w:rsidR="003D568E" w:rsidRPr="009424E6">
        <w:t>Chirikof</w:t>
      </w:r>
      <w:proofErr w:type="spellEnd"/>
      <w:r w:rsidR="003D568E" w:rsidRPr="009424E6">
        <w:t xml:space="preserve">, Yakutat, and southeastern GOA regions, but declining around Kodiak from 2017-2021 (AFSC Bottom Trawl Survey, </w:t>
      </w:r>
      <w:proofErr w:type="spellStart"/>
      <w:r w:rsidR="003D568E" w:rsidRPr="009424E6">
        <w:t>Palsson</w:t>
      </w:r>
      <w:proofErr w:type="spellEnd"/>
      <w:r w:rsidR="003D568E" w:rsidRPr="009424E6">
        <w:t xml:space="preserve"> 2021). Biomass trends for other prey, including </w:t>
      </w:r>
      <w:proofErr w:type="spellStart"/>
      <w:r w:rsidR="003D568E" w:rsidRPr="009424E6">
        <w:t>polychaetes</w:t>
      </w:r>
      <w:proofErr w:type="spellEnd"/>
      <w:r w:rsidR="003D568E" w:rsidRPr="009424E6">
        <w:t xml:space="preserve"> and other invertebrates, are unknown. Pacific cod condition indices</w:t>
      </w:r>
      <w:r w:rsidR="002E0AF4" w:rsidRPr="009424E6">
        <w:t xml:space="preserve"> (Fig. 2.15 and Fig. 2.16)</w:t>
      </w:r>
      <w:r w:rsidR="003D568E" w:rsidRPr="009424E6">
        <w:t xml:space="preserve"> were above average (with the exception of CGOA longline data, a divergence potentially due to small sample size) indicating success</w:t>
      </w:r>
      <w:r w:rsidR="003D568E" w:rsidRPr="009424E6">
        <w:rPr>
          <w:color w:val="FF0000"/>
        </w:rPr>
        <w:t xml:space="preserve"> </w:t>
      </w:r>
      <w:r w:rsidR="003D568E" w:rsidRPr="009424E6">
        <w:t>at meeting energetic demands.</w:t>
      </w:r>
    </w:p>
    <w:p w14:paraId="73949FBE" w14:textId="7FFB17BC" w:rsidR="00DD5489" w:rsidRPr="009424E6" w:rsidRDefault="00DD5489" w:rsidP="00DD5489">
      <w:pPr>
        <w:pStyle w:val="NormalWeb"/>
        <w:rPr>
          <w:rFonts w:ascii="Times New Roman" w:hAnsi="Times New Roman"/>
          <w:color w:val="000000"/>
          <w:sz w:val="22"/>
          <w:szCs w:val="22"/>
        </w:rPr>
      </w:pPr>
      <w:r w:rsidRPr="009424E6">
        <w:rPr>
          <w:rFonts w:ascii="Times New Roman" w:hAnsi="Times New Roman"/>
          <w:i/>
          <w:color w:val="000000"/>
          <w:sz w:val="22"/>
          <w:szCs w:val="22"/>
        </w:rPr>
        <w:t>Predators and Competitors:</w:t>
      </w:r>
      <w:r w:rsidRPr="009424E6">
        <w:rPr>
          <w:rFonts w:ascii="Times New Roman" w:hAnsi="Times New Roman"/>
          <w:color w:val="000000"/>
          <w:sz w:val="22"/>
          <w:szCs w:val="22"/>
        </w:rPr>
        <w:t xml:space="preserve"> </w:t>
      </w:r>
      <w:r w:rsidR="002E0AF4" w:rsidRPr="009424E6">
        <w:rPr>
          <w:rFonts w:ascii="Times New Roman" w:hAnsi="Times New Roman"/>
          <w:sz w:val="22"/>
          <w:szCs w:val="22"/>
        </w:rPr>
        <w:t>There is no cause to suspect increased predation pressure on Pacific cod. In general predators of Pacific cod (including Pacific cod, halibut, salmon shark, northern fur seals, Steller sea lions, harbor porpoises, various whale species, and tufted puffin) appear to be stable or at relatively low population levels.</w:t>
      </w:r>
      <w:r w:rsidR="002E0AF4" w:rsidRPr="009424E6">
        <w:rPr>
          <w:rFonts w:ascii="Times New Roman" w:hAnsi="Times New Roman"/>
          <w:color w:val="FF0000"/>
          <w:sz w:val="22"/>
          <w:szCs w:val="22"/>
        </w:rPr>
        <w:t xml:space="preserve"> </w:t>
      </w:r>
      <w:r w:rsidR="002E0AF4" w:rsidRPr="009424E6">
        <w:rPr>
          <w:rFonts w:ascii="Times New Roman" w:hAnsi="Times New Roman"/>
          <w:sz w:val="22"/>
          <w:szCs w:val="22"/>
        </w:rPr>
        <w:t xml:space="preserve">The most recent data available suggest that Steller sea lion trends have stabilized </w:t>
      </w:r>
      <w:r w:rsidR="002E0AF4" w:rsidRPr="009424E6">
        <w:rPr>
          <w:rFonts w:ascii="Times New Roman" w:hAnsi="Times New Roman"/>
          <w:sz w:val="22"/>
          <w:szCs w:val="22"/>
        </w:rPr>
        <w:lastRenderedPageBreak/>
        <w:t>(eastern GOA) or continued to be at low levels (western GOA) in the Gulf of Alaska.</w:t>
      </w:r>
      <w:r w:rsidR="002E0AF4" w:rsidRPr="009424E6">
        <w:rPr>
          <w:rFonts w:ascii="Times New Roman" w:hAnsi="Times New Roman"/>
          <w:color w:val="FF0000"/>
          <w:sz w:val="22"/>
          <w:szCs w:val="22"/>
        </w:rPr>
        <w:t xml:space="preserve"> </w:t>
      </w:r>
      <w:r w:rsidR="002E0AF4" w:rsidRPr="009424E6">
        <w:rPr>
          <w:rFonts w:ascii="Times New Roman" w:hAnsi="Times New Roman"/>
          <w:sz w:val="22"/>
          <w:szCs w:val="22"/>
        </w:rPr>
        <w:t xml:space="preserve">Pacific halibut, large Pacific cod (representing cannibalistic predation) are estimated at low biomass. In general, apex fish predators in the GOA are at relatively low abundances (including cod and </w:t>
      </w:r>
      <w:proofErr w:type="spellStart"/>
      <w:r w:rsidR="002E0AF4" w:rsidRPr="009424E6">
        <w:rPr>
          <w:rFonts w:ascii="Times New Roman" w:hAnsi="Times New Roman"/>
          <w:sz w:val="22"/>
          <w:szCs w:val="22"/>
        </w:rPr>
        <w:t>arrowtooth</w:t>
      </w:r>
      <w:proofErr w:type="spellEnd"/>
      <w:r w:rsidR="002E0AF4" w:rsidRPr="009424E6">
        <w:rPr>
          <w:rFonts w:ascii="Times New Roman" w:hAnsi="Times New Roman"/>
          <w:sz w:val="22"/>
          <w:szCs w:val="22"/>
        </w:rPr>
        <w:t xml:space="preserve"> flounder, although sablefish are increasing in abundance)</w:t>
      </w:r>
      <w:r w:rsidR="002E0AF4" w:rsidRPr="009424E6">
        <w:rPr>
          <w:rFonts w:ascii="Times New Roman" w:hAnsi="Times New Roman"/>
          <w:color w:val="FF0000"/>
          <w:sz w:val="22"/>
          <w:szCs w:val="22"/>
        </w:rPr>
        <w:t xml:space="preserve"> </w:t>
      </w:r>
      <w:r w:rsidR="002E0AF4" w:rsidRPr="009424E6">
        <w:rPr>
          <w:rFonts w:ascii="Times New Roman" w:hAnsi="Times New Roman"/>
          <w:sz w:val="22"/>
          <w:szCs w:val="22"/>
        </w:rPr>
        <w:t>(Whitehouse</w:t>
      </w:r>
      <w:r w:rsidR="00F311B8" w:rsidRPr="009424E6">
        <w:rPr>
          <w:rFonts w:ascii="Times New Roman" w:hAnsi="Times New Roman"/>
          <w:sz w:val="22"/>
          <w:szCs w:val="22"/>
        </w:rPr>
        <w:t xml:space="preserve"> and Aydin</w:t>
      </w:r>
      <w:r w:rsidR="002E0AF4" w:rsidRPr="009424E6">
        <w:rPr>
          <w:rFonts w:ascii="Times New Roman" w:hAnsi="Times New Roman"/>
          <w:sz w:val="22"/>
          <w:szCs w:val="22"/>
        </w:rPr>
        <w:t xml:space="preserve"> 2021). </w:t>
      </w:r>
      <w:proofErr w:type="spellStart"/>
      <w:r w:rsidR="002E0AF4" w:rsidRPr="009424E6">
        <w:rPr>
          <w:rFonts w:ascii="Times New Roman" w:hAnsi="Times New Roman"/>
          <w:sz w:val="22"/>
          <w:szCs w:val="22"/>
        </w:rPr>
        <w:t>Planktivorous</w:t>
      </w:r>
      <w:proofErr w:type="spellEnd"/>
      <w:r w:rsidR="002E0AF4" w:rsidRPr="009424E6">
        <w:rPr>
          <w:rFonts w:ascii="Times New Roman" w:hAnsi="Times New Roman"/>
          <w:sz w:val="22"/>
          <w:szCs w:val="22"/>
        </w:rPr>
        <w:t xml:space="preserve"> juvenile cod may experience increased levels of competition from recent strong sablefish year classes, especially the </w:t>
      </w:r>
      <w:ins w:id="264" w:author="Daniel.Goethel" w:date="2022-11-02T18:00:00Z">
        <w:r w:rsidR="002463C4">
          <w:rPr>
            <w:rFonts w:ascii="Times New Roman" w:hAnsi="Times New Roman"/>
            <w:sz w:val="22"/>
            <w:szCs w:val="22"/>
          </w:rPr>
          <w:t xml:space="preserve">potentially large (based on first estimates in the 2022 sablefish assessment) </w:t>
        </w:r>
      </w:ins>
      <w:r w:rsidR="002E0AF4" w:rsidRPr="009424E6">
        <w:rPr>
          <w:rFonts w:ascii="Times New Roman" w:hAnsi="Times New Roman"/>
          <w:sz w:val="22"/>
          <w:szCs w:val="22"/>
        </w:rPr>
        <w:t xml:space="preserve">2019 </w:t>
      </w:r>
      <w:commentRangeStart w:id="265"/>
      <w:del w:id="266" w:author="Daniel.Goethel" w:date="2022-11-02T18:00:00Z">
        <w:r w:rsidR="002E0AF4" w:rsidRPr="009424E6" w:rsidDel="002463C4">
          <w:rPr>
            <w:rFonts w:ascii="Times New Roman" w:hAnsi="Times New Roman"/>
            <w:sz w:val="22"/>
            <w:szCs w:val="22"/>
          </w:rPr>
          <w:delText xml:space="preserve">larger than expected </w:delText>
        </w:r>
      </w:del>
      <w:r w:rsidR="002E0AF4" w:rsidRPr="009424E6">
        <w:rPr>
          <w:rFonts w:ascii="Times New Roman" w:hAnsi="Times New Roman"/>
          <w:sz w:val="22"/>
          <w:szCs w:val="22"/>
        </w:rPr>
        <w:t xml:space="preserve">year class </w:t>
      </w:r>
      <w:commentRangeEnd w:id="265"/>
      <w:r w:rsidR="002463C4">
        <w:rPr>
          <w:rStyle w:val="CommentReference"/>
          <w:rFonts w:ascii="Times New Roman" w:hAnsi="Times New Roman"/>
        </w:rPr>
        <w:commentReference w:id="265"/>
      </w:r>
      <w:r w:rsidR="002E0AF4" w:rsidRPr="009424E6">
        <w:rPr>
          <w:rFonts w:ascii="Times New Roman" w:hAnsi="Times New Roman"/>
          <w:sz w:val="22"/>
          <w:szCs w:val="22"/>
        </w:rPr>
        <w:t xml:space="preserve">(D. </w:t>
      </w:r>
      <w:proofErr w:type="spellStart"/>
      <w:r w:rsidR="002E0AF4" w:rsidRPr="009424E6">
        <w:rPr>
          <w:rFonts w:ascii="Times New Roman" w:hAnsi="Times New Roman"/>
          <w:sz w:val="22"/>
          <w:szCs w:val="22"/>
        </w:rPr>
        <w:t>Goethel</w:t>
      </w:r>
      <w:proofErr w:type="spellEnd"/>
      <w:r w:rsidR="002E0AF4" w:rsidRPr="009424E6">
        <w:rPr>
          <w:rFonts w:ascii="Times New Roman" w:hAnsi="Times New Roman"/>
          <w:sz w:val="22"/>
          <w:szCs w:val="22"/>
        </w:rPr>
        <w:t>, pers. comm.), although decreased competition from low, even year pink salmon returns.</w:t>
      </w:r>
      <w:r w:rsidR="002E0AF4" w:rsidRPr="009424E6">
        <w:rPr>
          <w:rFonts w:ascii="Times New Roman" w:hAnsi="Times New Roman"/>
        </w:rPr>
        <w:t xml:space="preserve">  </w:t>
      </w:r>
    </w:p>
    <w:p w14:paraId="743653EF" w14:textId="7CF1AA2D" w:rsidR="0038742E" w:rsidRPr="009424E6" w:rsidRDefault="0038742E" w:rsidP="0038742E">
      <w:pPr>
        <w:pStyle w:val="Heading4"/>
      </w:pPr>
      <w:r w:rsidRPr="009424E6">
        <w:t>Fishery Performance</w:t>
      </w:r>
    </w:p>
    <w:p w14:paraId="27C12FF0" w14:textId="465864DE" w:rsidR="00DD5489" w:rsidRPr="009424E6" w:rsidRDefault="00DD5489" w:rsidP="00DD5489">
      <w:r w:rsidRPr="009424E6">
        <w:t>Where data were available catch</w:t>
      </w:r>
      <w:ins w:id="267" w:author="Daniel.Goethel" w:date="2022-11-02T18:00:00Z">
        <w:r w:rsidR="002463C4">
          <w:t>-</w:t>
        </w:r>
      </w:ins>
      <w:del w:id="268" w:author="Daniel.Goethel" w:date="2022-11-02T18:00:00Z">
        <w:r w:rsidRPr="009424E6" w:rsidDel="002463C4">
          <w:delText xml:space="preserve"> </w:delText>
        </w:r>
      </w:del>
      <w:r w:rsidRPr="009424E6">
        <w:t>per</w:t>
      </w:r>
      <w:ins w:id="269" w:author="Daniel.Goethel" w:date="2022-11-02T18:01:00Z">
        <w:r w:rsidR="002463C4">
          <w:t>-</w:t>
        </w:r>
      </w:ins>
      <w:del w:id="270" w:author="Daniel.Goethel" w:date="2022-11-02T18:01:00Z">
        <w:r w:rsidRPr="009424E6" w:rsidDel="002463C4">
          <w:delText xml:space="preserve"> </w:delText>
        </w:r>
      </w:del>
      <w:r w:rsidRPr="009424E6">
        <w:t xml:space="preserve">unit effort measures in the GOA fisheries showed mixed signals. Condition of fish in the fisheries </w:t>
      </w:r>
      <w:r w:rsidR="00A2196C" w:rsidRPr="009424E6">
        <w:t>for 2022</w:t>
      </w:r>
      <w:r w:rsidRPr="009424E6">
        <w:t xml:space="preserve"> were average </w:t>
      </w:r>
      <w:r w:rsidR="00A2196C" w:rsidRPr="009424E6">
        <w:t>with the exception of the Central GOA longline fishery</w:t>
      </w:r>
      <w:r w:rsidRPr="009424E6">
        <w:t xml:space="preserve">. It should be noted that catch levels and fishery participation have been low over the past 4 years in comparison with previous years. Bycatch in other fisheries still remain low compared to prior to the 2014-2016 marine heatwave. </w:t>
      </w:r>
    </w:p>
    <w:p w14:paraId="3958E407" w14:textId="7A314E76" w:rsidR="00DD5489" w:rsidRPr="009424E6" w:rsidRDefault="00DD5489" w:rsidP="00DD5489">
      <w:pPr>
        <w:shd w:val="clear" w:color="auto" w:fill="FFFFFF"/>
        <w:rPr>
          <w:color w:val="000000"/>
        </w:rPr>
      </w:pPr>
      <w:r w:rsidRPr="009424E6">
        <w:rPr>
          <w:color w:val="000000"/>
        </w:rPr>
        <w:t>We consider the concern level to be 1 – mixed signals in the fishery showing no consistent trend for adverse conditions o</w:t>
      </w:r>
      <w:r w:rsidR="0038742E" w:rsidRPr="009424E6">
        <w:rPr>
          <w:color w:val="000000"/>
        </w:rPr>
        <w:t>n this stock more than normal.</w:t>
      </w:r>
    </w:p>
    <w:p w14:paraId="509BF1E3" w14:textId="799CD5AF" w:rsidR="0038742E" w:rsidRPr="009424E6" w:rsidRDefault="0038742E" w:rsidP="0038742E">
      <w:pPr>
        <w:pStyle w:val="Heading4"/>
      </w:pPr>
      <w:commentRangeStart w:id="271"/>
      <w:r w:rsidRPr="009424E6">
        <w:t xml:space="preserve">Summary </w:t>
      </w:r>
      <w:commentRangeEnd w:id="271"/>
      <w:r w:rsidR="002463C4">
        <w:rPr>
          <w:rStyle w:val="CommentReference"/>
          <w:u w:val="none"/>
        </w:rPr>
        <w:commentReference w:id="271"/>
      </w:r>
      <w:r w:rsidRPr="009424E6">
        <w:t>and ABC recommendation</w:t>
      </w:r>
    </w:p>
    <w:p w14:paraId="2230B238" w14:textId="77777777" w:rsidR="00DD5489" w:rsidRPr="009424E6" w:rsidRDefault="00DD5489" w:rsidP="0038742E">
      <w:pPr>
        <w:shd w:val="clear" w:color="auto" w:fill="FFFFFF"/>
        <w:rPr>
          <w:color w:val="000000"/>
        </w:rPr>
      </w:pPr>
      <w:r w:rsidRPr="009424E6">
        <w:rPr>
          <w:color w:val="000000"/>
        </w:rPr>
        <w:t>These results are summarized in the table below:</w:t>
      </w:r>
    </w:p>
    <w:tbl>
      <w:tblPr>
        <w:tblW w:w="923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2308"/>
        <w:gridCol w:w="2308"/>
        <w:gridCol w:w="2308"/>
        <w:gridCol w:w="2308"/>
      </w:tblGrid>
      <w:tr w:rsidR="0038742E" w:rsidRPr="009424E6" w14:paraId="1F190B0F" w14:textId="77777777" w:rsidTr="0038742E">
        <w:trPr>
          <w:trHeight w:val="557"/>
        </w:trPr>
        <w:tc>
          <w:tcPr>
            <w:tcW w:w="2308" w:type="dxa"/>
            <w:shd w:val="clear" w:color="auto" w:fill="FFFFFF"/>
            <w:tcMar>
              <w:top w:w="0" w:type="dxa"/>
              <w:left w:w="108" w:type="dxa"/>
              <w:bottom w:w="0" w:type="dxa"/>
              <w:right w:w="108" w:type="dxa"/>
            </w:tcMar>
            <w:hideMark/>
          </w:tcPr>
          <w:p w14:paraId="4131C15F" w14:textId="77777777" w:rsidR="0038742E" w:rsidRPr="009424E6" w:rsidRDefault="0038742E" w:rsidP="002E107F">
            <w:pPr>
              <w:spacing w:after="0"/>
              <w:rPr>
                <w:rFonts w:ascii="Calibri" w:hAnsi="Calibri"/>
                <w:color w:val="222222"/>
              </w:rPr>
            </w:pPr>
            <w:r w:rsidRPr="009424E6">
              <w:rPr>
                <w:color w:val="222222"/>
                <w:sz w:val="20"/>
              </w:rPr>
              <w:t>Assessment-related considerations</w:t>
            </w:r>
          </w:p>
        </w:tc>
        <w:tc>
          <w:tcPr>
            <w:tcW w:w="2308" w:type="dxa"/>
            <w:shd w:val="clear" w:color="auto" w:fill="FFFFFF"/>
            <w:tcMar>
              <w:top w:w="0" w:type="dxa"/>
              <w:left w:w="108" w:type="dxa"/>
              <w:bottom w:w="0" w:type="dxa"/>
              <w:right w:w="108" w:type="dxa"/>
            </w:tcMar>
            <w:hideMark/>
          </w:tcPr>
          <w:p w14:paraId="2CD427BD" w14:textId="77777777" w:rsidR="0038742E" w:rsidRPr="009424E6" w:rsidRDefault="0038742E" w:rsidP="002E107F">
            <w:pPr>
              <w:spacing w:after="0"/>
              <w:rPr>
                <w:rFonts w:ascii="Calibri" w:hAnsi="Calibri"/>
                <w:color w:val="222222"/>
              </w:rPr>
            </w:pPr>
            <w:r w:rsidRPr="009424E6">
              <w:rPr>
                <w:color w:val="222222"/>
                <w:sz w:val="20"/>
              </w:rPr>
              <w:t>Population dynamics considerations</w:t>
            </w:r>
          </w:p>
        </w:tc>
        <w:tc>
          <w:tcPr>
            <w:tcW w:w="2308" w:type="dxa"/>
            <w:shd w:val="clear" w:color="auto" w:fill="FFFFFF"/>
            <w:tcMar>
              <w:top w:w="0" w:type="dxa"/>
              <w:left w:w="108" w:type="dxa"/>
              <w:bottom w:w="0" w:type="dxa"/>
              <w:right w:w="108" w:type="dxa"/>
            </w:tcMar>
            <w:hideMark/>
          </w:tcPr>
          <w:p w14:paraId="62054969" w14:textId="77777777" w:rsidR="0038742E" w:rsidRPr="009424E6" w:rsidRDefault="0038742E" w:rsidP="002E107F">
            <w:pPr>
              <w:spacing w:after="0"/>
              <w:rPr>
                <w:rFonts w:ascii="Calibri" w:hAnsi="Calibri"/>
                <w:color w:val="222222"/>
              </w:rPr>
            </w:pPr>
            <w:r w:rsidRPr="009424E6">
              <w:rPr>
                <w:color w:val="222222"/>
                <w:sz w:val="20"/>
              </w:rPr>
              <w:t>Environmental/ecosystem considerations</w:t>
            </w:r>
          </w:p>
        </w:tc>
        <w:tc>
          <w:tcPr>
            <w:tcW w:w="2308" w:type="dxa"/>
            <w:shd w:val="clear" w:color="auto" w:fill="FFFFFF"/>
          </w:tcPr>
          <w:p w14:paraId="7FDE337B" w14:textId="77777777" w:rsidR="0038742E" w:rsidRPr="009424E6" w:rsidRDefault="0038742E" w:rsidP="002E107F">
            <w:pPr>
              <w:spacing w:after="0"/>
              <w:rPr>
                <w:color w:val="222222"/>
                <w:sz w:val="20"/>
              </w:rPr>
            </w:pPr>
            <w:r w:rsidRPr="009424E6">
              <w:rPr>
                <w:color w:val="222222"/>
                <w:sz w:val="20"/>
              </w:rPr>
              <w:t>Fishery Performance</w:t>
            </w:r>
          </w:p>
        </w:tc>
      </w:tr>
      <w:tr w:rsidR="0038742E" w:rsidRPr="009424E6" w14:paraId="683F5945" w14:textId="77777777" w:rsidTr="0038742E">
        <w:trPr>
          <w:trHeight w:val="368"/>
        </w:trPr>
        <w:tc>
          <w:tcPr>
            <w:tcW w:w="2308" w:type="dxa"/>
            <w:shd w:val="clear" w:color="auto" w:fill="FFFFFF"/>
            <w:tcMar>
              <w:top w:w="0" w:type="dxa"/>
              <w:left w:w="108" w:type="dxa"/>
              <w:bottom w:w="0" w:type="dxa"/>
              <w:right w:w="108" w:type="dxa"/>
            </w:tcMar>
            <w:hideMark/>
          </w:tcPr>
          <w:p w14:paraId="1EC9F4B3" w14:textId="77777777" w:rsidR="0038742E" w:rsidRPr="009424E6" w:rsidRDefault="0038742E" w:rsidP="002E107F">
            <w:pPr>
              <w:spacing w:after="0"/>
              <w:rPr>
                <w:color w:val="222222"/>
                <w:sz w:val="20"/>
              </w:rPr>
            </w:pPr>
            <w:r w:rsidRPr="009424E6">
              <w:rPr>
                <w:color w:val="222222"/>
                <w:sz w:val="20"/>
              </w:rPr>
              <w:t xml:space="preserve">Level 1: </w:t>
            </w:r>
          </w:p>
          <w:p w14:paraId="44BD3DFC" w14:textId="77777777" w:rsidR="0038742E" w:rsidRPr="009424E6" w:rsidRDefault="0038742E" w:rsidP="002E107F">
            <w:pPr>
              <w:spacing w:after="0"/>
              <w:rPr>
                <w:rFonts w:ascii="Calibri" w:hAnsi="Calibri"/>
                <w:color w:val="222222"/>
              </w:rPr>
            </w:pPr>
            <w:r w:rsidRPr="009424E6">
              <w:rPr>
                <w:color w:val="222222"/>
                <w:sz w:val="20"/>
              </w:rPr>
              <w:t>Normal</w:t>
            </w:r>
          </w:p>
        </w:tc>
        <w:tc>
          <w:tcPr>
            <w:tcW w:w="2308" w:type="dxa"/>
            <w:shd w:val="clear" w:color="auto" w:fill="FFFFFF"/>
            <w:tcMar>
              <w:top w:w="0" w:type="dxa"/>
              <w:left w:w="108" w:type="dxa"/>
              <w:bottom w:w="0" w:type="dxa"/>
              <w:right w:w="108" w:type="dxa"/>
            </w:tcMar>
            <w:hideMark/>
          </w:tcPr>
          <w:p w14:paraId="2AFFC6E9" w14:textId="77777777" w:rsidR="0038742E" w:rsidRPr="009424E6" w:rsidRDefault="0038742E" w:rsidP="002E107F">
            <w:pPr>
              <w:spacing w:after="0"/>
              <w:rPr>
                <w:color w:val="222222"/>
                <w:sz w:val="20"/>
              </w:rPr>
            </w:pPr>
            <w:r w:rsidRPr="009424E6">
              <w:rPr>
                <w:color w:val="222222"/>
                <w:sz w:val="20"/>
              </w:rPr>
              <w:t xml:space="preserve">Level 1: </w:t>
            </w:r>
          </w:p>
          <w:p w14:paraId="317EB4BC" w14:textId="77777777" w:rsidR="0038742E" w:rsidRPr="009424E6" w:rsidRDefault="0038742E" w:rsidP="002E107F">
            <w:pPr>
              <w:spacing w:after="0"/>
              <w:rPr>
                <w:rFonts w:ascii="Calibri" w:hAnsi="Calibri"/>
                <w:color w:val="222222"/>
              </w:rPr>
            </w:pPr>
            <w:r w:rsidRPr="009424E6">
              <w:rPr>
                <w:color w:val="222222"/>
                <w:sz w:val="20"/>
              </w:rPr>
              <w:t>Normal</w:t>
            </w:r>
          </w:p>
        </w:tc>
        <w:tc>
          <w:tcPr>
            <w:tcW w:w="2308" w:type="dxa"/>
            <w:shd w:val="clear" w:color="auto" w:fill="FFFFFF"/>
            <w:tcMar>
              <w:top w:w="0" w:type="dxa"/>
              <w:left w:w="108" w:type="dxa"/>
              <w:bottom w:w="0" w:type="dxa"/>
              <w:right w:w="108" w:type="dxa"/>
            </w:tcMar>
            <w:hideMark/>
          </w:tcPr>
          <w:p w14:paraId="64E84CD6" w14:textId="77777777" w:rsidR="0038742E" w:rsidRPr="009424E6" w:rsidRDefault="0038742E" w:rsidP="002E107F">
            <w:pPr>
              <w:spacing w:after="0"/>
              <w:rPr>
                <w:color w:val="222222"/>
                <w:sz w:val="20"/>
              </w:rPr>
            </w:pPr>
            <w:r w:rsidRPr="009424E6">
              <w:rPr>
                <w:color w:val="222222"/>
                <w:sz w:val="20"/>
              </w:rPr>
              <w:t xml:space="preserve">Level 1: </w:t>
            </w:r>
          </w:p>
          <w:p w14:paraId="3ED8A4F4" w14:textId="77777777" w:rsidR="0038742E" w:rsidRPr="009424E6" w:rsidRDefault="0038742E" w:rsidP="002E107F">
            <w:pPr>
              <w:spacing w:after="0"/>
              <w:rPr>
                <w:rFonts w:ascii="Calibri" w:hAnsi="Calibri"/>
                <w:color w:val="222222"/>
              </w:rPr>
            </w:pPr>
            <w:r w:rsidRPr="009424E6">
              <w:rPr>
                <w:color w:val="222222"/>
                <w:sz w:val="20"/>
              </w:rPr>
              <w:t>Normal</w:t>
            </w:r>
          </w:p>
        </w:tc>
        <w:tc>
          <w:tcPr>
            <w:tcW w:w="2308" w:type="dxa"/>
            <w:shd w:val="clear" w:color="auto" w:fill="FFFFFF"/>
          </w:tcPr>
          <w:p w14:paraId="183CFE1C" w14:textId="77777777" w:rsidR="0038742E" w:rsidRPr="009424E6" w:rsidRDefault="0038742E" w:rsidP="002E107F">
            <w:pPr>
              <w:spacing w:after="0"/>
              <w:rPr>
                <w:color w:val="222222"/>
                <w:sz w:val="20"/>
              </w:rPr>
            </w:pPr>
            <w:r w:rsidRPr="009424E6">
              <w:rPr>
                <w:color w:val="222222"/>
                <w:sz w:val="20"/>
              </w:rPr>
              <w:t xml:space="preserve">Level 1: </w:t>
            </w:r>
          </w:p>
          <w:p w14:paraId="76ED2700" w14:textId="77777777" w:rsidR="0038742E" w:rsidRPr="009424E6" w:rsidRDefault="0038742E" w:rsidP="002E107F">
            <w:pPr>
              <w:spacing w:after="0"/>
              <w:rPr>
                <w:color w:val="222222"/>
                <w:sz w:val="20"/>
              </w:rPr>
            </w:pPr>
            <w:r w:rsidRPr="009424E6">
              <w:rPr>
                <w:color w:val="222222"/>
                <w:sz w:val="20"/>
              </w:rPr>
              <w:t>Normal</w:t>
            </w:r>
          </w:p>
        </w:tc>
      </w:tr>
    </w:tbl>
    <w:p w14:paraId="50B38F9B" w14:textId="77777777" w:rsidR="0038742E" w:rsidRPr="009424E6" w:rsidRDefault="0038742E" w:rsidP="00DD5489">
      <w:pPr>
        <w:shd w:val="clear" w:color="auto" w:fill="FFFFFF"/>
        <w:rPr>
          <w:color w:val="000000"/>
          <w:sz w:val="23"/>
          <w:szCs w:val="23"/>
        </w:rPr>
      </w:pPr>
    </w:p>
    <w:p w14:paraId="713A0900" w14:textId="540F37D5" w:rsidR="0038742E" w:rsidRPr="009424E6" w:rsidRDefault="0038742E" w:rsidP="0038742E">
      <w:pPr>
        <w:shd w:val="clear" w:color="auto" w:fill="FFFFFF"/>
        <w:rPr>
          <w:color w:val="000000"/>
        </w:rPr>
      </w:pPr>
      <w:r w:rsidRPr="009424E6">
        <w:t xml:space="preserve">From 2008-2017 the GOA Plan Team and SSC recommended setting the ABC at the maximum permissible level under Tier 3. For 2018 through 2019 an ABC was recommended below the maximum ABC in an attempt to ensure the 2019 and 2020 SSB would remain above </w:t>
      </w:r>
      <w:r w:rsidRPr="009424E6">
        <w:rPr>
          <w:i/>
        </w:rPr>
        <w:t>B</w:t>
      </w:r>
      <w:r w:rsidRPr="009424E6">
        <w:rPr>
          <w:i/>
          <w:vertAlign w:val="subscript"/>
        </w:rPr>
        <w:t>20%</w:t>
      </w:r>
      <w:r w:rsidRPr="009424E6">
        <w:rPr>
          <w:vertAlign w:val="subscript"/>
        </w:rPr>
        <w:t xml:space="preserve">. </w:t>
      </w:r>
      <w:r w:rsidRPr="009424E6">
        <w:t xml:space="preserve">For 2020 although the ABC was set at the maximum the stock was below </w:t>
      </w:r>
      <w:r w:rsidRPr="009424E6">
        <w:rPr>
          <w:i/>
        </w:rPr>
        <w:t>B</w:t>
      </w:r>
      <w:r w:rsidRPr="009424E6">
        <w:rPr>
          <w:i/>
          <w:vertAlign w:val="subscript"/>
        </w:rPr>
        <w:t>20%</w:t>
      </w:r>
      <w:r w:rsidRPr="009424E6">
        <w:rPr>
          <w:vertAlign w:val="subscript"/>
        </w:rPr>
        <w:t xml:space="preserve"> </w:t>
      </w:r>
      <w:r w:rsidRPr="009424E6">
        <w:t xml:space="preserve"> and because of the rules in place to protect forage for Steller sea lions the directed federal fishery was be required to remain closed. However for added precaution both the federal TAC </w:t>
      </w:r>
      <w:r w:rsidR="002A417A" w:rsidRPr="009424E6">
        <w:t xml:space="preserve">and state GHL were reduced. </w:t>
      </w:r>
      <w:r w:rsidRPr="009424E6">
        <w:t>Biological reference points from GOA Pacific cod SAFE</w:t>
      </w:r>
      <w:r w:rsidR="002A417A" w:rsidRPr="009424E6">
        <w:t xml:space="preserve"> documents for years 2002 – 2022</w:t>
      </w:r>
      <w:r w:rsidRPr="009424E6">
        <w:t xml:space="preserve"> are provided in Table 2.</w:t>
      </w:r>
      <w:r w:rsidR="002A417A" w:rsidRPr="009424E6">
        <w:t>23</w:t>
      </w:r>
      <w:r w:rsidRPr="009424E6">
        <w:t>.</w:t>
      </w:r>
      <w:r w:rsidRPr="009424E6">
        <w:rPr>
          <w:color w:val="000000"/>
        </w:rPr>
        <w:t xml:space="preserve"> The overall score of level 1 in the risk table suggests that setting the ABC below the maximum permissible is not warranted at this time. </w:t>
      </w:r>
    </w:p>
    <w:p w14:paraId="4E7D6F74" w14:textId="1CF65E99" w:rsidR="0038742E" w:rsidRPr="009424E6" w:rsidRDefault="0038742E" w:rsidP="00731F0F">
      <w:r w:rsidRPr="009424E6">
        <w:t>For 202</w:t>
      </w:r>
      <w:r w:rsidR="002A417A" w:rsidRPr="009424E6">
        <w:t>3</w:t>
      </w:r>
      <w:r w:rsidRPr="009424E6">
        <w:t xml:space="preserve"> the spawning stock biomass is projected to be above </w:t>
      </w:r>
      <w:r w:rsidRPr="009424E6">
        <w:rPr>
          <w:i/>
        </w:rPr>
        <w:t>B</w:t>
      </w:r>
      <w:r w:rsidRPr="009424E6">
        <w:rPr>
          <w:i/>
          <w:vertAlign w:val="subscript"/>
        </w:rPr>
        <w:t>20</w:t>
      </w:r>
      <w:proofErr w:type="gramStart"/>
      <w:r w:rsidRPr="009424E6">
        <w:rPr>
          <w:i/>
          <w:vertAlign w:val="subscript"/>
        </w:rPr>
        <w:t>%</w:t>
      </w:r>
      <w:r w:rsidRPr="009424E6">
        <w:rPr>
          <w:vertAlign w:val="subscript"/>
        </w:rPr>
        <w:t xml:space="preserve"> </w:t>
      </w:r>
      <w:r w:rsidRPr="009424E6">
        <w:t>,</w:t>
      </w:r>
      <w:proofErr w:type="gramEnd"/>
      <w:r w:rsidRPr="009424E6">
        <w:t xml:space="preserve"> and despite a </w:t>
      </w:r>
      <w:r w:rsidR="002A417A" w:rsidRPr="009424E6">
        <w:t>drop in spawning biomass in 2024</w:t>
      </w:r>
      <w:r w:rsidRPr="009424E6">
        <w:t xml:space="preserve"> is projected to remain above </w:t>
      </w:r>
      <w:r w:rsidRPr="009424E6">
        <w:rPr>
          <w:i/>
        </w:rPr>
        <w:t>B</w:t>
      </w:r>
      <w:r w:rsidRPr="009424E6">
        <w:rPr>
          <w:i/>
          <w:vertAlign w:val="subscript"/>
        </w:rPr>
        <w:t>20%</w:t>
      </w:r>
      <w:r w:rsidR="002A417A" w:rsidRPr="009424E6">
        <w:t xml:space="preserve"> in 2024</w:t>
      </w:r>
      <w:r w:rsidRPr="009424E6">
        <w:t xml:space="preserve">. </w:t>
      </w:r>
      <w:r w:rsidR="002A417A" w:rsidRPr="009424E6">
        <w:t>From Model 19.1a the maximum ABC for 2023 is 24,634 t and for 2024 is 22,683 t.</w:t>
      </w:r>
    </w:p>
    <w:p w14:paraId="611B9E50" w14:textId="77777777" w:rsidR="00DD5489" w:rsidRPr="009424E6" w:rsidRDefault="00DD5489" w:rsidP="00DD5489">
      <w:pPr>
        <w:pStyle w:val="Heading3"/>
      </w:pPr>
      <w:r w:rsidRPr="009424E6">
        <w:t>Area Allocation of Harvests</w:t>
      </w:r>
    </w:p>
    <w:p w14:paraId="2925A662" w14:textId="59043D6F" w:rsidR="00DD5489" w:rsidRPr="009424E6" w:rsidRDefault="00DD5489" w:rsidP="00731F0F">
      <w:pPr>
        <w:keepNext/>
      </w:pPr>
      <w:r w:rsidRPr="009424E6">
        <w:t xml:space="preserve">In 2012, the ABC for GOA Pacific cod was apportioned among regulatory areas using a </w:t>
      </w:r>
      <w:proofErr w:type="spellStart"/>
      <w:r w:rsidRPr="009424E6">
        <w:t>Kalman</w:t>
      </w:r>
      <w:proofErr w:type="spellEnd"/>
      <w:r w:rsidRPr="009424E6">
        <w:t xml:space="preserve"> filter approach based on trawl survey biomass estimates. In the 2013 assessment, the random effects model (which is similar to the </w:t>
      </w:r>
      <w:proofErr w:type="spellStart"/>
      <w:r w:rsidRPr="009424E6">
        <w:t>Kalman</w:t>
      </w:r>
      <w:proofErr w:type="spellEnd"/>
      <w:r w:rsidRPr="009424E6">
        <w:t xml:space="preserve"> filter approach, and was recommended in the Survey Average working group report which was presented to the Plan Team in September 2013) was used; this method was used for the ABC apportionment for 2014. The SSC concurred with this method in December 2013. Using this </w:t>
      </w:r>
      <w:r w:rsidRPr="009424E6">
        <w:lastRenderedPageBreak/>
        <w:t>method with the trawl survey biomass estimates through 2021 (Fig. 2.</w:t>
      </w:r>
      <w:commentRangeStart w:id="272"/>
      <w:r w:rsidR="005F645C" w:rsidRPr="009424E6">
        <w:t>47</w:t>
      </w:r>
      <w:commentRangeEnd w:id="272"/>
      <w:r w:rsidR="002463C4">
        <w:rPr>
          <w:rStyle w:val="CommentReference"/>
        </w:rPr>
        <w:commentReference w:id="272"/>
      </w:r>
      <w:r w:rsidRPr="009424E6">
        <w:t>), the area-apportioned ABCs for t</w:t>
      </w:r>
      <w:r w:rsidR="005F645C" w:rsidRPr="009424E6">
        <w:t xml:space="preserve">he </w:t>
      </w:r>
      <w:commentRangeStart w:id="273"/>
      <w:r w:rsidR="005F645C" w:rsidRPr="009424E6">
        <w:t xml:space="preserve">two </w:t>
      </w:r>
      <w:commentRangeEnd w:id="273"/>
      <w:r w:rsidR="002463C4">
        <w:rPr>
          <w:rStyle w:val="CommentReference"/>
        </w:rPr>
        <w:commentReference w:id="273"/>
      </w:r>
      <w:r w:rsidR="005F645C" w:rsidRPr="009424E6">
        <w:t>projections of Model 19.1a</w:t>
      </w:r>
      <w:r w:rsidRPr="009424E6">
        <w:t xml:space="preserve"> would be:</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DD5489" w:rsidRPr="009424E6" w14:paraId="12972C73" w14:textId="77777777" w:rsidTr="002E107F">
        <w:trPr>
          <w:jc w:val="center"/>
        </w:trPr>
        <w:tc>
          <w:tcPr>
            <w:tcW w:w="0" w:type="auto"/>
            <w:tcBorders>
              <w:top w:val="nil"/>
              <w:left w:val="nil"/>
              <w:bottom w:val="single" w:sz="4" w:space="0" w:color="auto"/>
              <w:right w:val="nil"/>
            </w:tcBorders>
            <w:shd w:val="clear" w:color="auto" w:fill="auto"/>
            <w:vAlign w:val="center"/>
          </w:tcPr>
          <w:p w14:paraId="246CBF77" w14:textId="77777777" w:rsidR="00DD5489" w:rsidRPr="009424E6" w:rsidRDefault="00DD5489" w:rsidP="002E107F">
            <w:pPr>
              <w:keepNext/>
              <w:spacing w:after="0"/>
            </w:pPr>
          </w:p>
        </w:tc>
        <w:tc>
          <w:tcPr>
            <w:tcW w:w="1206" w:type="dxa"/>
            <w:tcBorders>
              <w:top w:val="nil"/>
              <w:left w:val="nil"/>
              <w:bottom w:val="single" w:sz="4" w:space="0" w:color="auto"/>
              <w:right w:val="nil"/>
            </w:tcBorders>
            <w:shd w:val="clear" w:color="auto" w:fill="auto"/>
            <w:vAlign w:val="center"/>
          </w:tcPr>
          <w:p w14:paraId="7AFA051B" w14:textId="77777777" w:rsidR="00DD5489" w:rsidRPr="009424E6" w:rsidRDefault="00DD5489" w:rsidP="002E107F">
            <w:pPr>
              <w:keepNext/>
              <w:spacing w:after="0"/>
              <w:jc w:val="right"/>
            </w:pPr>
            <w:r w:rsidRPr="009424E6">
              <w:t>Western</w:t>
            </w:r>
          </w:p>
        </w:tc>
        <w:tc>
          <w:tcPr>
            <w:tcW w:w="1316" w:type="dxa"/>
            <w:tcBorders>
              <w:top w:val="nil"/>
              <w:left w:val="nil"/>
              <w:bottom w:val="single" w:sz="4" w:space="0" w:color="auto"/>
              <w:right w:val="nil"/>
            </w:tcBorders>
            <w:shd w:val="clear" w:color="auto" w:fill="auto"/>
            <w:vAlign w:val="center"/>
          </w:tcPr>
          <w:p w14:paraId="64A2C495" w14:textId="77777777" w:rsidR="00DD5489" w:rsidRPr="009424E6" w:rsidRDefault="00DD5489" w:rsidP="002E107F">
            <w:pPr>
              <w:keepNext/>
              <w:spacing w:after="0"/>
              <w:jc w:val="right"/>
            </w:pPr>
            <w:r w:rsidRPr="009424E6">
              <w:t>Central</w:t>
            </w:r>
          </w:p>
        </w:tc>
        <w:tc>
          <w:tcPr>
            <w:tcW w:w="1206" w:type="dxa"/>
            <w:tcBorders>
              <w:top w:val="nil"/>
              <w:left w:val="nil"/>
              <w:bottom w:val="single" w:sz="4" w:space="0" w:color="auto"/>
              <w:right w:val="nil"/>
            </w:tcBorders>
            <w:shd w:val="clear" w:color="auto" w:fill="auto"/>
            <w:vAlign w:val="center"/>
          </w:tcPr>
          <w:p w14:paraId="535C77FF" w14:textId="77777777" w:rsidR="00DD5489" w:rsidRPr="009424E6" w:rsidRDefault="00DD5489" w:rsidP="002E107F">
            <w:pPr>
              <w:keepNext/>
              <w:spacing w:after="0"/>
              <w:jc w:val="right"/>
            </w:pPr>
            <w:r w:rsidRPr="009424E6">
              <w:t>Eastern</w:t>
            </w:r>
          </w:p>
        </w:tc>
        <w:tc>
          <w:tcPr>
            <w:tcW w:w="1426" w:type="dxa"/>
            <w:tcBorders>
              <w:top w:val="nil"/>
              <w:left w:val="nil"/>
              <w:bottom w:val="single" w:sz="4" w:space="0" w:color="auto"/>
              <w:right w:val="nil"/>
            </w:tcBorders>
            <w:shd w:val="clear" w:color="auto" w:fill="auto"/>
            <w:vAlign w:val="center"/>
          </w:tcPr>
          <w:p w14:paraId="1D7452BF" w14:textId="77777777" w:rsidR="00DD5489" w:rsidRPr="009424E6" w:rsidRDefault="00DD5489" w:rsidP="002E107F">
            <w:pPr>
              <w:keepNext/>
              <w:spacing w:after="0"/>
              <w:jc w:val="right"/>
              <w:rPr>
                <w:sz w:val="20"/>
              </w:rPr>
            </w:pPr>
            <w:r w:rsidRPr="009424E6">
              <w:rPr>
                <w:sz w:val="20"/>
              </w:rPr>
              <w:t>Total</w:t>
            </w:r>
          </w:p>
        </w:tc>
      </w:tr>
      <w:tr w:rsidR="00DD5489" w:rsidRPr="009424E6" w14:paraId="5FB589F4" w14:textId="77777777" w:rsidTr="002E107F">
        <w:trPr>
          <w:jc w:val="center"/>
        </w:trPr>
        <w:tc>
          <w:tcPr>
            <w:tcW w:w="0" w:type="auto"/>
            <w:tcBorders>
              <w:top w:val="single" w:sz="4" w:space="0" w:color="auto"/>
              <w:left w:val="nil"/>
              <w:bottom w:val="nil"/>
              <w:right w:val="nil"/>
            </w:tcBorders>
            <w:shd w:val="clear" w:color="auto" w:fill="auto"/>
            <w:vAlign w:val="center"/>
          </w:tcPr>
          <w:p w14:paraId="4C91010F" w14:textId="77777777" w:rsidR="00DD5489" w:rsidRPr="009424E6" w:rsidRDefault="00DD5489" w:rsidP="002E107F">
            <w:pPr>
              <w:spacing w:after="0"/>
            </w:pPr>
            <w:r w:rsidRPr="009424E6">
              <w:t>Random effects area apportionment</w:t>
            </w:r>
          </w:p>
        </w:tc>
        <w:tc>
          <w:tcPr>
            <w:tcW w:w="1206" w:type="dxa"/>
            <w:tcBorders>
              <w:top w:val="single" w:sz="4" w:space="0" w:color="auto"/>
              <w:left w:val="nil"/>
              <w:bottom w:val="nil"/>
              <w:right w:val="nil"/>
            </w:tcBorders>
            <w:shd w:val="clear" w:color="auto" w:fill="auto"/>
            <w:vAlign w:val="center"/>
          </w:tcPr>
          <w:p w14:paraId="71E268A6" w14:textId="77777777" w:rsidR="00DD5489" w:rsidRPr="009424E6" w:rsidRDefault="00DD5489" w:rsidP="002E107F">
            <w:pPr>
              <w:spacing w:after="0"/>
              <w:jc w:val="right"/>
            </w:pPr>
            <w:r w:rsidRPr="009424E6">
              <w:t>30.3%</w:t>
            </w:r>
          </w:p>
        </w:tc>
        <w:tc>
          <w:tcPr>
            <w:tcW w:w="1316" w:type="dxa"/>
            <w:tcBorders>
              <w:top w:val="single" w:sz="4" w:space="0" w:color="auto"/>
              <w:left w:val="nil"/>
              <w:bottom w:val="nil"/>
              <w:right w:val="nil"/>
            </w:tcBorders>
            <w:shd w:val="clear" w:color="auto" w:fill="auto"/>
            <w:vAlign w:val="center"/>
          </w:tcPr>
          <w:p w14:paraId="15D59E18" w14:textId="77777777" w:rsidR="00DD5489" w:rsidRPr="009424E6" w:rsidRDefault="00DD5489" w:rsidP="002E107F">
            <w:pPr>
              <w:spacing w:after="0"/>
              <w:jc w:val="right"/>
            </w:pPr>
            <w:r w:rsidRPr="009424E6">
              <w:t>60.2%</w:t>
            </w:r>
          </w:p>
        </w:tc>
        <w:tc>
          <w:tcPr>
            <w:tcW w:w="1206" w:type="dxa"/>
            <w:tcBorders>
              <w:top w:val="single" w:sz="4" w:space="0" w:color="auto"/>
              <w:left w:val="nil"/>
              <w:bottom w:val="nil"/>
              <w:right w:val="nil"/>
            </w:tcBorders>
            <w:shd w:val="clear" w:color="auto" w:fill="auto"/>
            <w:vAlign w:val="center"/>
          </w:tcPr>
          <w:p w14:paraId="3F1EC6E0" w14:textId="77777777" w:rsidR="00DD5489" w:rsidRPr="009424E6" w:rsidRDefault="00DD5489" w:rsidP="002E107F">
            <w:pPr>
              <w:spacing w:after="0"/>
              <w:jc w:val="right"/>
            </w:pPr>
            <w:r w:rsidRPr="009424E6">
              <w:t>9.5%</w:t>
            </w:r>
          </w:p>
        </w:tc>
        <w:tc>
          <w:tcPr>
            <w:tcW w:w="1426" w:type="dxa"/>
            <w:tcBorders>
              <w:top w:val="single" w:sz="4" w:space="0" w:color="auto"/>
              <w:left w:val="nil"/>
              <w:bottom w:val="nil"/>
              <w:right w:val="nil"/>
            </w:tcBorders>
            <w:shd w:val="clear" w:color="auto" w:fill="auto"/>
            <w:vAlign w:val="center"/>
          </w:tcPr>
          <w:p w14:paraId="1AC05625" w14:textId="77777777" w:rsidR="00DD5489" w:rsidRPr="009424E6" w:rsidRDefault="00DD5489" w:rsidP="002E107F">
            <w:pPr>
              <w:spacing w:after="0"/>
              <w:jc w:val="right"/>
            </w:pPr>
            <w:r w:rsidRPr="009424E6">
              <w:t>100%</w:t>
            </w:r>
          </w:p>
        </w:tc>
      </w:tr>
      <w:tr w:rsidR="00DD5489" w:rsidRPr="009424E6" w14:paraId="4C3CC612" w14:textId="77777777" w:rsidTr="002E107F">
        <w:trPr>
          <w:jc w:val="center"/>
        </w:trPr>
        <w:tc>
          <w:tcPr>
            <w:tcW w:w="0" w:type="auto"/>
            <w:tcBorders>
              <w:top w:val="nil"/>
              <w:left w:val="nil"/>
              <w:bottom w:val="nil"/>
              <w:right w:val="nil"/>
            </w:tcBorders>
            <w:shd w:val="clear" w:color="auto" w:fill="auto"/>
            <w:vAlign w:val="center"/>
          </w:tcPr>
          <w:p w14:paraId="527A3E8A" w14:textId="037B4217" w:rsidR="00DD5489" w:rsidRPr="009424E6" w:rsidRDefault="00DD5489" w:rsidP="002E107F">
            <w:pPr>
              <w:spacing w:after="0"/>
            </w:pPr>
            <w:r w:rsidRPr="009424E6">
              <w:t>20</w:t>
            </w:r>
            <w:r w:rsidR="005F645C" w:rsidRPr="009424E6">
              <w:t>23</w:t>
            </w:r>
            <w:r w:rsidRPr="009424E6">
              <w:t xml:space="preserve"> ABC</w:t>
            </w:r>
          </w:p>
        </w:tc>
        <w:tc>
          <w:tcPr>
            <w:tcW w:w="1206" w:type="dxa"/>
            <w:tcBorders>
              <w:top w:val="nil"/>
              <w:left w:val="nil"/>
              <w:bottom w:val="nil"/>
              <w:right w:val="nil"/>
            </w:tcBorders>
            <w:shd w:val="clear" w:color="auto" w:fill="auto"/>
          </w:tcPr>
          <w:p w14:paraId="36BE195D" w14:textId="7576BC10" w:rsidR="00DD5489" w:rsidRPr="009424E6" w:rsidRDefault="002A417A" w:rsidP="002E107F">
            <w:pPr>
              <w:spacing w:after="0"/>
              <w:jc w:val="right"/>
            </w:pPr>
            <w:r w:rsidRPr="009424E6">
              <w:t>7,464</w:t>
            </w:r>
          </w:p>
        </w:tc>
        <w:tc>
          <w:tcPr>
            <w:tcW w:w="1316" w:type="dxa"/>
            <w:tcBorders>
              <w:top w:val="nil"/>
              <w:left w:val="nil"/>
              <w:bottom w:val="nil"/>
              <w:right w:val="nil"/>
            </w:tcBorders>
            <w:shd w:val="clear" w:color="auto" w:fill="auto"/>
          </w:tcPr>
          <w:p w14:paraId="35DFC779" w14:textId="16A8970B" w:rsidR="00DD5489" w:rsidRPr="009424E6" w:rsidRDefault="002A417A" w:rsidP="002E107F">
            <w:pPr>
              <w:spacing w:after="0"/>
              <w:jc w:val="right"/>
            </w:pPr>
            <w:r w:rsidRPr="009424E6">
              <w:t>14,830</w:t>
            </w:r>
          </w:p>
        </w:tc>
        <w:tc>
          <w:tcPr>
            <w:tcW w:w="1206" w:type="dxa"/>
            <w:tcBorders>
              <w:top w:val="nil"/>
              <w:left w:val="nil"/>
              <w:bottom w:val="nil"/>
              <w:right w:val="nil"/>
            </w:tcBorders>
            <w:shd w:val="clear" w:color="auto" w:fill="auto"/>
          </w:tcPr>
          <w:p w14:paraId="64F439C2" w14:textId="7C9B92EA" w:rsidR="00DD5489" w:rsidRPr="009424E6" w:rsidRDefault="002A417A" w:rsidP="002E107F">
            <w:pPr>
              <w:spacing w:after="0"/>
              <w:jc w:val="right"/>
            </w:pPr>
            <w:r w:rsidRPr="009424E6">
              <w:t>2,340</w:t>
            </w:r>
          </w:p>
        </w:tc>
        <w:tc>
          <w:tcPr>
            <w:tcW w:w="1426" w:type="dxa"/>
            <w:tcBorders>
              <w:top w:val="nil"/>
              <w:left w:val="nil"/>
              <w:bottom w:val="nil"/>
              <w:right w:val="nil"/>
            </w:tcBorders>
            <w:shd w:val="clear" w:color="auto" w:fill="auto"/>
            <w:vAlign w:val="center"/>
          </w:tcPr>
          <w:p w14:paraId="0858A84A" w14:textId="195FD16B" w:rsidR="00DD5489" w:rsidRPr="009424E6" w:rsidRDefault="002A417A" w:rsidP="002E107F">
            <w:pPr>
              <w:spacing w:after="0"/>
              <w:jc w:val="right"/>
            </w:pPr>
            <w:r w:rsidRPr="009424E6">
              <w:t>24,634</w:t>
            </w:r>
          </w:p>
        </w:tc>
      </w:tr>
      <w:tr w:rsidR="00DD5489" w:rsidRPr="009424E6" w14:paraId="493219C5" w14:textId="77777777" w:rsidTr="002E107F">
        <w:trPr>
          <w:jc w:val="center"/>
        </w:trPr>
        <w:tc>
          <w:tcPr>
            <w:tcW w:w="0" w:type="auto"/>
            <w:tcBorders>
              <w:top w:val="nil"/>
              <w:left w:val="nil"/>
              <w:bottom w:val="single" w:sz="4" w:space="0" w:color="auto"/>
              <w:right w:val="nil"/>
            </w:tcBorders>
            <w:shd w:val="clear" w:color="auto" w:fill="auto"/>
            <w:vAlign w:val="center"/>
          </w:tcPr>
          <w:p w14:paraId="52877A4D" w14:textId="2C3CADAB" w:rsidR="00DD5489" w:rsidRPr="009424E6" w:rsidRDefault="00DD5489" w:rsidP="002E107F">
            <w:pPr>
              <w:spacing w:after="0"/>
            </w:pPr>
            <w:r w:rsidRPr="009424E6">
              <w:t>20</w:t>
            </w:r>
            <w:r w:rsidR="005F645C" w:rsidRPr="009424E6">
              <w:t>24</w:t>
            </w:r>
            <w:r w:rsidRPr="009424E6">
              <w:t xml:space="preserve"> ABC</w:t>
            </w:r>
          </w:p>
        </w:tc>
        <w:tc>
          <w:tcPr>
            <w:tcW w:w="1206" w:type="dxa"/>
            <w:tcBorders>
              <w:top w:val="nil"/>
              <w:left w:val="nil"/>
              <w:bottom w:val="single" w:sz="4" w:space="0" w:color="auto"/>
              <w:right w:val="nil"/>
            </w:tcBorders>
            <w:shd w:val="clear" w:color="auto" w:fill="auto"/>
          </w:tcPr>
          <w:p w14:paraId="326BCD0A" w14:textId="6D3258C5" w:rsidR="00DD5489" w:rsidRPr="009424E6" w:rsidRDefault="002A417A" w:rsidP="002E107F">
            <w:pPr>
              <w:spacing w:after="0"/>
              <w:jc w:val="right"/>
            </w:pPr>
            <w:r w:rsidRPr="009424E6">
              <w:t>6,873</w:t>
            </w:r>
          </w:p>
        </w:tc>
        <w:tc>
          <w:tcPr>
            <w:tcW w:w="1316" w:type="dxa"/>
            <w:tcBorders>
              <w:top w:val="nil"/>
              <w:left w:val="nil"/>
              <w:bottom w:val="single" w:sz="4" w:space="0" w:color="auto"/>
              <w:right w:val="nil"/>
            </w:tcBorders>
            <w:shd w:val="clear" w:color="auto" w:fill="auto"/>
          </w:tcPr>
          <w:p w14:paraId="6CA5D624" w14:textId="6D4F68B6" w:rsidR="00DD5489" w:rsidRPr="009424E6" w:rsidRDefault="002A417A" w:rsidP="002E107F">
            <w:pPr>
              <w:spacing w:after="0"/>
              <w:jc w:val="right"/>
            </w:pPr>
            <w:r w:rsidRPr="009424E6">
              <w:t>13,655</w:t>
            </w:r>
          </w:p>
        </w:tc>
        <w:tc>
          <w:tcPr>
            <w:tcW w:w="1206" w:type="dxa"/>
            <w:tcBorders>
              <w:top w:val="nil"/>
              <w:left w:val="nil"/>
              <w:bottom w:val="single" w:sz="4" w:space="0" w:color="auto"/>
              <w:right w:val="nil"/>
            </w:tcBorders>
            <w:shd w:val="clear" w:color="auto" w:fill="auto"/>
          </w:tcPr>
          <w:p w14:paraId="3115174B" w14:textId="126AC883" w:rsidR="00DD5489" w:rsidRPr="009424E6" w:rsidRDefault="002A417A" w:rsidP="002E107F">
            <w:pPr>
              <w:spacing w:after="0"/>
              <w:jc w:val="right"/>
            </w:pPr>
            <w:r w:rsidRPr="009424E6">
              <w:t>2,155</w:t>
            </w:r>
          </w:p>
        </w:tc>
        <w:tc>
          <w:tcPr>
            <w:tcW w:w="1426" w:type="dxa"/>
            <w:tcBorders>
              <w:top w:val="nil"/>
              <w:left w:val="nil"/>
              <w:bottom w:val="single" w:sz="4" w:space="0" w:color="auto"/>
              <w:right w:val="nil"/>
            </w:tcBorders>
            <w:shd w:val="clear" w:color="auto" w:fill="auto"/>
          </w:tcPr>
          <w:p w14:paraId="112B6799" w14:textId="237AD3F9" w:rsidR="00DD5489" w:rsidRPr="009424E6" w:rsidRDefault="002A417A" w:rsidP="002E107F">
            <w:pPr>
              <w:spacing w:after="0"/>
              <w:jc w:val="right"/>
            </w:pPr>
            <w:r w:rsidRPr="009424E6">
              <w:t>22,683</w:t>
            </w:r>
          </w:p>
        </w:tc>
      </w:tr>
    </w:tbl>
    <w:p w14:paraId="603F8732" w14:textId="7D519408" w:rsidR="00DD5489" w:rsidRPr="009424E6" w:rsidRDefault="00731F0F" w:rsidP="00DD5489">
      <w:pPr>
        <w:pStyle w:val="Heading3"/>
      </w:pPr>
      <w:r w:rsidRPr="009424E6">
        <w:t>Status Determination</w:t>
      </w:r>
    </w:p>
    <w:p w14:paraId="00327118" w14:textId="61961949" w:rsidR="00DD5489" w:rsidRPr="009424E6" w:rsidRDefault="00DD5489" w:rsidP="00731F0F">
      <w:r w:rsidRPr="009424E6">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731F0F" w:rsidRPr="009424E6">
        <w:t>The</w:t>
      </w:r>
      <w:r w:rsidRPr="009424E6">
        <w:t xml:space="preserve"> standard harvest scenarios have been made within S</w:t>
      </w:r>
      <w:r w:rsidR="00731F0F" w:rsidRPr="009424E6">
        <w:t xml:space="preserve">tock </w:t>
      </w:r>
      <w:r w:rsidRPr="009424E6">
        <w:t>S</w:t>
      </w:r>
      <w:r w:rsidR="00731F0F" w:rsidRPr="009424E6">
        <w:t>ynthesis</w:t>
      </w:r>
      <w:r w:rsidR="003F7AF2" w:rsidRPr="009424E6">
        <w:t>. Year-end catch for 2022</w:t>
      </w:r>
      <w:r w:rsidRPr="009424E6">
        <w:t xml:space="preserve"> was estimated to be </w:t>
      </w:r>
      <w:r w:rsidR="003F7AF2" w:rsidRPr="009424E6">
        <w:t>32,811</w:t>
      </w:r>
      <w:r w:rsidRPr="009424E6">
        <w:t xml:space="preserve"> t</w:t>
      </w:r>
      <w:r w:rsidR="003F7AF2" w:rsidRPr="009424E6">
        <w:t>, equal to the 2022</w:t>
      </w:r>
      <w:r w:rsidRPr="009424E6">
        <w:t xml:space="preserve"> ABC. In each subsequent year, the fishing mortality rate is prescribed on the basis of the spawning biomass in that year and the respective harvest scenario. </w:t>
      </w:r>
    </w:p>
    <w:p w14:paraId="2A2956B9" w14:textId="63E4CFFA" w:rsidR="00DD5489" w:rsidRPr="009424E6" w:rsidRDefault="00DD5489" w:rsidP="00731F0F">
      <w:r w:rsidRPr="009424E6">
        <w:t>Selectivity used in the projections was the</w:t>
      </w:r>
      <w:r w:rsidR="003F7AF2" w:rsidRPr="009424E6">
        <w:t xml:space="preserve"> mean selectivity over 2000-2020</w:t>
      </w:r>
      <w:r w:rsidR="00731F0F" w:rsidRPr="009424E6">
        <w:t>, recruitment was based on average recruitment from 1977-2022, and growth and</w:t>
      </w:r>
      <w:r w:rsidRPr="009424E6">
        <w:t xml:space="preserve"> mortality</w:t>
      </w:r>
      <w:r w:rsidR="00731F0F" w:rsidRPr="009424E6">
        <w:t xml:space="preserve"> were as es</w:t>
      </w:r>
      <w:r w:rsidR="009F5C05">
        <w:t>timated in 2022</w:t>
      </w:r>
      <w:r w:rsidR="00410D6D" w:rsidRPr="009424E6">
        <w:t>.</w:t>
      </w:r>
      <w:r w:rsidRPr="009424E6">
        <w:t xml:space="preserve"> </w:t>
      </w:r>
    </w:p>
    <w:p w14:paraId="0EF0C91C" w14:textId="26A2D09D" w:rsidR="00DD5489" w:rsidRPr="009424E6" w:rsidRDefault="00DD5489" w:rsidP="00DD5489">
      <w:pPr>
        <w:jc w:val="both"/>
      </w:pPr>
      <w:r w:rsidRPr="009424E6">
        <w:t>Five of the seven standard scenarios will be used in an Environmental Assessment prepared in conjunction with the final SAFE. These five scenarios, which are designed to provide a range of harvest alternatives that are likely t</w:t>
      </w:r>
      <w:r w:rsidR="003F7AF2" w:rsidRPr="009424E6">
        <w:t>o bracket the final TAC for 2023</w:t>
      </w:r>
      <w:r w:rsidRPr="009424E6">
        <w:t>, are as follow (“</w:t>
      </w:r>
      <w:r w:rsidRPr="009424E6">
        <w:rPr>
          <w:i/>
        </w:rPr>
        <w:t>max</w:t>
      </w:r>
      <w:r w:rsidRPr="009424E6">
        <w:t xml:space="preserve"> </w:t>
      </w:r>
      <w:r w:rsidRPr="009424E6">
        <w:rPr>
          <w:i/>
          <w:color w:val="000000"/>
        </w:rPr>
        <w:t>F</w:t>
      </w:r>
      <w:r w:rsidRPr="009424E6">
        <w:rPr>
          <w:i/>
          <w:color w:val="000000"/>
          <w:sz w:val="16"/>
          <w:vertAlign w:val="subscript"/>
        </w:rPr>
        <w:t>ABC</w:t>
      </w:r>
      <w:r w:rsidRPr="009424E6">
        <w:t xml:space="preserve">” refers to the maximum permissible value of </w:t>
      </w:r>
      <w:r w:rsidRPr="009424E6">
        <w:rPr>
          <w:i/>
        </w:rPr>
        <w:t>F</w:t>
      </w:r>
      <w:r w:rsidRPr="009424E6">
        <w:rPr>
          <w:i/>
          <w:sz w:val="16"/>
          <w:vertAlign w:val="subscript"/>
        </w:rPr>
        <w:t>ABC</w:t>
      </w:r>
      <w:r w:rsidRPr="009424E6">
        <w:t xml:space="preserve"> under Amendment 56):</w:t>
      </w:r>
    </w:p>
    <w:p w14:paraId="465FE720" w14:textId="77777777" w:rsidR="00DD5489" w:rsidRPr="009424E6" w:rsidRDefault="00DD5489" w:rsidP="00DD5489">
      <w:pPr>
        <w:ind w:left="1080" w:hanging="1080"/>
      </w:pPr>
      <w:r w:rsidRPr="009424E6">
        <w:rPr>
          <w:i/>
        </w:rPr>
        <w:t>Scenario 1</w:t>
      </w:r>
      <w:r w:rsidRPr="009424E6">
        <w:t xml:space="preserve">: In all future years, </w:t>
      </w:r>
      <w:r w:rsidRPr="009424E6">
        <w:rPr>
          <w:i/>
        </w:rPr>
        <w:t>F</w:t>
      </w:r>
      <w:r w:rsidRPr="009424E6">
        <w:t xml:space="preserve"> is set equal to </w:t>
      </w:r>
      <w:r w:rsidRPr="009424E6">
        <w:rPr>
          <w:i/>
        </w:rPr>
        <w:t>max</w:t>
      </w:r>
      <w:r w:rsidRPr="009424E6">
        <w:t xml:space="preserve"> </w:t>
      </w:r>
      <w:r w:rsidRPr="009424E6">
        <w:rPr>
          <w:i/>
        </w:rPr>
        <w:t>F</w:t>
      </w:r>
      <w:r w:rsidRPr="009424E6">
        <w:rPr>
          <w:i/>
          <w:sz w:val="16"/>
          <w:vertAlign w:val="subscript"/>
        </w:rPr>
        <w:t>ABC</w:t>
      </w:r>
      <w:r w:rsidRPr="009424E6">
        <w:t>. (Rationale: Historically, TAC has been constrained by ABC, so this scenario provides a likely upper limit on future TACs.)</w:t>
      </w:r>
    </w:p>
    <w:p w14:paraId="68329A0D" w14:textId="77777777" w:rsidR="00DD5489" w:rsidRPr="009424E6" w:rsidRDefault="00DD5489" w:rsidP="00DD5489">
      <w:pPr>
        <w:ind w:left="1080" w:hanging="1080"/>
      </w:pPr>
      <w:r w:rsidRPr="009424E6">
        <w:rPr>
          <w:i/>
        </w:rPr>
        <w:t>Scenario 2</w:t>
      </w:r>
      <w:r w:rsidRPr="009424E6">
        <w:t xml:space="preserve">: In all future years, </w:t>
      </w:r>
      <w:r w:rsidRPr="009424E6">
        <w:rPr>
          <w:i/>
        </w:rPr>
        <w:t>F</w:t>
      </w:r>
      <w:r w:rsidRPr="009424E6">
        <w:t xml:space="preserve"> is set equal to the author’s recommend level, max ABC. </w:t>
      </w:r>
    </w:p>
    <w:p w14:paraId="784CE658" w14:textId="6DCF75A7" w:rsidR="00DD5489" w:rsidRPr="009424E6" w:rsidRDefault="00DD5489" w:rsidP="00DD5489">
      <w:pPr>
        <w:ind w:left="1080" w:hanging="1080"/>
      </w:pPr>
      <w:r w:rsidRPr="009424E6">
        <w:rPr>
          <w:i/>
        </w:rPr>
        <w:t>Scenario 3</w:t>
      </w:r>
      <w:r w:rsidRPr="009424E6">
        <w:t xml:space="preserve">: In all future years, </w:t>
      </w:r>
      <w:r w:rsidRPr="009424E6">
        <w:rPr>
          <w:i/>
        </w:rPr>
        <w:t>F</w:t>
      </w:r>
      <w:r w:rsidR="003F7AF2" w:rsidRPr="009424E6">
        <w:t xml:space="preserve"> is set equal to the 2018</w:t>
      </w:r>
      <w:r w:rsidR="003F7AF2" w:rsidRPr="009424E6">
        <w:noBreakHyphen/>
        <w:t>2022</w:t>
      </w:r>
      <w:r w:rsidRPr="009424E6" w:rsidDel="0074689D">
        <w:t xml:space="preserve"> </w:t>
      </w:r>
      <w:r w:rsidRPr="009424E6">
        <w:t xml:space="preserve">average </w:t>
      </w:r>
      <w:r w:rsidRPr="009424E6">
        <w:rPr>
          <w:i/>
        </w:rPr>
        <w:t>F</w:t>
      </w:r>
      <w:r w:rsidRPr="009424E6">
        <w:t xml:space="preserve">. (Rationale: For some stocks, TAC can be well below ABC, and recent average </w:t>
      </w:r>
      <w:r w:rsidRPr="009424E6">
        <w:rPr>
          <w:i/>
        </w:rPr>
        <w:t>F</w:t>
      </w:r>
      <w:r w:rsidRPr="009424E6">
        <w:t xml:space="preserve"> may provide a better indicator of </w:t>
      </w:r>
      <w:r w:rsidRPr="009424E6">
        <w:rPr>
          <w:i/>
        </w:rPr>
        <w:t>F</w:t>
      </w:r>
      <w:r w:rsidRPr="009424E6">
        <w:rPr>
          <w:i/>
          <w:vertAlign w:val="subscript"/>
        </w:rPr>
        <w:t>TAC</w:t>
      </w:r>
      <w:r w:rsidRPr="009424E6">
        <w:t xml:space="preserve"> than </w:t>
      </w:r>
      <w:r w:rsidRPr="009424E6">
        <w:rPr>
          <w:i/>
        </w:rPr>
        <w:t>F</w:t>
      </w:r>
      <w:r w:rsidRPr="009424E6">
        <w:rPr>
          <w:i/>
          <w:sz w:val="16"/>
          <w:vertAlign w:val="subscript"/>
        </w:rPr>
        <w:t>ABC</w:t>
      </w:r>
      <w:r w:rsidRPr="009424E6">
        <w:t>.)</w:t>
      </w:r>
    </w:p>
    <w:p w14:paraId="392DC750" w14:textId="77777777" w:rsidR="00DD5489" w:rsidRPr="009424E6" w:rsidRDefault="00DD5489" w:rsidP="00DD5489">
      <w:pPr>
        <w:ind w:left="1080" w:hanging="1080"/>
      </w:pPr>
      <w:r w:rsidRPr="009424E6">
        <w:rPr>
          <w:i/>
        </w:rPr>
        <w:t>Scenario 4</w:t>
      </w:r>
      <w:r w:rsidRPr="009424E6">
        <w:t xml:space="preserve">: In all future years, </w:t>
      </w:r>
      <w:r w:rsidRPr="009424E6">
        <w:rPr>
          <w:i/>
        </w:rPr>
        <w:t>F</w:t>
      </w:r>
      <w:r w:rsidRPr="009424E6">
        <w:t xml:space="preserve"> is set equal to the </w:t>
      </w:r>
      <w:r w:rsidRPr="009424E6">
        <w:rPr>
          <w:i/>
        </w:rPr>
        <w:t>F</w:t>
      </w:r>
      <w:r w:rsidRPr="009424E6">
        <w:rPr>
          <w:i/>
          <w:vertAlign w:val="subscript"/>
        </w:rPr>
        <w:t>75%</w:t>
      </w:r>
      <w:r w:rsidRPr="009424E6">
        <w:t>. (Rationale: This scenario was developed by the NMFS Regional Office based on public feedback on alternatives.</w:t>
      </w:r>
    </w:p>
    <w:p w14:paraId="2C441FF4" w14:textId="77777777" w:rsidR="00DD5489" w:rsidRPr="009424E6" w:rsidRDefault="00DD5489" w:rsidP="00DD5489">
      <w:pPr>
        <w:ind w:left="1080" w:hanging="1080"/>
      </w:pPr>
      <w:r w:rsidRPr="009424E6">
        <w:rPr>
          <w:i/>
        </w:rPr>
        <w:t>Scenario 5</w:t>
      </w:r>
      <w:r w:rsidRPr="009424E6">
        <w:t xml:space="preserve">: In all future years, </w:t>
      </w:r>
      <w:r w:rsidRPr="009424E6">
        <w:rPr>
          <w:i/>
        </w:rPr>
        <w:t>F</w:t>
      </w:r>
      <w:r w:rsidRPr="009424E6">
        <w:t xml:space="preserve"> is set equal to zero. (Rationale: In extreme cases, TAC may be set at a level close to zero.)</w:t>
      </w:r>
    </w:p>
    <w:p w14:paraId="4C8AAFF4" w14:textId="77777777" w:rsidR="00DD5489" w:rsidRPr="009424E6" w:rsidRDefault="00DD5489" w:rsidP="00DD5489">
      <w:r w:rsidRPr="009424E6">
        <w:t>Two other scenarios are needed to satisfy the MSFCMA</w:t>
      </w:r>
      <w:r w:rsidRPr="009424E6">
        <w:rPr>
          <w:rFonts w:ascii="WP TypographicSymbols" w:hAnsi="WP TypographicSymbols"/>
        </w:rPr>
        <w:t>’</w:t>
      </w:r>
      <w:r w:rsidRPr="009424E6">
        <w:t xml:space="preserve">s requirement to determine whether a stock is currently in an overfished condition or is approaching an overfished condition. These two scenarios are as follows (for Tier 3 stocks, the MSY level is defined as </w:t>
      </w:r>
      <w:r w:rsidRPr="009424E6">
        <w:rPr>
          <w:i/>
          <w:iCs/>
        </w:rPr>
        <w:t>B</w:t>
      </w:r>
      <w:r w:rsidRPr="009424E6">
        <w:rPr>
          <w:i/>
          <w:iCs/>
          <w:vertAlign w:val="subscript"/>
        </w:rPr>
        <w:t>35%</w:t>
      </w:r>
      <w:r w:rsidRPr="009424E6">
        <w:t>):</w:t>
      </w:r>
    </w:p>
    <w:p w14:paraId="7F8CF516" w14:textId="1D0260FC" w:rsidR="00DD5489" w:rsidRPr="009424E6" w:rsidRDefault="00DD5489" w:rsidP="00DD5489">
      <w:pPr>
        <w:ind w:left="1080" w:hanging="1080"/>
      </w:pPr>
      <w:r w:rsidRPr="009424E6">
        <w:rPr>
          <w:i/>
          <w:iCs/>
        </w:rPr>
        <w:t>Scenario 6</w:t>
      </w:r>
      <w:r w:rsidRPr="009424E6">
        <w:t xml:space="preserve">: In all future years, </w:t>
      </w:r>
      <w:r w:rsidRPr="009424E6">
        <w:rPr>
          <w:i/>
          <w:iCs/>
        </w:rPr>
        <w:t>F</w:t>
      </w:r>
      <w:r w:rsidRPr="009424E6">
        <w:t xml:space="preserve"> is set equal to </w:t>
      </w:r>
      <w:r w:rsidRPr="009424E6">
        <w:rPr>
          <w:i/>
          <w:iCs/>
        </w:rPr>
        <w:t>F</w:t>
      </w:r>
      <w:r w:rsidRPr="009424E6">
        <w:rPr>
          <w:i/>
          <w:iCs/>
          <w:vertAlign w:val="subscript"/>
        </w:rPr>
        <w:t>OFL</w:t>
      </w:r>
      <w:r w:rsidRPr="009424E6">
        <w:t xml:space="preserve">. (Rationale: This scenario determines whether a stock is overfished. If the stock is expected to be above half of its </w:t>
      </w:r>
      <w:r w:rsidRPr="009424E6">
        <w:rPr>
          <w:i/>
        </w:rPr>
        <w:t>B</w:t>
      </w:r>
      <w:r w:rsidRPr="009424E6">
        <w:rPr>
          <w:i/>
          <w:vertAlign w:val="subscript"/>
        </w:rPr>
        <w:t>MSY</w:t>
      </w:r>
      <w:r w:rsidR="003F7AF2" w:rsidRPr="009424E6">
        <w:t xml:space="preserve"> level in 2022</w:t>
      </w:r>
      <w:r w:rsidRPr="009424E6">
        <w:t xml:space="preserve"> and above its </w:t>
      </w:r>
      <w:r w:rsidRPr="009424E6">
        <w:rPr>
          <w:i/>
        </w:rPr>
        <w:t>B</w:t>
      </w:r>
      <w:r w:rsidRPr="009424E6">
        <w:rPr>
          <w:i/>
          <w:vertAlign w:val="subscript"/>
        </w:rPr>
        <w:t>MSY</w:t>
      </w:r>
      <w:r w:rsidR="003F7AF2" w:rsidRPr="009424E6">
        <w:t xml:space="preserve"> level in 2032</w:t>
      </w:r>
      <w:r w:rsidRPr="009424E6">
        <w:t xml:space="preserve"> under this scenario, then the stock is not overfished.)</w:t>
      </w:r>
    </w:p>
    <w:p w14:paraId="5DA337D7" w14:textId="5F0EAE79" w:rsidR="00DD5489" w:rsidRPr="009424E6" w:rsidRDefault="00DD5489" w:rsidP="00DD5489">
      <w:pPr>
        <w:ind w:left="1080" w:hanging="1080"/>
      </w:pPr>
      <w:r w:rsidRPr="009424E6">
        <w:rPr>
          <w:i/>
        </w:rPr>
        <w:t>Scenario 7:</w:t>
      </w:r>
      <w:r w:rsidR="003F7AF2" w:rsidRPr="009424E6">
        <w:t xml:space="preserve"> In 2023 and 2024</w:t>
      </w:r>
      <w:r w:rsidRPr="009424E6">
        <w:t xml:space="preserve">, </w:t>
      </w:r>
      <w:r w:rsidRPr="009424E6">
        <w:rPr>
          <w:i/>
        </w:rPr>
        <w:t>F</w:t>
      </w:r>
      <w:r w:rsidRPr="009424E6">
        <w:t xml:space="preserve"> is set equal to max </w:t>
      </w:r>
      <w:r w:rsidRPr="009424E6">
        <w:rPr>
          <w:i/>
        </w:rPr>
        <w:t>F</w:t>
      </w:r>
      <w:r w:rsidRPr="009424E6">
        <w:rPr>
          <w:i/>
          <w:vertAlign w:val="subscript"/>
        </w:rPr>
        <w:t>ABC</w:t>
      </w:r>
      <w:r w:rsidRPr="009424E6">
        <w:t>, and in all subsequent years</w:t>
      </w:r>
      <w:r w:rsidRPr="009424E6">
        <w:rPr>
          <w:i/>
        </w:rPr>
        <w:t>, F</w:t>
      </w:r>
      <w:r w:rsidRPr="009424E6">
        <w:t xml:space="preserve"> is set equal to </w:t>
      </w:r>
      <w:r w:rsidRPr="009424E6">
        <w:rPr>
          <w:i/>
        </w:rPr>
        <w:t>F</w:t>
      </w:r>
      <w:r w:rsidRPr="009424E6">
        <w:rPr>
          <w:i/>
          <w:vertAlign w:val="subscript"/>
        </w:rPr>
        <w:t>OFL</w:t>
      </w:r>
      <w:r w:rsidRPr="009424E6">
        <w:t>. (Rationale: This scenario determines whether a stock is approaching an overfished condition. If the stock i</w:t>
      </w:r>
      <w:r w:rsidR="003F7AF2" w:rsidRPr="009424E6">
        <w:t>s 1) above its MSY level in 2024</w:t>
      </w:r>
      <w:r w:rsidRPr="009424E6">
        <w:t xml:space="preserve"> or 2) ab</w:t>
      </w:r>
      <w:r w:rsidR="003F7AF2" w:rsidRPr="009424E6">
        <w:t xml:space="preserve">ove 1/2 of its MSY level in </w:t>
      </w:r>
      <w:r w:rsidR="003F7AF2" w:rsidRPr="009424E6">
        <w:lastRenderedPageBreak/>
        <w:t>2024</w:t>
      </w:r>
      <w:r w:rsidRPr="009424E6">
        <w:t xml:space="preserve"> and expected to be </w:t>
      </w:r>
      <w:r w:rsidR="003F7AF2" w:rsidRPr="009424E6">
        <w:t>above its MSY level in 2034</w:t>
      </w:r>
      <w:r w:rsidRPr="009424E6">
        <w:t xml:space="preserve"> under this scenario, then the stock is not approaching an overfished condition.)</w:t>
      </w:r>
    </w:p>
    <w:p w14:paraId="677A5791" w14:textId="1FF977F5" w:rsidR="00DD5489" w:rsidRPr="009424E6" w:rsidRDefault="00DD5489" w:rsidP="00DD5489">
      <w:r w:rsidRPr="009424E6">
        <w:t>Scenarios 1 through 7 w</w:t>
      </w:r>
      <w:r w:rsidR="003F7AF2" w:rsidRPr="009424E6">
        <w:t>ere projected 15 years from 2022</w:t>
      </w:r>
      <w:r w:rsidRPr="009424E6">
        <w:t xml:space="preserve"> in Model </w:t>
      </w:r>
      <w:r w:rsidR="00410D6D" w:rsidRPr="009424E6">
        <w:t>19.1</w:t>
      </w:r>
      <w:r w:rsidR="003F7AF2" w:rsidRPr="009424E6">
        <w:t>a</w:t>
      </w:r>
      <w:r w:rsidRPr="009424E6">
        <w:t xml:space="preserve"> (</w:t>
      </w:r>
      <w:r w:rsidRPr="009424E6">
        <w:rPr>
          <w:color w:val="000000"/>
        </w:rPr>
        <w:t>Table 2.</w:t>
      </w:r>
      <w:r w:rsidR="00410D6D" w:rsidRPr="009424E6">
        <w:rPr>
          <w:color w:val="000000"/>
        </w:rPr>
        <w:t>2</w:t>
      </w:r>
      <w:r w:rsidR="003F7AF2" w:rsidRPr="009424E6">
        <w:rPr>
          <w:color w:val="000000"/>
        </w:rPr>
        <w:t>4</w:t>
      </w:r>
      <w:r w:rsidR="00410D6D" w:rsidRPr="009424E6">
        <w:rPr>
          <w:color w:val="000000"/>
        </w:rPr>
        <w:t>).</w:t>
      </w:r>
      <w:r w:rsidR="00410D6D" w:rsidRPr="009424E6">
        <w:t xml:space="preserve"> </w:t>
      </w:r>
      <w:r w:rsidRPr="009424E6">
        <w:t xml:space="preserve">Scenarios 3, 4, and 5 (no fishing) project the stock to be below </w:t>
      </w:r>
      <w:r w:rsidRPr="009424E6">
        <w:rPr>
          <w:i/>
        </w:rPr>
        <w:t>B</w:t>
      </w:r>
      <w:r w:rsidRPr="009424E6">
        <w:rPr>
          <w:i/>
          <w:vertAlign w:val="subscript"/>
        </w:rPr>
        <w:t>35%</w:t>
      </w:r>
      <w:r w:rsidRPr="009424E6">
        <w:t xml:space="preserve"> until 2025, scenarios 1, 2, 6, and 7 have the stock below </w:t>
      </w:r>
      <w:r w:rsidRPr="009424E6">
        <w:rPr>
          <w:i/>
        </w:rPr>
        <w:t>B</w:t>
      </w:r>
      <w:r w:rsidRPr="009424E6">
        <w:rPr>
          <w:i/>
          <w:vertAlign w:val="subscript"/>
        </w:rPr>
        <w:t>35%</w:t>
      </w:r>
      <w:r w:rsidRPr="009424E6">
        <w:t xml:space="preserve"> until 2026. Fishing at the maximum permissible rate indicate that </w:t>
      </w:r>
      <w:r w:rsidR="00410D6D" w:rsidRPr="009424E6">
        <w:t xml:space="preserve">the spawning stock </w:t>
      </w:r>
      <w:r w:rsidRPr="009424E6">
        <w:t xml:space="preserve">will be below </w:t>
      </w:r>
      <w:r w:rsidRPr="009424E6">
        <w:rPr>
          <w:i/>
        </w:rPr>
        <w:t>B</w:t>
      </w:r>
      <w:r w:rsidRPr="009424E6">
        <w:rPr>
          <w:i/>
          <w:vertAlign w:val="subscript"/>
        </w:rPr>
        <w:t>35%</w:t>
      </w:r>
      <w:r w:rsidR="0061571F" w:rsidRPr="009424E6">
        <w:t xml:space="preserve"> in 2023</w:t>
      </w:r>
      <w:r w:rsidRPr="009424E6">
        <w:t xml:space="preserve"> through 2025 due to poor recruitment and high mortality in 2015-2017 and 2019. Under an assumption of environmental conditions at the 1977-2021 mean, the stock recovers above </w:t>
      </w:r>
      <w:r w:rsidRPr="009424E6">
        <w:rPr>
          <w:i/>
        </w:rPr>
        <w:t>B</w:t>
      </w:r>
      <w:r w:rsidRPr="009424E6">
        <w:rPr>
          <w:i/>
          <w:vertAlign w:val="subscript"/>
        </w:rPr>
        <w:t>35%</w:t>
      </w:r>
      <w:r w:rsidRPr="009424E6">
        <w:t xml:space="preserve"> by 2026.</w:t>
      </w:r>
    </w:p>
    <w:p w14:paraId="5B7E4EC2" w14:textId="7051E203" w:rsidR="00DD5489" w:rsidRPr="009424E6" w:rsidRDefault="00DD5489" w:rsidP="00DD5489">
      <w:pPr>
        <w:rPr>
          <w:rFonts w:ascii="Arial" w:hAnsi="Arial" w:cs="Arial"/>
          <w:sz w:val="20"/>
        </w:rPr>
      </w:pPr>
      <w:r w:rsidRPr="009424E6">
        <w:t xml:space="preserve">Our projection model run under these conditions indicates that for Scenario 6, the GOA Pacific cod stock although below </w:t>
      </w:r>
      <w:r w:rsidRPr="009424E6">
        <w:rPr>
          <w:i/>
        </w:rPr>
        <w:t>B</w:t>
      </w:r>
      <w:r w:rsidRPr="009424E6">
        <w:rPr>
          <w:i/>
          <w:vertAlign w:val="subscript"/>
        </w:rPr>
        <w:t>35%</w:t>
      </w:r>
      <w:r w:rsidRPr="009424E6">
        <w:t xml:space="preserve"> in 2022 at </w:t>
      </w:r>
      <w:r w:rsidR="0061571F" w:rsidRPr="009424E6">
        <w:t>51,734</w:t>
      </w:r>
      <w:r w:rsidRPr="009424E6">
        <w:t xml:space="preserve"> t wil</w:t>
      </w:r>
      <w:r w:rsidR="0061571F" w:rsidRPr="009424E6">
        <w:t>l be above its MSY value in 2032</w:t>
      </w:r>
      <w:r w:rsidRPr="009424E6">
        <w:t xml:space="preserve"> at </w:t>
      </w:r>
      <w:r w:rsidR="0061571F" w:rsidRPr="009424E6">
        <w:rPr>
          <w:szCs w:val="24"/>
        </w:rPr>
        <w:t>75,315</w:t>
      </w:r>
      <w:r w:rsidRPr="009424E6">
        <w:rPr>
          <w:szCs w:val="24"/>
        </w:rPr>
        <w:t xml:space="preserve"> </w:t>
      </w:r>
      <w:r w:rsidRPr="009424E6">
        <w:t>t and therefore would not be classified as overfished.</w:t>
      </w:r>
    </w:p>
    <w:p w14:paraId="17A056B3" w14:textId="01740537" w:rsidR="00DD5489" w:rsidRPr="009424E6" w:rsidRDefault="00DD5489" w:rsidP="00DD5489">
      <w:r w:rsidRPr="009424E6">
        <w:t>Projections 7 wi</w:t>
      </w:r>
      <w:r w:rsidR="0061571F" w:rsidRPr="009424E6">
        <w:t>th fishing at the OFL after 2023</w:t>
      </w:r>
      <w:r w:rsidRPr="009424E6">
        <w:t xml:space="preserve"> results in an expected spaw</w:t>
      </w:r>
      <w:r w:rsidR="0061571F" w:rsidRPr="009424E6">
        <w:t>ning biomass of 75,330 t by 2034 and would therefore not be approaching an overfished condition</w:t>
      </w:r>
      <w:r w:rsidRPr="009424E6">
        <w:t xml:space="preserve">. </w:t>
      </w:r>
    </w:p>
    <w:p w14:paraId="53A64568" w14:textId="4E944EE3" w:rsidR="00410D6D" w:rsidRPr="009424E6" w:rsidRDefault="00410D6D" w:rsidP="00410D6D">
      <w:r w:rsidRPr="009424E6">
        <w:t>Under Scenarios 6</w:t>
      </w:r>
      <w:r w:rsidR="00DD5489" w:rsidRPr="009424E6">
        <w:t xml:space="preserve"> and 7 for </w:t>
      </w:r>
      <w:r w:rsidR="0061571F" w:rsidRPr="009424E6">
        <w:t>M</w:t>
      </w:r>
      <w:r w:rsidRPr="009424E6">
        <w:t>odel 19.1</w:t>
      </w:r>
      <w:r w:rsidR="0061571F" w:rsidRPr="009424E6">
        <w:t>a</w:t>
      </w:r>
      <w:r w:rsidR="00DD5489" w:rsidRPr="009424E6">
        <w:t xml:space="preserve"> the Gulf of Alaska Pacific cod stock would not currently be considered overfished, nor would it be approaching an overfished status.</w:t>
      </w:r>
      <w:r w:rsidRPr="009424E6">
        <w:t xml:space="preserve"> </w:t>
      </w:r>
      <w:r w:rsidR="0061571F" w:rsidRPr="009424E6">
        <w:t>The 2021 OFL given Model 19.1a</w:t>
      </w:r>
      <w:r w:rsidRPr="009424E6">
        <w:t xml:space="preserve"> would have produced a s</w:t>
      </w:r>
      <w:r w:rsidR="0061571F" w:rsidRPr="009424E6">
        <w:t xml:space="preserve">um of apical F of </w:t>
      </w:r>
      <w:r w:rsidR="00B969F0" w:rsidRPr="009424E6">
        <w:t>0.388</w:t>
      </w:r>
      <w:r w:rsidR="0061571F" w:rsidRPr="009424E6">
        <w:t xml:space="preserve"> in 2021</w:t>
      </w:r>
      <w:r w:rsidRPr="009424E6">
        <w:t>.</w:t>
      </w:r>
    </w:p>
    <w:p w14:paraId="0D46AA69" w14:textId="77777777" w:rsidR="004678F0" w:rsidRPr="009424E6" w:rsidRDefault="00025D45">
      <w:pPr>
        <w:pStyle w:val="Heading1"/>
        <w:pBdr>
          <w:top w:val="nil"/>
          <w:left w:val="nil"/>
          <w:bottom w:val="nil"/>
          <w:right w:val="nil"/>
          <w:between w:val="nil"/>
        </w:pBdr>
      </w:pPr>
      <w:r w:rsidRPr="009424E6">
        <w:t>Ecosystem Considerations</w:t>
      </w:r>
    </w:p>
    <w:p w14:paraId="46A9387B" w14:textId="77777777" w:rsidR="00410D6D" w:rsidRPr="009424E6" w:rsidRDefault="00410D6D" w:rsidP="00410D6D">
      <w:r w:rsidRPr="009424E6">
        <w:t xml:space="preserve">An Ecosystem and Socioeconomic Profile has been provided in Appendix 2.1. </w:t>
      </w:r>
    </w:p>
    <w:p w14:paraId="40C2243E" w14:textId="77777777" w:rsidR="004678F0" w:rsidRPr="009424E6" w:rsidRDefault="00025D45">
      <w:pPr>
        <w:pStyle w:val="Heading1"/>
        <w:pBdr>
          <w:top w:val="nil"/>
          <w:left w:val="nil"/>
          <w:bottom w:val="nil"/>
          <w:right w:val="nil"/>
          <w:between w:val="nil"/>
        </w:pBdr>
      </w:pPr>
      <w:r w:rsidRPr="009424E6">
        <w:t>Data Gaps and Research Priorities</w:t>
      </w:r>
    </w:p>
    <w:p w14:paraId="4619E7D9" w14:textId="77777777" w:rsidR="00410D6D" w:rsidRDefault="00410D6D" w:rsidP="00410D6D">
      <w:r w:rsidRPr="009424E6">
        <w:t>Research is needed around three linked themes:</w:t>
      </w:r>
    </w:p>
    <w:p w14:paraId="6AE0410D" w14:textId="77777777" w:rsidR="00410D6D" w:rsidRPr="00A6570D" w:rsidRDefault="00410D6D" w:rsidP="00410D6D">
      <w:pPr>
        <w:ind w:left="360" w:hanging="360"/>
        <w:rPr>
          <w:b/>
        </w:rPr>
      </w:pPr>
      <w:r>
        <w:t xml:space="preserve">1) </w:t>
      </w:r>
      <w:r w:rsidRPr="00A6570D">
        <w:rPr>
          <w:b/>
        </w:rPr>
        <w:t>Better understanding effects of warming temperatures on Pacific cod ecology and population</w:t>
      </w:r>
      <w:r>
        <w:rPr>
          <w:b/>
        </w:rPr>
        <w:t xml:space="preserve"> </w:t>
      </w:r>
      <w:r w:rsidRPr="00A6570D">
        <w:rPr>
          <w:b/>
        </w:rPr>
        <w:t>dynamics</w:t>
      </w:r>
      <w:r>
        <w:t>, with a focus on indices and parameters to improve the stock assessment (e.g. mortality, growth,</w:t>
      </w:r>
      <w:r>
        <w:rPr>
          <w:b/>
        </w:rPr>
        <w:t xml:space="preserve"> </w:t>
      </w:r>
      <w:r>
        <w:t>maturity),</w:t>
      </w:r>
    </w:p>
    <w:p w14:paraId="382C8C08" w14:textId="77777777" w:rsidR="00410D6D" w:rsidRDefault="00410D6D" w:rsidP="00410D6D">
      <w:pPr>
        <w:ind w:left="360" w:hanging="360"/>
      </w:pPr>
      <w:r>
        <w:t xml:space="preserve">2) </w:t>
      </w:r>
      <w:r w:rsidRPr="00A6570D">
        <w:rPr>
          <w:b/>
        </w:rPr>
        <w:t xml:space="preserve">Expanded early life history work </w:t>
      </w:r>
      <w:r>
        <w:t>(spawning, larval, age-0) to focus on spatial-temporal variation in stock reproductive output, survival processes, and how these vary with changes in climate, and</w:t>
      </w:r>
    </w:p>
    <w:p w14:paraId="2004CF92" w14:textId="748A66C9" w:rsidR="00410D6D" w:rsidRDefault="00410D6D" w:rsidP="00410D6D">
      <w:pPr>
        <w:ind w:left="360" w:hanging="360"/>
      </w:pPr>
      <w:r>
        <w:t xml:space="preserve">3) </w:t>
      </w:r>
      <w:r w:rsidRPr="00A6570D">
        <w:rPr>
          <w:b/>
        </w:rPr>
        <w:t>Resolving stock spatial structure, migration patterns, and connectivity</w:t>
      </w:r>
      <w:r>
        <w:t xml:space="preserve"> based on tagging and new genetics/genomics approaches. Research </w:t>
      </w:r>
      <w:del w:id="274" w:author="Daniel.Goethel" w:date="2022-11-02T18:07:00Z">
        <w:r w:rsidDel="00235577">
          <w:delText xml:space="preserve">was discussed </w:delText>
        </w:r>
      </w:del>
      <w:r>
        <w:t>that cover</w:t>
      </w:r>
      <w:ins w:id="275" w:author="Daniel.Goethel" w:date="2022-11-02T18:07:00Z">
        <w:r w:rsidR="00235577">
          <w:t>s</w:t>
        </w:r>
      </w:ins>
      <w:del w:id="276" w:author="Daniel.Goethel" w:date="2022-11-02T18:07:00Z">
        <w:r w:rsidDel="00235577">
          <w:delText>ed</w:delText>
        </w:r>
      </w:del>
      <w:r>
        <w:t xml:space="preserve"> a wide range of methods, including understanding early life history, satellite tagging, modelling, genetics, surveys, and maturity</w:t>
      </w:r>
      <w:ins w:id="277" w:author="Daniel.Goethel" w:date="2022-11-02T18:07:00Z">
        <w:r w:rsidR="00235577">
          <w:t xml:space="preserve"> are needed</w:t>
        </w:r>
      </w:ins>
      <w:r>
        <w:t>.</w:t>
      </w:r>
    </w:p>
    <w:p w14:paraId="739BE482" w14:textId="77777777" w:rsidR="00410D6D" w:rsidRDefault="00410D6D" w:rsidP="00410D6D">
      <w:pPr>
        <w:pStyle w:val="Heading2"/>
      </w:pPr>
      <w:r>
        <w:t>Specific project to support these research themes:</w:t>
      </w:r>
    </w:p>
    <w:p w14:paraId="3E9A5294" w14:textId="77777777" w:rsidR="00410D6D" w:rsidRDefault="00410D6D" w:rsidP="00410D6D">
      <w:pPr>
        <w:pStyle w:val="Heading3"/>
      </w:pPr>
      <w:r>
        <w:t>Growth and survival of young cod</w:t>
      </w:r>
    </w:p>
    <w:p w14:paraId="415EBB47" w14:textId="77777777" w:rsidR="00410D6D" w:rsidRDefault="00410D6D" w:rsidP="00410D6D">
      <w:r>
        <w:t>Continuation of age-0 juvenile surveys across the Western GOA and Central GOA will generate better estimates of growth and survival for juvenile cod in the stock assessment model. Expanding the temporal 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6A435F84" w14:textId="77777777" w:rsidR="00410D6D" w:rsidRDefault="00410D6D" w:rsidP="00410D6D">
      <w:pPr>
        <w:pStyle w:val="Heading3"/>
      </w:pPr>
      <w:r>
        <w:lastRenderedPageBreak/>
        <w:t>Tagging to determine cod movement</w:t>
      </w:r>
    </w:p>
    <w:p w14:paraId="35B44B28" w14:textId="77777777" w:rsidR="00410D6D" w:rsidRDefault="00410D6D" w:rsidP="00410D6D">
      <w:r>
        <w:t xml:space="preserve">Pop-up satellite tags in GOA recording temperature and depth (modeled location) combined with bioenergetics models could be used to ascertain movement, growth, and spawn timing. Tagging is also useful for improving age estimation for cod, which is critical for successful stock assessment models. In addition it is apparent from the most recent satellite tagging efforts that at least the Western GOA Pacific cod population is highly connected with the Bering Sea and Chukchi Sea.  </w:t>
      </w:r>
    </w:p>
    <w:p w14:paraId="60B40F34" w14:textId="77777777" w:rsidR="00410D6D" w:rsidRDefault="00410D6D" w:rsidP="00410D6D">
      <w:pPr>
        <w:pStyle w:val="Heading3"/>
      </w:pPr>
      <w:r>
        <w:t>Improved stock assessment modeling</w:t>
      </w:r>
    </w:p>
    <w:p w14:paraId="76B81747" w14:textId="573EAD31" w:rsidR="00410D6D" w:rsidRDefault="00410D6D" w:rsidP="00410D6D">
      <w:r>
        <w:t xml:space="preserve">In connection with the pop-up tag study, there is a need to develop a multi-area assessment model for the BSAI and GOA. The further development of the ecosystem-linked GOA models is also needed to evaluate impacts of climate change and appropriate management strategies </w:t>
      </w:r>
      <w:del w:id="278" w:author="Daniel.Goethel" w:date="2022-11-02T18:08:00Z">
        <w:r w:rsidDel="00235577">
          <w:delText xml:space="preserve">with </w:delText>
        </w:r>
      </w:del>
      <w:ins w:id="279" w:author="Daniel.Goethel" w:date="2022-11-02T18:08:00Z">
        <w:r w:rsidR="00235577">
          <w:t>in</w:t>
        </w:r>
        <w:r w:rsidR="00235577">
          <w:t xml:space="preserve"> </w:t>
        </w:r>
      </w:ins>
      <w:r>
        <w:t>a warming planet.</w:t>
      </w:r>
    </w:p>
    <w:p w14:paraId="0F61F362" w14:textId="77777777" w:rsidR="00410D6D" w:rsidRDefault="00410D6D" w:rsidP="00410D6D">
      <w:pPr>
        <w:pStyle w:val="Heading3"/>
      </w:pPr>
      <w:r>
        <w:t>Survey</w:t>
      </w:r>
    </w:p>
    <w:p w14:paraId="3BC2C25B" w14:textId="4EE2EC73" w:rsidR="00410D6D" w:rsidRDefault="00410D6D" w:rsidP="00410D6D">
      <w:r>
        <w:t xml:space="preserve">Research on seasonal migration of Pacific cod and impacts of annual variability in migration on the standard survey estimates would improve our understanding of how climate variability and survey timing impact survey estimates. One way to accomplish this would be to increase bottom trawl survey effort outside of the standard summer survey. To understand seasonal migration and </w:t>
      </w:r>
      <w:proofErr w:type="spellStart"/>
      <w:r>
        <w:t>interannual</w:t>
      </w:r>
      <w:proofErr w:type="spellEnd"/>
      <w:r>
        <w:t xml:space="preserve"> variability in Pacific cod migration would require several, 5 or more, years of survey effort in the spring, but could include a much smaller spatial area limited to the Central and Eastern GOA in waters &lt; 200 m. Besides increasing funding for surveys</w:t>
      </w:r>
      <w:ins w:id="280" w:author="Daniel.Goethel" w:date="2022-11-02T18:08:00Z">
        <w:r w:rsidR="00235577">
          <w:t>,</w:t>
        </w:r>
      </w:ins>
      <w:r>
        <w:t xml:space="preserve"> there would need to be additional survey staff needed to conduct this work as there is currently a shortage of trained personnel for current survey efforts. </w:t>
      </w:r>
    </w:p>
    <w:p w14:paraId="39A6E909" w14:textId="77777777" w:rsidR="00410D6D" w:rsidRDefault="00410D6D" w:rsidP="00410D6D">
      <w:pPr>
        <w:pStyle w:val="Heading3"/>
      </w:pPr>
      <w:r>
        <w:t>Genetics</w:t>
      </w:r>
    </w:p>
    <w:p w14:paraId="5346DF27" w14:textId="77777777" w:rsidR="00410D6D" w:rsidRDefault="00410D6D" w:rsidP="00410D6D">
      <w:r>
        <w:t>Genetics studies are needed to improve understanding of stock structure, which will improve our ability to realistically model stock size. Genetics studies will also allow us to identify the spawning stock origin of different components of the population, to track movement of cod from winter to summer, and to inform selectivity and stock size relative to summer surveys. All of these insights are critical to inform better understanding of stock structure, which will improve management.</w:t>
      </w:r>
    </w:p>
    <w:p w14:paraId="60EBAFAF" w14:textId="77777777" w:rsidR="00410D6D" w:rsidRDefault="00410D6D" w:rsidP="00410D6D">
      <w:pPr>
        <w:pStyle w:val="Heading3"/>
      </w:pPr>
      <w:r>
        <w:t>Maturity</w:t>
      </w:r>
    </w:p>
    <w:p w14:paraId="4CBFC895" w14:textId="326C290F" w:rsidR="00410D6D" w:rsidRDefault="00410D6D" w:rsidP="00410D6D">
      <w:r>
        <w:t>The stock assessment critically needs better estimates of size</w:t>
      </w:r>
      <w:ins w:id="281" w:author="Daniel.Goethel" w:date="2022-11-02T18:09:00Z">
        <w:r w:rsidR="00235577">
          <w:t>-</w:t>
        </w:r>
      </w:ins>
      <w:r>
        <w:t xml:space="preserve"> and age</w:t>
      </w:r>
      <w:ins w:id="282" w:author="Daniel.Goethel" w:date="2022-11-02T18:09:00Z">
        <w:r w:rsidR="00235577">
          <w:t>-</w:t>
        </w:r>
      </w:ins>
      <w:del w:id="283" w:author="Daniel.Goethel" w:date="2022-11-02T18:09:00Z">
        <w:r w:rsidDel="00235577">
          <w:delText xml:space="preserve"> </w:delText>
        </w:r>
      </w:del>
      <w:r>
        <w:t>at</w:t>
      </w:r>
      <w:ins w:id="284" w:author="Daniel.Goethel" w:date="2022-11-02T18:09:00Z">
        <w:r w:rsidR="00235577">
          <w:t>-</w:t>
        </w:r>
      </w:ins>
      <w:del w:id="285" w:author="Daniel.Goethel" w:date="2022-11-02T18:09:00Z">
        <w:r w:rsidDel="00235577">
          <w:delText xml:space="preserve"> </w:delText>
        </w:r>
      </w:del>
      <w:r>
        <w:t>maturity and how these parameters are affected by temperature.</w:t>
      </w:r>
    </w:p>
    <w:p w14:paraId="4343E7AF" w14:textId="77777777" w:rsidR="003518CA" w:rsidRDefault="003518CA">
      <w:pPr>
        <w:rPr>
          <w:rFonts w:ascii="Arial" w:eastAsia="Arial" w:hAnsi="Arial" w:cs="Arial"/>
          <w:b/>
          <w:sz w:val="28"/>
          <w:szCs w:val="28"/>
        </w:rPr>
      </w:pPr>
      <w:r>
        <w:br w:type="page"/>
      </w:r>
    </w:p>
    <w:p w14:paraId="1F1BF6EC" w14:textId="77777777" w:rsidR="004678F0" w:rsidRDefault="00025D45">
      <w:pPr>
        <w:pStyle w:val="Heading1"/>
        <w:pBdr>
          <w:top w:val="nil"/>
          <w:left w:val="nil"/>
          <w:bottom w:val="nil"/>
          <w:right w:val="nil"/>
          <w:between w:val="nil"/>
        </w:pBdr>
      </w:pPr>
      <w:r>
        <w:lastRenderedPageBreak/>
        <w:t xml:space="preserve">Literature </w:t>
      </w:r>
      <w:commentRangeStart w:id="286"/>
      <w:r>
        <w:t>Cited</w:t>
      </w:r>
      <w:commentRangeEnd w:id="286"/>
      <w:r w:rsidR="00235577">
        <w:rPr>
          <w:rStyle w:val="CommentReference"/>
          <w:rFonts w:ascii="Times New Roman" w:eastAsia="Times New Roman" w:hAnsi="Times New Roman" w:cs="Times New Roman"/>
          <w:b w:val="0"/>
        </w:rPr>
        <w:commentReference w:id="286"/>
      </w:r>
    </w:p>
    <w:p w14:paraId="3352264E" w14:textId="77777777" w:rsidR="009424E6" w:rsidRPr="00A22A63" w:rsidRDefault="009424E6" w:rsidP="009424E6">
      <w:pPr>
        <w:ind w:left="720" w:hanging="720"/>
      </w:pPr>
      <w:proofErr w:type="spellStart"/>
      <w:r w:rsidRPr="00A22A63">
        <w:t>A’mar</w:t>
      </w:r>
      <w:proofErr w:type="spellEnd"/>
      <w:r w:rsidRPr="00A22A63">
        <w:t xml:space="preserve">, T., and W. </w:t>
      </w:r>
      <w:proofErr w:type="spellStart"/>
      <w:r w:rsidRPr="00A22A63">
        <w:t>Pallson</w:t>
      </w:r>
      <w:proofErr w:type="spellEnd"/>
      <w:r w:rsidRPr="00A22A63">
        <w:t xml:space="preserve">. 2015.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p. 173-296. North Pacific Fishery Management Council, 605 W. 4th Avenue Suite 306, Anchorage, AK 99501</w:t>
      </w:r>
    </w:p>
    <w:p w14:paraId="71945BFE" w14:textId="77777777" w:rsidR="009424E6" w:rsidRPr="00A22A63" w:rsidRDefault="009424E6" w:rsidP="009424E6">
      <w:pPr>
        <w:ind w:left="720" w:hanging="720"/>
      </w:pPr>
      <w:r w:rsidRPr="00A22A63">
        <w:t>Anderson, P. J., and J. F. Piatt. 1999. Community reorganization in the Gulf of Alaska following ocean climate regime shift. Marine Ecology Progress Series 189: 117-123</w:t>
      </w:r>
    </w:p>
    <w:p w14:paraId="639A216C" w14:textId="77777777" w:rsidR="009424E6" w:rsidRPr="00A22A63" w:rsidRDefault="009424E6" w:rsidP="009424E6">
      <w:pPr>
        <w:ind w:left="720" w:hanging="720"/>
      </w:pPr>
      <w:proofErr w:type="spellStart"/>
      <w:r w:rsidRPr="00A22A63">
        <w:t>Bakkala</w:t>
      </w:r>
      <w:proofErr w:type="spellEnd"/>
      <w:r w:rsidRPr="00A22A63">
        <w:t xml:space="preserve">, R. G., and V. G. </w:t>
      </w:r>
      <w:proofErr w:type="spellStart"/>
      <w:r w:rsidRPr="00A22A63">
        <w:t>Wespestad</w:t>
      </w:r>
      <w:proofErr w:type="spellEnd"/>
      <w:r w:rsidRPr="00A22A63">
        <w:t xml:space="preserve">. 1985. Pacific cod. In R. G. </w:t>
      </w:r>
      <w:proofErr w:type="spellStart"/>
      <w:r w:rsidRPr="00A22A63">
        <w:t>Bakkala</w:t>
      </w:r>
      <w:proofErr w:type="spellEnd"/>
      <w:r w:rsidRPr="00A22A63">
        <w:t xml:space="preserve"> and L. L. Low (editors), Condition of </w:t>
      </w:r>
      <w:proofErr w:type="spellStart"/>
      <w:r w:rsidRPr="00A22A63">
        <w:t>groundfish</w:t>
      </w:r>
      <w:proofErr w:type="spellEnd"/>
      <w:r w:rsidRPr="00A22A63">
        <w:t xml:space="preserve"> resources of the eastern Bering Sea and Aleutian Islands region in 1984, p. 37-49. U.S. Dep. </w:t>
      </w:r>
      <w:proofErr w:type="spellStart"/>
      <w:r w:rsidRPr="00A22A63">
        <w:t>Commer</w:t>
      </w:r>
      <w:proofErr w:type="spellEnd"/>
      <w:r w:rsidRPr="00A22A63">
        <w:t>., NOAA Tech. Memo. NMFS F/NWC-83.</w:t>
      </w:r>
    </w:p>
    <w:p w14:paraId="2B0119B5" w14:textId="77777777" w:rsidR="009424E6" w:rsidRPr="00A22A63" w:rsidRDefault="009424E6" w:rsidP="009424E6">
      <w:pPr>
        <w:ind w:left="720" w:hanging="720"/>
      </w:pPr>
      <w:proofErr w:type="spellStart"/>
      <w:r w:rsidRPr="00A22A63">
        <w:t>Barbeaux</w:t>
      </w:r>
      <w:proofErr w:type="spellEnd"/>
      <w:r w:rsidRPr="00A22A63">
        <w:t xml:space="preserve">. S. J., T. </w:t>
      </w:r>
      <w:proofErr w:type="spellStart"/>
      <w:r w:rsidRPr="00A22A63">
        <w:t>A’mar</w:t>
      </w:r>
      <w:proofErr w:type="spellEnd"/>
      <w:r w:rsidRPr="00A22A63">
        <w:t xml:space="preserve">, and W. </w:t>
      </w:r>
      <w:proofErr w:type="spellStart"/>
      <w:r w:rsidRPr="00A22A63">
        <w:t>Palsson</w:t>
      </w:r>
      <w:proofErr w:type="spellEnd"/>
      <w:r w:rsidRPr="00A22A63">
        <w:t xml:space="preserve">. 2016.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P. 175-324. North Pacific Fishery Management Council, 605 W. 4th Avenue Suite 306, Anchorage, AK 99501.</w:t>
      </w:r>
    </w:p>
    <w:p w14:paraId="6443F6B0" w14:textId="77777777" w:rsidR="009424E6" w:rsidRPr="00A22A63" w:rsidRDefault="009424E6" w:rsidP="009424E6">
      <w:pPr>
        <w:ind w:left="720" w:hanging="720"/>
      </w:pPr>
      <w:proofErr w:type="spellStart"/>
      <w:r w:rsidRPr="00A22A63">
        <w:t>Barbeaux</w:t>
      </w:r>
      <w:proofErr w:type="spellEnd"/>
      <w:r w:rsidRPr="00A22A63">
        <w:t xml:space="preserve">. S. J., K. Aydin, B. </w:t>
      </w:r>
      <w:proofErr w:type="spellStart"/>
      <w:r w:rsidRPr="00A22A63">
        <w:t>Fissel</w:t>
      </w:r>
      <w:proofErr w:type="spellEnd"/>
      <w:r w:rsidRPr="00A22A63">
        <w:t xml:space="preserve">, K. </w:t>
      </w:r>
      <w:proofErr w:type="spellStart"/>
      <w:r w:rsidRPr="00A22A63">
        <w:t>Holsman</w:t>
      </w:r>
      <w:proofErr w:type="spellEnd"/>
      <w:r w:rsidRPr="00A22A63">
        <w:t xml:space="preserve">, W. </w:t>
      </w:r>
      <w:proofErr w:type="spellStart"/>
      <w:r w:rsidRPr="00A22A63">
        <w:t>Palsson</w:t>
      </w:r>
      <w:proofErr w:type="spellEnd"/>
      <w:r w:rsidRPr="00A22A63">
        <w:t xml:space="preserve">, K. </w:t>
      </w:r>
      <w:proofErr w:type="spellStart"/>
      <w:r w:rsidRPr="00A22A63">
        <w:t>Shotwell</w:t>
      </w:r>
      <w:proofErr w:type="spellEnd"/>
      <w:r w:rsidRPr="00A22A63">
        <w:t xml:space="preserve">, Q. Yang, and S. </w:t>
      </w:r>
      <w:proofErr w:type="spellStart"/>
      <w:r w:rsidRPr="00A22A63">
        <w:t>Zador</w:t>
      </w:r>
      <w:proofErr w:type="spellEnd"/>
      <w:r w:rsidRPr="00A22A63">
        <w:t xml:space="preserve">. 2017.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1E5BB826" w14:textId="77777777" w:rsidR="009424E6" w:rsidRPr="00A22A63" w:rsidRDefault="009424E6" w:rsidP="009424E6">
      <w:pPr>
        <w:ind w:left="720" w:hanging="720"/>
      </w:pPr>
      <w:proofErr w:type="spellStart"/>
      <w:r w:rsidRPr="00A22A63">
        <w:t>Barbeaux</w:t>
      </w:r>
      <w:proofErr w:type="spellEnd"/>
      <w:r w:rsidRPr="00A22A63">
        <w:t xml:space="preserve">. S. J., K. Aydin, B. </w:t>
      </w:r>
      <w:proofErr w:type="spellStart"/>
      <w:r w:rsidRPr="00A22A63">
        <w:t>Fissel</w:t>
      </w:r>
      <w:proofErr w:type="spellEnd"/>
      <w:r w:rsidRPr="00A22A63">
        <w:t xml:space="preserve">, K. </w:t>
      </w:r>
      <w:proofErr w:type="spellStart"/>
      <w:r w:rsidRPr="00A22A63">
        <w:t>Holsman</w:t>
      </w:r>
      <w:proofErr w:type="spellEnd"/>
      <w:r w:rsidRPr="00A22A63">
        <w:t xml:space="preserve">, W. </w:t>
      </w:r>
      <w:proofErr w:type="spellStart"/>
      <w:r w:rsidRPr="00A22A63">
        <w:t>Palsson</w:t>
      </w:r>
      <w:proofErr w:type="spellEnd"/>
      <w:r w:rsidRPr="00A22A63">
        <w:t xml:space="preserve">, K. </w:t>
      </w:r>
      <w:proofErr w:type="spellStart"/>
      <w:r w:rsidRPr="00A22A63">
        <w:t>Shotwell</w:t>
      </w:r>
      <w:proofErr w:type="spellEnd"/>
      <w:r w:rsidRPr="00A22A63">
        <w:t xml:space="preserve">, Q. Yang, and S. </w:t>
      </w:r>
      <w:proofErr w:type="spellStart"/>
      <w:r w:rsidRPr="00A22A63">
        <w:t>Zador</w:t>
      </w:r>
      <w:proofErr w:type="spellEnd"/>
      <w:r w:rsidRPr="00A22A63">
        <w:t xml:space="preserve">. 2018.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3FB44719" w14:textId="77777777" w:rsidR="009424E6" w:rsidRPr="00A22A63" w:rsidRDefault="009424E6" w:rsidP="009424E6">
      <w:pPr>
        <w:ind w:left="720" w:hanging="720"/>
      </w:pPr>
      <w:proofErr w:type="spellStart"/>
      <w:r w:rsidRPr="00A22A63">
        <w:t>Barbeaux</w:t>
      </w:r>
      <w:proofErr w:type="spellEnd"/>
      <w:r w:rsidRPr="00A22A63">
        <w:t xml:space="preserve">. S. J., K. Aydin, B. </w:t>
      </w:r>
      <w:proofErr w:type="spellStart"/>
      <w:r w:rsidRPr="00A22A63">
        <w:t>Fissel</w:t>
      </w:r>
      <w:proofErr w:type="spellEnd"/>
      <w:r w:rsidRPr="00A22A63">
        <w:t xml:space="preserve">, K. </w:t>
      </w:r>
      <w:proofErr w:type="spellStart"/>
      <w:r w:rsidRPr="00A22A63">
        <w:t>Holsman</w:t>
      </w:r>
      <w:proofErr w:type="spellEnd"/>
      <w:r w:rsidRPr="00A22A63">
        <w:t xml:space="preserve">, W. </w:t>
      </w:r>
      <w:proofErr w:type="spellStart"/>
      <w:r w:rsidRPr="00A22A63">
        <w:t>Palsson</w:t>
      </w:r>
      <w:proofErr w:type="spellEnd"/>
      <w:r w:rsidRPr="00A22A63">
        <w:t xml:space="preserve">, K. </w:t>
      </w:r>
      <w:proofErr w:type="spellStart"/>
      <w:r w:rsidRPr="00A22A63">
        <w:t>Shotwell</w:t>
      </w:r>
      <w:proofErr w:type="spellEnd"/>
      <w:r w:rsidRPr="00A22A63">
        <w:t xml:space="preserve">, and S. </w:t>
      </w:r>
      <w:proofErr w:type="spellStart"/>
      <w:r w:rsidRPr="00A22A63">
        <w:t>Zador</w:t>
      </w:r>
      <w:proofErr w:type="spellEnd"/>
      <w:r w:rsidRPr="00A22A63">
        <w:t xml:space="preserve">. 2019. Assessment of the Pacific cod stock in the Gulf of Alaska. </w:t>
      </w:r>
      <w:r w:rsidRPr="00A22A63">
        <w:rPr>
          <w:i/>
          <w:iCs/>
        </w:rPr>
        <w:t>In</w:t>
      </w:r>
      <w:r w:rsidRPr="00A22A63">
        <w:t xml:space="preserve"> Plan Team for </w:t>
      </w:r>
      <w:proofErr w:type="spellStart"/>
      <w:r w:rsidRPr="00A22A63">
        <w:t>Groundfish</w:t>
      </w:r>
      <w:proofErr w:type="spellEnd"/>
      <w:r w:rsidRPr="00A22A63">
        <w:t xml:space="preserve"> Fisheries of the Gulf of Alaska (compiler),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021853E4" w14:textId="77777777" w:rsidR="009424E6" w:rsidRPr="00A22A63" w:rsidRDefault="009424E6" w:rsidP="009424E6">
      <w:pPr>
        <w:ind w:left="720" w:hanging="720"/>
      </w:pPr>
      <w:proofErr w:type="spellStart"/>
      <w:r w:rsidRPr="00A22A63">
        <w:t>Barbeaux</w:t>
      </w:r>
      <w:proofErr w:type="spellEnd"/>
      <w:r w:rsidRPr="00A22A63">
        <w:t xml:space="preserve">. S. J., B. Ferris, B. W. </w:t>
      </w:r>
      <w:proofErr w:type="spellStart"/>
      <w:r w:rsidRPr="00A22A63">
        <w:t>Palsson</w:t>
      </w:r>
      <w:proofErr w:type="spellEnd"/>
      <w:r w:rsidRPr="00A22A63">
        <w:t xml:space="preserve">, K. </w:t>
      </w:r>
      <w:proofErr w:type="spellStart"/>
      <w:r w:rsidRPr="00A22A63">
        <w:t>Shotwell</w:t>
      </w:r>
      <w:proofErr w:type="spellEnd"/>
      <w:r w:rsidRPr="00A22A63">
        <w:t xml:space="preserve">, I. Spies, M. Wang, and S. </w:t>
      </w:r>
      <w:proofErr w:type="spellStart"/>
      <w:r w:rsidRPr="00A22A63">
        <w:t>Zador</w:t>
      </w:r>
      <w:proofErr w:type="spellEnd"/>
      <w:r w:rsidRPr="00A22A63">
        <w:t xml:space="preserve">. 2020. Assessment of the Pacific cod stock in the Gulf of Alaska. </w:t>
      </w:r>
      <w:r w:rsidRPr="00A22A63">
        <w:rPr>
          <w:i/>
          <w:iCs/>
        </w:rPr>
        <w:t>In</w:t>
      </w:r>
      <w:r w:rsidRPr="00A22A63">
        <w:t xml:space="preserve"> Plan Team for </w:t>
      </w:r>
      <w:proofErr w:type="spellStart"/>
      <w:r w:rsidRPr="00A22A63">
        <w:t>Groundfish</w:t>
      </w:r>
      <w:proofErr w:type="spellEnd"/>
      <w:r w:rsidRPr="00A22A63">
        <w:t xml:space="preserve"> Fisheries of the Gulf of Alaska (compiler),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7A570214" w14:textId="77777777" w:rsidR="009424E6" w:rsidRPr="00A22A63" w:rsidRDefault="009424E6" w:rsidP="009424E6">
      <w:pPr>
        <w:ind w:left="720" w:hanging="720"/>
      </w:pPr>
      <w:proofErr w:type="spellStart"/>
      <w:r w:rsidRPr="00A22A63">
        <w:t>Barbeaux</w:t>
      </w:r>
      <w:proofErr w:type="spellEnd"/>
      <w:r w:rsidRPr="00A22A63">
        <w:t xml:space="preserve">. S. J., B. </w:t>
      </w:r>
      <w:proofErr w:type="spellStart"/>
      <w:r w:rsidRPr="00A22A63">
        <w:t>Ferriss</w:t>
      </w:r>
      <w:proofErr w:type="spellEnd"/>
      <w:r w:rsidRPr="00A22A63">
        <w:t xml:space="preserve">, B. Laurel, M. </w:t>
      </w:r>
      <w:proofErr w:type="spellStart"/>
      <w:r w:rsidRPr="00A22A63">
        <w:t>Litzow</w:t>
      </w:r>
      <w:proofErr w:type="spellEnd"/>
      <w:r w:rsidRPr="00A22A63">
        <w:t xml:space="preserve">, S. McDermott, J. Nielsen, W. </w:t>
      </w:r>
      <w:proofErr w:type="spellStart"/>
      <w:r w:rsidRPr="00A22A63">
        <w:t>Palsson</w:t>
      </w:r>
      <w:proofErr w:type="spellEnd"/>
      <w:r w:rsidRPr="00A22A63">
        <w:t xml:space="preserve">, I. Spies, and M. Wang. 2021.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76F7B891" w14:textId="77777777" w:rsidR="009424E6" w:rsidRPr="00A22A63" w:rsidRDefault="009424E6" w:rsidP="009424E6">
      <w:pPr>
        <w:ind w:left="720" w:hanging="720"/>
      </w:pPr>
      <w:proofErr w:type="spellStart"/>
      <w:r w:rsidRPr="00A22A63">
        <w:t>Baty</w:t>
      </w:r>
      <w:proofErr w:type="spellEnd"/>
      <w:r w:rsidRPr="00A22A63">
        <w:t xml:space="preserve">, F., C. Ritz, S. Charles, M. </w:t>
      </w:r>
      <w:proofErr w:type="spellStart"/>
      <w:r w:rsidRPr="00A22A63">
        <w:t>Brutsche</w:t>
      </w:r>
      <w:proofErr w:type="spellEnd"/>
      <w:r w:rsidRPr="00A22A63">
        <w:t xml:space="preserve">, J. </w:t>
      </w:r>
      <w:proofErr w:type="spellStart"/>
      <w:r w:rsidRPr="00A22A63">
        <w:t>Flandrois</w:t>
      </w:r>
      <w:proofErr w:type="spellEnd"/>
      <w:r w:rsidRPr="00A22A63">
        <w:t xml:space="preserve">, and M. </w:t>
      </w:r>
      <w:proofErr w:type="spellStart"/>
      <w:r w:rsidRPr="00A22A63">
        <w:t>Delignette</w:t>
      </w:r>
      <w:proofErr w:type="spellEnd"/>
      <w:r w:rsidRPr="00A22A63">
        <w:t xml:space="preserve">-Muller. 2015. A Toolbox for Nonlinear Regression in R: The Package </w:t>
      </w:r>
      <w:proofErr w:type="spellStart"/>
      <w:r w:rsidRPr="00A22A63">
        <w:t>nlstools</w:t>
      </w:r>
      <w:proofErr w:type="spellEnd"/>
      <w:r w:rsidRPr="00A22A63">
        <w:t xml:space="preserve">. Journal of Statistical Software, 66(5), 1-21. URL </w:t>
      </w:r>
      <w:hyperlink r:id="rId13" w:history="1">
        <w:r w:rsidRPr="00A22A63">
          <w:rPr>
            <w:rStyle w:val="Hyperlink"/>
            <w:rFonts w:eastAsia="Arial"/>
          </w:rPr>
          <w:t>http://www.jstatsoft.org/v66/i05/</w:t>
        </w:r>
      </w:hyperlink>
    </w:p>
    <w:p w14:paraId="18709AD3" w14:textId="77777777" w:rsidR="009424E6" w:rsidRPr="00A22A63" w:rsidRDefault="009424E6" w:rsidP="009424E6">
      <w:pPr>
        <w:ind w:left="720" w:hanging="720"/>
      </w:pPr>
      <w:r w:rsidRPr="00A22A63">
        <w:lastRenderedPageBreak/>
        <w:t xml:space="preserve">Betts, M., H. D. G. </w:t>
      </w:r>
      <w:proofErr w:type="spellStart"/>
      <w:r w:rsidRPr="00A22A63">
        <w:t>Maschner</w:t>
      </w:r>
      <w:proofErr w:type="spellEnd"/>
      <w:r w:rsidRPr="00A22A63">
        <w:t xml:space="preserve">, and D. S. Clark. 2011. </w:t>
      </w:r>
      <w:proofErr w:type="spellStart"/>
      <w:r w:rsidRPr="00A22A63">
        <w:t>Zooarchaeology</w:t>
      </w:r>
      <w:proofErr w:type="spellEnd"/>
      <w:r w:rsidRPr="00A22A63">
        <w:t xml:space="preserve"> of the ‘Fish That Stops’, in Madonna L. Moss and Aubrey Cannon, eds., </w:t>
      </w:r>
      <w:r w:rsidRPr="00A22A63">
        <w:rPr>
          <w:i/>
        </w:rPr>
        <w:t>The Archaeology of North Pacific Fisheries</w:t>
      </w:r>
      <w:r w:rsidRPr="00A22A63">
        <w:t>, University of Alaska Press, Fairbanks, Alaska, 188.</w:t>
      </w:r>
    </w:p>
    <w:p w14:paraId="46B1B4D1" w14:textId="20101DC0" w:rsidR="009424E6" w:rsidRPr="00A22A63" w:rsidRDefault="009424E6" w:rsidP="009424E6">
      <w:pPr>
        <w:ind w:left="720" w:hanging="720"/>
      </w:pPr>
      <w:proofErr w:type="spellStart"/>
      <w:r w:rsidRPr="00A22A63">
        <w:t>Bürkner</w:t>
      </w:r>
      <w:proofErr w:type="spellEnd"/>
      <w:r w:rsidRPr="00A22A63">
        <w:t>, P.-C</w:t>
      </w:r>
      <w:proofErr w:type="gramStart"/>
      <w:r w:rsidRPr="00A22A63">
        <w:t>..</w:t>
      </w:r>
      <w:proofErr w:type="gramEnd"/>
      <w:r w:rsidRPr="00A22A63">
        <w:t xml:space="preserve"> 2017. Advanced Bayesian Multilevel </w:t>
      </w:r>
      <w:proofErr w:type="gramStart"/>
      <w:r w:rsidRPr="00A22A63">
        <w:t>Modeling</w:t>
      </w:r>
      <w:proofErr w:type="gramEnd"/>
      <w:r w:rsidRPr="00A22A63">
        <w:t xml:space="preserve"> with the R Package </w:t>
      </w:r>
      <w:proofErr w:type="spellStart"/>
      <w:r w:rsidRPr="00A22A63">
        <w:t>brms</w:t>
      </w:r>
      <w:proofErr w:type="spellEnd"/>
      <w:r w:rsidRPr="00A22A63">
        <w:t xml:space="preserve">. </w:t>
      </w:r>
      <w:proofErr w:type="gramStart"/>
      <w:r w:rsidRPr="00A22A63">
        <w:t>arXiv:</w:t>
      </w:r>
      <w:proofErr w:type="gramEnd"/>
      <w:r w:rsidRPr="00A22A63">
        <w:t>1705.11123</w:t>
      </w:r>
    </w:p>
    <w:p w14:paraId="2A728161" w14:textId="77777777" w:rsidR="009424E6" w:rsidRPr="00A22A63" w:rsidRDefault="009424E6" w:rsidP="009424E6">
      <w:pPr>
        <w:ind w:left="720" w:hanging="720"/>
      </w:pPr>
      <w:proofErr w:type="spellStart"/>
      <w:r w:rsidRPr="00A22A63">
        <w:t>Cahalan</w:t>
      </w:r>
      <w:proofErr w:type="spellEnd"/>
      <w:r w:rsidRPr="00A22A63">
        <w:t xml:space="preserve">, J., J. Gasper, and J. Mondragon. 2014. Catch sampling and estimation in the federal </w:t>
      </w:r>
      <w:proofErr w:type="spellStart"/>
      <w:r w:rsidRPr="00A22A63">
        <w:t>groundfish</w:t>
      </w:r>
      <w:proofErr w:type="spellEnd"/>
      <w:r w:rsidRPr="00A22A63">
        <w:t xml:space="preserve"> fisheries off Alaska, 2015 edition. U.S. Dep. </w:t>
      </w:r>
      <w:proofErr w:type="spellStart"/>
      <w:r w:rsidRPr="00A22A63">
        <w:t>Commer</w:t>
      </w:r>
      <w:proofErr w:type="spellEnd"/>
      <w:r w:rsidRPr="00A22A63">
        <w:t>., NOAA Tech. Memo. NMFS-AFSC-286, 46 p.</w:t>
      </w:r>
    </w:p>
    <w:p w14:paraId="05DA3CB6" w14:textId="77777777" w:rsidR="009424E6" w:rsidRPr="00A22A63" w:rsidRDefault="009424E6" w:rsidP="009424E6">
      <w:pPr>
        <w:ind w:left="720" w:hanging="720"/>
      </w:pPr>
      <w:r w:rsidRPr="00A22A63">
        <w:t xml:space="preserve">Carpenter, B., A. </w:t>
      </w:r>
      <w:proofErr w:type="spellStart"/>
      <w:r w:rsidRPr="00A22A63">
        <w:t>Gelman</w:t>
      </w:r>
      <w:proofErr w:type="spellEnd"/>
      <w:r w:rsidRPr="00A22A63">
        <w:t xml:space="preserve">, M. D. Hoffman, D. Lee, B. Goodrich, M. Betancourt, M. Brubaker, J. </w:t>
      </w:r>
      <w:proofErr w:type="spellStart"/>
      <w:r w:rsidRPr="00A22A63">
        <w:t>Guo</w:t>
      </w:r>
      <w:proofErr w:type="spellEnd"/>
      <w:r w:rsidRPr="00A22A63">
        <w:t>, P. Li, and A. Riddell. 2017. Stan: A Probabilistic Programming Language. Journal of Statistical Software, 76(1), 1–32.</w:t>
      </w:r>
    </w:p>
    <w:p w14:paraId="2057B6C2" w14:textId="77777777" w:rsidR="009424E6" w:rsidRPr="00A22A63" w:rsidRDefault="009424E6" w:rsidP="009424E6">
      <w:pPr>
        <w:ind w:left="720" w:hanging="720"/>
      </w:pPr>
      <w:r w:rsidRPr="00A22A63">
        <w:t xml:space="preserve">Cunningham, K.M., M. F. </w:t>
      </w:r>
      <w:proofErr w:type="spellStart"/>
      <w:r w:rsidRPr="00A22A63">
        <w:t>Canino</w:t>
      </w:r>
      <w:proofErr w:type="spellEnd"/>
      <w:r w:rsidRPr="00A22A63">
        <w:t>, I. B. Spies, and L. Hauser. 2009. Genetic isolation by distance and localized fjord population structure in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limited effective dispersal in the northeastern Pacific Ocean. Canadian Journal of Fisheries and Aquatic Sciences, 66(1), pp.153-166.</w:t>
      </w:r>
    </w:p>
    <w:p w14:paraId="600B037F" w14:textId="77777777" w:rsidR="009424E6" w:rsidRPr="00A22A63" w:rsidRDefault="009424E6" w:rsidP="009424E6">
      <w:pPr>
        <w:ind w:left="720" w:hanging="720"/>
      </w:pPr>
      <w:r w:rsidRPr="00A22A63">
        <w:t xml:space="preserve">Danielson, S., and R. Hopcroft. 2022. Ocean temperature synthesis: Seward line May survey.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219202DE" w14:textId="77777777" w:rsidR="009424E6" w:rsidRPr="00A22A63" w:rsidRDefault="009424E6" w:rsidP="009424E6">
      <w:pPr>
        <w:ind w:left="720" w:hanging="720"/>
        <w:rPr>
          <w:color w:val="000000"/>
        </w:rPr>
      </w:pPr>
      <w:r w:rsidRPr="00A22A63">
        <w:rPr>
          <w:color w:val="000000"/>
        </w:rPr>
        <w:t xml:space="preserve">Drinan, D. P., K. M. </w:t>
      </w:r>
      <w:proofErr w:type="spellStart"/>
      <w:r w:rsidRPr="00A22A63">
        <w:rPr>
          <w:color w:val="000000"/>
        </w:rPr>
        <w:t>Gruenthal</w:t>
      </w:r>
      <w:proofErr w:type="spellEnd"/>
      <w:r w:rsidRPr="00A22A63">
        <w:rPr>
          <w:color w:val="000000"/>
        </w:rPr>
        <w:t xml:space="preserve">, M. F. </w:t>
      </w:r>
      <w:proofErr w:type="spellStart"/>
      <w:r w:rsidRPr="00A22A63">
        <w:rPr>
          <w:color w:val="000000"/>
        </w:rPr>
        <w:t>Canino</w:t>
      </w:r>
      <w:proofErr w:type="spellEnd"/>
      <w:r w:rsidRPr="00A22A63">
        <w:rPr>
          <w:color w:val="000000"/>
        </w:rPr>
        <w:t>, D. Lowry, M. C. Fisher, and L. Hauser. 2018. Population assignment and local adaptation along an isolation‐by‐distance gradient in Pacific cod (</w:t>
      </w:r>
      <w:proofErr w:type="spellStart"/>
      <w:r w:rsidRPr="00A22A63">
        <w:rPr>
          <w:i/>
          <w:color w:val="000000"/>
        </w:rPr>
        <w:t>Gadus</w:t>
      </w:r>
      <w:proofErr w:type="spellEnd"/>
      <w:r w:rsidRPr="00A22A63">
        <w:rPr>
          <w:i/>
          <w:color w:val="000000"/>
        </w:rPr>
        <w:t xml:space="preserve"> </w:t>
      </w:r>
      <w:proofErr w:type="spellStart"/>
      <w:r w:rsidRPr="00A22A63">
        <w:rPr>
          <w:i/>
          <w:color w:val="000000"/>
        </w:rPr>
        <w:t>macrocephalus</w:t>
      </w:r>
      <w:proofErr w:type="spellEnd"/>
      <w:r w:rsidRPr="00A22A63">
        <w:rPr>
          <w:color w:val="000000"/>
        </w:rPr>
        <w:t>). Evolutionary applications, 11(8), pp.1448-1464.</w:t>
      </w:r>
    </w:p>
    <w:p w14:paraId="7984CF6B" w14:textId="77777777" w:rsidR="009424E6" w:rsidRPr="00A22A63" w:rsidRDefault="009424E6" w:rsidP="009424E6">
      <w:pPr>
        <w:ind w:left="720" w:hanging="720"/>
      </w:pPr>
      <w:r w:rsidRPr="00A22A63">
        <w:t xml:space="preserve">Drummond, B., and H. Renner. 2022. Seabird synthesis: Alaska Maritime National Wildlife Refuge data.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771634BA" w14:textId="77777777" w:rsidR="009424E6" w:rsidRPr="00A22A63" w:rsidRDefault="009424E6" w:rsidP="009424E6">
      <w:pPr>
        <w:ind w:left="720" w:hanging="720"/>
      </w:pPr>
      <w:proofErr w:type="spellStart"/>
      <w:r w:rsidRPr="00A22A63">
        <w:rPr>
          <w:rFonts w:cs="Tahoma"/>
          <w:color w:val="222222"/>
          <w:shd w:val="clear" w:color="auto" w:fill="FFFFFF"/>
        </w:rPr>
        <w:t>Echave</w:t>
      </w:r>
      <w:proofErr w:type="spellEnd"/>
      <w:r w:rsidRPr="00A22A63">
        <w:rPr>
          <w:rFonts w:cs="Tahoma"/>
          <w:color w:val="222222"/>
          <w:shd w:val="clear" w:color="auto" w:fill="FFFFFF"/>
        </w:rPr>
        <w:t xml:space="preserve">, K. B., D. H. </w:t>
      </w:r>
      <w:proofErr w:type="spellStart"/>
      <w:r w:rsidRPr="00A22A63">
        <w:rPr>
          <w:rFonts w:cs="Tahoma"/>
          <w:color w:val="222222"/>
          <w:shd w:val="clear" w:color="auto" w:fill="FFFFFF"/>
        </w:rPr>
        <w:t>Hanselman</w:t>
      </w:r>
      <w:proofErr w:type="spellEnd"/>
      <w:r w:rsidRPr="00A22A63">
        <w:rPr>
          <w:rFonts w:cs="Tahoma"/>
          <w:color w:val="222222"/>
          <w:shd w:val="clear" w:color="auto" w:fill="FFFFFF"/>
        </w:rPr>
        <w:t xml:space="preserve">, M. D. </w:t>
      </w:r>
      <w:proofErr w:type="spellStart"/>
      <w:r w:rsidRPr="00A22A63">
        <w:rPr>
          <w:rFonts w:cs="Tahoma"/>
          <w:color w:val="222222"/>
          <w:shd w:val="clear" w:color="auto" w:fill="FFFFFF"/>
        </w:rPr>
        <w:t>Adkison</w:t>
      </w:r>
      <w:proofErr w:type="spellEnd"/>
      <w:r w:rsidRPr="00A22A63">
        <w:rPr>
          <w:rFonts w:cs="Tahoma"/>
          <w:color w:val="222222"/>
          <w:shd w:val="clear" w:color="auto" w:fill="FFFFFF"/>
        </w:rPr>
        <w:t xml:space="preserve">, and M. F. Sigler. 2012. Inter-decadal changes in sablefish, </w:t>
      </w:r>
      <w:proofErr w:type="spellStart"/>
      <w:r w:rsidRPr="00A22A63">
        <w:rPr>
          <w:rFonts w:cs="Tahoma"/>
          <w:i/>
          <w:color w:val="222222"/>
          <w:shd w:val="clear" w:color="auto" w:fill="FFFFFF"/>
        </w:rPr>
        <w:t>Anoplopoma</w:t>
      </w:r>
      <w:proofErr w:type="spellEnd"/>
      <w:r w:rsidRPr="00A22A63">
        <w:rPr>
          <w:rFonts w:cs="Tahoma"/>
          <w:i/>
          <w:color w:val="222222"/>
          <w:shd w:val="clear" w:color="auto" w:fill="FFFFFF"/>
        </w:rPr>
        <w:t xml:space="preserve"> fimbria</w:t>
      </w:r>
      <w:r w:rsidRPr="00A22A63">
        <w:rPr>
          <w:rFonts w:cs="Tahoma"/>
          <w:color w:val="222222"/>
          <w:shd w:val="clear" w:color="auto" w:fill="FFFFFF"/>
        </w:rPr>
        <w:t>, growth in the northeast Pacific Ocean. Fish. Bull. 210: 361-374</w:t>
      </w:r>
    </w:p>
    <w:p w14:paraId="29F1C353" w14:textId="77777777" w:rsidR="009424E6" w:rsidRPr="00A22A63" w:rsidRDefault="009424E6" w:rsidP="009424E6">
      <w:pPr>
        <w:ind w:left="720" w:hanging="720"/>
      </w:pPr>
      <w:proofErr w:type="spellStart"/>
      <w:r w:rsidRPr="00A22A63">
        <w:t>Faunce</w:t>
      </w:r>
      <w:proofErr w:type="spellEnd"/>
      <w:r w:rsidRPr="00A22A63">
        <w:t xml:space="preserve">, C., J. Sullivan, S. </w:t>
      </w:r>
      <w:proofErr w:type="spellStart"/>
      <w:r w:rsidRPr="00A22A63">
        <w:t>Barbeaux</w:t>
      </w:r>
      <w:proofErr w:type="spellEnd"/>
      <w:r w:rsidRPr="00A22A63">
        <w:t xml:space="preserve">, J. </w:t>
      </w:r>
      <w:proofErr w:type="spellStart"/>
      <w:r w:rsidRPr="00A22A63">
        <w:t>Cahalan</w:t>
      </w:r>
      <w:proofErr w:type="spellEnd"/>
      <w:r w:rsidRPr="00A22A63">
        <w:t xml:space="preserve">, J. Gasper, S. Lowe, and R. Webster. 2017. Deployment performance review of the 2016 North Pacific </w:t>
      </w:r>
      <w:proofErr w:type="spellStart"/>
      <w:r w:rsidRPr="00A22A63">
        <w:t>Groundfish</w:t>
      </w:r>
      <w:proofErr w:type="spellEnd"/>
      <w:r w:rsidRPr="00A22A63">
        <w:t xml:space="preserve"> and Halibut Observer Program. U.S. Dep. </w:t>
      </w:r>
      <w:proofErr w:type="spellStart"/>
      <w:r w:rsidRPr="00A22A63">
        <w:t>Commer</w:t>
      </w:r>
      <w:proofErr w:type="spellEnd"/>
      <w:r w:rsidRPr="00A22A63">
        <w:t>., NOAA Tech. Memo. NMFS-AFSC-358, 75 p.</w:t>
      </w:r>
    </w:p>
    <w:p w14:paraId="3ADF1574" w14:textId="77777777" w:rsidR="009424E6" w:rsidRPr="00A22A63" w:rsidRDefault="009424E6" w:rsidP="009424E6">
      <w:pPr>
        <w:ind w:left="720" w:hanging="720"/>
      </w:pPr>
      <w:r w:rsidRPr="00A22A63">
        <w:t xml:space="preserve">Fergusson, </w:t>
      </w:r>
      <w:proofErr w:type="gramStart"/>
      <w:r w:rsidRPr="00A22A63">
        <w:t>E..</w:t>
      </w:r>
      <w:proofErr w:type="gramEnd"/>
      <w:r w:rsidRPr="00A22A63">
        <w:t xml:space="preserve"> 2022. Long-term trends in zooplankton densities in Icy Strait, Southeast Alaska.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1B46D5DD" w14:textId="77777777" w:rsidR="009424E6" w:rsidRPr="00A22A63" w:rsidRDefault="009424E6" w:rsidP="009424E6">
      <w:pPr>
        <w:ind w:left="720" w:hanging="720"/>
      </w:pPr>
      <w:proofErr w:type="spellStart"/>
      <w:r w:rsidRPr="00A22A63">
        <w:t>Ferriss</w:t>
      </w:r>
      <w:proofErr w:type="spellEnd"/>
      <w:r w:rsidRPr="00A22A63">
        <w:t xml:space="preserve">, B., and S. </w:t>
      </w:r>
      <w:proofErr w:type="spellStart"/>
      <w:r w:rsidRPr="00A22A63">
        <w:t>Zador</w:t>
      </w:r>
      <w:proofErr w:type="spellEnd"/>
      <w:r w:rsidRPr="00A22A63">
        <w:t>. 2022. Ecosystem Status Report 2022: Gulf of Alaska, Stock Assessment and Fishery Evaluation Report, North Pacific Fishery Management Council, 1007 West Third, Suite 400, Anchorage, Alaska 99501.</w:t>
      </w:r>
    </w:p>
    <w:p w14:paraId="07874725" w14:textId="77777777" w:rsidR="009424E6" w:rsidRPr="00A22A63" w:rsidRDefault="009424E6" w:rsidP="009424E6">
      <w:pPr>
        <w:ind w:left="720" w:hanging="720"/>
      </w:pPr>
      <w:r w:rsidRPr="00A22A63">
        <w:t xml:space="preserve">Fournier, D. 1983. An analysis of the Hecate Strait Pacific cod fishery using an age-structured model incorporating density-dependent effects. Can. J. Fish. </w:t>
      </w:r>
      <w:proofErr w:type="spellStart"/>
      <w:r w:rsidRPr="00A22A63">
        <w:t>Aquat</w:t>
      </w:r>
      <w:proofErr w:type="spellEnd"/>
      <w:r w:rsidRPr="00A22A63">
        <w:t>. Sci. 40:1233-1243.</w:t>
      </w:r>
    </w:p>
    <w:p w14:paraId="6BC11155" w14:textId="77777777" w:rsidR="009424E6" w:rsidRPr="00A22A63" w:rsidRDefault="009424E6" w:rsidP="009424E6">
      <w:pPr>
        <w:ind w:left="720" w:hanging="720"/>
      </w:pPr>
      <w:proofErr w:type="spellStart"/>
      <w:r w:rsidRPr="00A22A63">
        <w:lastRenderedPageBreak/>
        <w:t>Geweke</w:t>
      </w:r>
      <w:proofErr w:type="spellEnd"/>
      <w:r w:rsidRPr="00A22A63">
        <w:t xml:space="preserve">, </w:t>
      </w:r>
      <w:proofErr w:type="gramStart"/>
      <w:r w:rsidRPr="00A22A63">
        <w:t>J..</w:t>
      </w:r>
      <w:proofErr w:type="gramEnd"/>
      <w:r w:rsidRPr="00A22A63">
        <w:t xml:space="preserve"> 1992. Evaluating the accuracy of sampling-based approaches to calculating posterior moments. In Bayesian Statistics 4 (</w:t>
      </w:r>
      <w:proofErr w:type="spellStart"/>
      <w:proofErr w:type="gramStart"/>
      <w:r w:rsidRPr="00A22A63">
        <w:t>ed</w:t>
      </w:r>
      <w:proofErr w:type="spellEnd"/>
      <w:proofErr w:type="gramEnd"/>
      <w:r w:rsidRPr="00A22A63">
        <w:t xml:space="preserve"> JM </w:t>
      </w:r>
      <w:proofErr w:type="spellStart"/>
      <w:r w:rsidRPr="00A22A63">
        <w:t>Bernado</w:t>
      </w:r>
      <w:proofErr w:type="spellEnd"/>
      <w:r w:rsidRPr="00A22A63">
        <w:t xml:space="preserve">, JO Berger, AP </w:t>
      </w:r>
      <w:proofErr w:type="spellStart"/>
      <w:r w:rsidRPr="00A22A63">
        <w:t>Dawid</w:t>
      </w:r>
      <w:proofErr w:type="spellEnd"/>
      <w:r w:rsidRPr="00A22A63">
        <w:t xml:space="preserve"> and AFM Smith). Clarendon Press, Oxford, UK.</w:t>
      </w:r>
    </w:p>
    <w:p w14:paraId="68C2E13D" w14:textId="77777777" w:rsidR="009424E6" w:rsidRPr="00A22A63" w:rsidRDefault="009424E6" w:rsidP="009424E6">
      <w:pPr>
        <w:ind w:left="720" w:hanging="720"/>
      </w:pPr>
      <w:proofErr w:type="spellStart"/>
      <w:r w:rsidRPr="00A22A63">
        <w:t>Hanselman</w:t>
      </w:r>
      <w:proofErr w:type="spellEnd"/>
      <w:r w:rsidRPr="00A22A63">
        <w:t xml:space="preserve">, D. H., C. R. Lunsford, C. J. </w:t>
      </w:r>
      <w:proofErr w:type="spellStart"/>
      <w:r w:rsidRPr="00A22A63">
        <w:t>Rodgveller</w:t>
      </w:r>
      <w:proofErr w:type="spellEnd"/>
      <w:r w:rsidRPr="00A22A63">
        <w:t xml:space="preserve">, and M. J. Peterson. 2016. Assessment of the sablefish stock in Alaska. In Stock assessment and fishery evaluation report for the </w:t>
      </w:r>
      <w:proofErr w:type="spellStart"/>
      <w:r w:rsidRPr="00A22A63">
        <w:t>groundfish</w:t>
      </w:r>
      <w:proofErr w:type="spellEnd"/>
      <w:r w:rsidRPr="00A22A63">
        <w:t xml:space="preserve"> resources of the GOA and BS/AI. North Pacific Fishery Management Council, 605 W 4th Ave, Suite </w:t>
      </w:r>
      <w:proofErr w:type="gramStart"/>
      <w:r w:rsidRPr="00A22A63">
        <w:t>306  Anchorage</w:t>
      </w:r>
      <w:proofErr w:type="gramEnd"/>
      <w:r w:rsidRPr="00A22A63">
        <w:t>, AK 99501. pp. 325-488.</w:t>
      </w:r>
    </w:p>
    <w:p w14:paraId="1747C8A4" w14:textId="77777777" w:rsidR="009424E6" w:rsidRPr="00A22A63" w:rsidRDefault="009424E6" w:rsidP="009424E6">
      <w:pPr>
        <w:ind w:left="720" w:hanging="720"/>
      </w:pPr>
      <w:r w:rsidRPr="00A22A63">
        <w:t xml:space="preserve">Hatch, S.A., M. </w:t>
      </w:r>
      <w:proofErr w:type="spellStart"/>
      <w:r w:rsidRPr="00A22A63">
        <w:t>Arimitsu</w:t>
      </w:r>
      <w:proofErr w:type="spellEnd"/>
      <w:r w:rsidRPr="00A22A63">
        <w:t xml:space="preserve">, and J. F. Piatt. 2022. Seabird breeding performance on Middleton Island.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37E8E923" w14:textId="77777777" w:rsidR="009424E6" w:rsidRPr="00A22A63" w:rsidRDefault="009424E6" w:rsidP="009424E6">
      <w:pPr>
        <w:ind w:left="720" w:hanging="720"/>
      </w:pPr>
      <w:r w:rsidRPr="00A22A63">
        <w:t xml:space="preserve">Hebert, K., and S. </w:t>
      </w:r>
      <w:proofErr w:type="spellStart"/>
      <w:r w:rsidRPr="00A22A63">
        <w:t>Dressel</w:t>
      </w:r>
      <w:proofErr w:type="spellEnd"/>
      <w:r w:rsidRPr="00A22A63">
        <w:t xml:space="preserve">. 2022. Southeastern Alaska Herring.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7D44A7F9" w14:textId="77777777" w:rsidR="009424E6" w:rsidRPr="00A22A63" w:rsidRDefault="009424E6" w:rsidP="009424E6">
      <w:pPr>
        <w:ind w:left="720" w:hanging="720"/>
      </w:pPr>
      <w:r w:rsidRPr="00A22A63">
        <w:t xml:space="preserve">Heidelberger, P., and P. D. Welch. 1983. Simulation run length control in the presence of an initial transient. </w:t>
      </w:r>
      <w:proofErr w:type="spellStart"/>
      <w:r w:rsidRPr="00A22A63">
        <w:t>Opns</w:t>
      </w:r>
      <w:proofErr w:type="spellEnd"/>
      <w:r w:rsidRPr="00A22A63">
        <w:t xml:space="preserve"> Res., 31, 1109-44 (1983)</w:t>
      </w:r>
    </w:p>
    <w:p w14:paraId="4DECE781" w14:textId="77777777" w:rsidR="009424E6" w:rsidRPr="00A22A63" w:rsidRDefault="009424E6" w:rsidP="009424E6">
      <w:pPr>
        <w:ind w:left="720" w:hanging="720"/>
      </w:pPr>
      <w:proofErr w:type="spellStart"/>
      <w:r w:rsidRPr="00A22A63">
        <w:t>Hobday</w:t>
      </w:r>
      <w:proofErr w:type="spellEnd"/>
      <w:r w:rsidRPr="00A22A63">
        <w:t xml:space="preserve">, A.J., L. V. Alexander, S. E. Perkins, D. A. </w:t>
      </w:r>
      <w:proofErr w:type="spellStart"/>
      <w:r w:rsidRPr="00A22A63">
        <w:t>Smale</w:t>
      </w:r>
      <w:proofErr w:type="spellEnd"/>
      <w:r w:rsidRPr="00A22A63">
        <w:t xml:space="preserve">, S. C. Straub, E. C. Oliver, J. A. </w:t>
      </w:r>
      <w:proofErr w:type="spellStart"/>
      <w:r w:rsidRPr="00A22A63">
        <w:t>Benthuysen</w:t>
      </w:r>
      <w:proofErr w:type="spellEnd"/>
      <w:r w:rsidRPr="00A22A63">
        <w:t xml:space="preserve">, M. T. Burrows, M. G. </w:t>
      </w:r>
      <w:proofErr w:type="spellStart"/>
      <w:r w:rsidRPr="00A22A63">
        <w:t>Donat</w:t>
      </w:r>
      <w:proofErr w:type="spellEnd"/>
      <w:r w:rsidRPr="00A22A63">
        <w:t>, M. Feng, and N. J. Holbrook. 2016. A hierarchical approach to defining marine heatwaves. Progress in Oceanography, 141, pp.227-238.</w:t>
      </w:r>
    </w:p>
    <w:p w14:paraId="147A1702" w14:textId="77777777" w:rsidR="009424E6" w:rsidRPr="00A22A63" w:rsidRDefault="009424E6" w:rsidP="009424E6">
      <w:pPr>
        <w:ind w:left="720" w:hanging="720"/>
        <w:rPr>
          <w:rFonts w:ascii="Times" w:hAnsi="Times" w:cs="Lucida Grande"/>
          <w:color w:val="000000"/>
        </w:rPr>
      </w:pPr>
      <w:proofErr w:type="spellStart"/>
      <w:r w:rsidRPr="00A22A63">
        <w:rPr>
          <w:rFonts w:ascii="Times" w:hAnsi="Times" w:cs="Lucida Grande"/>
          <w:color w:val="000000"/>
        </w:rPr>
        <w:t>Hobday</w:t>
      </w:r>
      <w:proofErr w:type="spellEnd"/>
      <w:r w:rsidRPr="00A22A63">
        <w:rPr>
          <w:rFonts w:ascii="Times" w:hAnsi="Times" w:cs="Lucida Grande"/>
          <w:color w:val="000000"/>
        </w:rPr>
        <w:t xml:space="preserve">, A. J., E. C. Oliver, A. S. Gupta, J. A. </w:t>
      </w:r>
      <w:proofErr w:type="spellStart"/>
      <w:r w:rsidRPr="00A22A63">
        <w:rPr>
          <w:rFonts w:ascii="Times" w:hAnsi="Times" w:cs="Lucida Grande"/>
          <w:color w:val="000000"/>
        </w:rPr>
        <w:t>Benthuysen</w:t>
      </w:r>
      <w:proofErr w:type="spellEnd"/>
      <w:r w:rsidRPr="00A22A63">
        <w:rPr>
          <w:rFonts w:ascii="Times" w:hAnsi="Times" w:cs="Lucida Grande"/>
          <w:color w:val="000000"/>
        </w:rPr>
        <w:t xml:space="preserve">, M. T. Burrows, M. G. </w:t>
      </w:r>
      <w:proofErr w:type="spellStart"/>
      <w:r w:rsidRPr="00A22A63">
        <w:rPr>
          <w:rFonts w:ascii="Times" w:hAnsi="Times" w:cs="Lucida Grande"/>
          <w:color w:val="000000"/>
        </w:rPr>
        <w:t>Donat</w:t>
      </w:r>
      <w:proofErr w:type="spellEnd"/>
      <w:r w:rsidRPr="00A22A63">
        <w:rPr>
          <w:rFonts w:ascii="Times" w:hAnsi="Times" w:cs="Lucida Grande"/>
          <w:color w:val="000000"/>
        </w:rPr>
        <w:t xml:space="preserve">, N. J. Holbrook, P. J. Moore, M. S. Thomsen, T. </w:t>
      </w:r>
      <w:proofErr w:type="spellStart"/>
      <w:r w:rsidRPr="00A22A63">
        <w:rPr>
          <w:rFonts w:ascii="Times" w:hAnsi="Times" w:cs="Lucida Grande"/>
          <w:color w:val="000000"/>
        </w:rPr>
        <w:t>Wernberg</w:t>
      </w:r>
      <w:proofErr w:type="spellEnd"/>
      <w:r w:rsidRPr="00A22A63">
        <w:rPr>
          <w:rFonts w:ascii="Times" w:hAnsi="Times" w:cs="Lucida Grande"/>
          <w:color w:val="000000"/>
        </w:rPr>
        <w:t xml:space="preserve">, and D. A. </w:t>
      </w:r>
      <w:proofErr w:type="spellStart"/>
      <w:r w:rsidRPr="00A22A63">
        <w:rPr>
          <w:rFonts w:ascii="Times" w:hAnsi="Times" w:cs="Lucida Grande"/>
          <w:color w:val="000000"/>
        </w:rPr>
        <w:t>Smale</w:t>
      </w:r>
      <w:proofErr w:type="spellEnd"/>
      <w:r w:rsidRPr="00A22A63">
        <w:rPr>
          <w:rFonts w:ascii="Times" w:hAnsi="Times" w:cs="Lucida Grande"/>
          <w:color w:val="000000"/>
        </w:rPr>
        <w:t>. 2018. Categorizing and naming marine heatwaves. Oceanography, 31(2), pp.162-173.</w:t>
      </w:r>
    </w:p>
    <w:p w14:paraId="2AD164B8" w14:textId="77777777" w:rsidR="009424E6" w:rsidRPr="00A22A63" w:rsidRDefault="009424E6" w:rsidP="009424E6">
      <w:pPr>
        <w:ind w:left="720" w:hanging="720"/>
        <w:rPr>
          <w:rFonts w:ascii="Times" w:hAnsi="Times" w:cs="Lucida Grande"/>
          <w:color w:val="000000"/>
        </w:rPr>
      </w:pPr>
      <w:r w:rsidRPr="00A22A63">
        <w:rPr>
          <w:rFonts w:ascii="Times" w:hAnsi="Times" w:cs="Lucida Grande"/>
          <w:color w:val="000000"/>
        </w:rPr>
        <w:t xml:space="preserve">Jensen, </w:t>
      </w:r>
      <w:proofErr w:type="gramStart"/>
      <w:r w:rsidRPr="00A22A63">
        <w:rPr>
          <w:rFonts w:ascii="Times" w:hAnsi="Times" w:cs="Lucida Grande"/>
          <w:color w:val="000000"/>
        </w:rPr>
        <w:t>A.L..</w:t>
      </w:r>
      <w:proofErr w:type="gramEnd"/>
      <w:r w:rsidRPr="00A22A63">
        <w:rPr>
          <w:rFonts w:ascii="Times" w:hAnsi="Times" w:cs="Lucida Grande"/>
          <w:color w:val="000000"/>
        </w:rPr>
        <w:t xml:space="preserve"> 1996. </w:t>
      </w:r>
      <w:proofErr w:type="spellStart"/>
      <w:r w:rsidRPr="00A22A63">
        <w:rPr>
          <w:rFonts w:ascii="Times" w:hAnsi="Times" w:cs="Lucida Grande"/>
          <w:color w:val="000000"/>
        </w:rPr>
        <w:t>Beverton</w:t>
      </w:r>
      <w:proofErr w:type="spellEnd"/>
      <w:r w:rsidRPr="00A22A63">
        <w:rPr>
          <w:rFonts w:ascii="Times" w:hAnsi="Times" w:cs="Lucida Grande"/>
          <w:color w:val="000000"/>
        </w:rPr>
        <w:t xml:space="preserve"> and Holt life history invariants result from optimal trade-off of reproduction and survival. Canadian Journal of Fisheries and Aquatic Sciences 53, 820– 822.</w:t>
      </w:r>
    </w:p>
    <w:p w14:paraId="3E11BB23" w14:textId="77777777" w:rsidR="009424E6" w:rsidRPr="00A22A63" w:rsidRDefault="009424E6" w:rsidP="009424E6">
      <w:pPr>
        <w:ind w:left="720" w:hanging="720"/>
      </w:pPr>
      <w:proofErr w:type="spellStart"/>
      <w:r w:rsidRPr="00A22A63">
        <w:t>Kastelle</w:t>
      </w:r>
      <w:proofErr w:type="spellEnd"/>
      <w:r w:rsidRPr="00A22A63">
        <w:t xml:space="preserve">, C. R., T. E. </w:t>
      </w:r>
      <w:proofErr w:type="spellStart"/>
      <w:r w:rsidRPr="00A22A63">
        <w:t>Helser</w:t>
      </w:r>
      <w:proofErr w:type="spellEnd"/>
      <w:r w:rsidRPr="00A22A63">
        <w:t xml:space="preserve">, J. L. McKay, C. G. Johnston, D. M. </w:t>
      </w:r>
      <w:proofErr w:type="spellStart"/>
      <w:r w:rsidRPr="00A22A63">
        <w:t>Anderl</w:t>
      </w:r>
      <w:proofErr w:type="spellEnd"/>
      <w:r w:rsidRPr="00A22A63">
        <w:t>, M. E. Matta, and D. G. Nichol. 2017. Age validation of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using high-resolution stable oxygen isotope (δ 18O) chronologies in otoliths. Fisheries research, 185, pp.43-53.</w:t>
      </w:r>
    </w:p>
    <w:p w14:paraId="494514D1" w14:textId="77777777" w:rsidR="009424E6" w:rsidRPr="00A22A63" w:rsidRDefault="009424E6" w:rsidP="009424E6">
      <w:pPr>
        <w:ind w:left="720" w:hanging="720"/>
      </w:pPr>
      <w:proofErr w:type="spellStart"/>
      <w:r w:rsidRPr="00A22A63">
        <w:t>Ketchen</w:t>
      </w:r>
      <w:proofErr w:type="spellEnd"/>
      <w:r w:rsidRPr="00A22A63">
        <w:t xml:space="preserve">, K. </w:t>
      </w:r>
      <w:proofErr w:type="gramStart"/>
      <w:r w:rsidRPr="00A22A63">
        <w:t>S..</w:t>
      </w:r>
      <w:proofErr w:type="gramEnd"/>
      <w:r w:rsidRPr="00A22A63">
        <w:t xml:space="preserve"> 1964. Preliminary results of studies on a growth and mortality of Pacific cod (</w:t>
      </w:r>
      <w:proofErr w:type="spellStart"/>
      <w:r w:rsidRPr="00A22A63">
        <w:rPr>
          <w:i/>
          <w:iCs/>
        </w:rPr>
        <w:t>Gadus</w:t>
      </w:r>
      <w:proofErr w:type="spellEnd"/>
      <w:r w:rsidRPr="00A22A63">
        <w:rPr>
          <w:i/>
          <w:iCs/>
        </w:rPr>
        <w:t xml:space="preserve"> </w:t>
      </w:r>
      <w:proofErr w:type="spellStart"/>
      <w:r w:rsidRPr="00A22A63">
        <w:rPr>
          <w:i/>
          <w:iCs/>
        </w:rPr>
        <w:t>macrocephalus</w:t>
      </w:r>
      <w:proofErr w:type="spellEnd"/>
      <w:r w:rsidRPr="00A22A63">
        <w:t>) in Hecate Strait, British Columbia. J. Fish. Res. Bd. Canada 21:1051-1067.</w:t>
      </w:r>
    </w:p>
    <w:p w14:paraId="7A3C6D5D" w14:textId="77777777" w:rsidR="009424E6" w:rsidRPr="00A22A63" w:rsidRDefault="009424E6" w:rsidP="009424E6">
      <w:pPr>
        <w:ind w:left="720" w:hanging="720"/>
      </w:pPr>
      <w:r w:rsidRPr="00A22A63">
        <w:t xml:space="preserve">Kimura, D. K., J. W. </w:t>
      </w:r>
      <w:proofErr w:type="spellStart"/>
      <w:r w:rsidRPr="00A22A63">
        <w:t>Balsiger</w:t>
      </w:r>
      <w:proofErr w:type="spellEnd"/>
      <w:r w:rsidRPr="00A22A63">
        <w:t>, and D. H. Ito. 1984. Generalized stock reduction analysis. Canadian Journal of Fisheries and Aquatic Sciences, 41(9), pp.1325-1333.</w:t>
      </w:r>
    </w:p>
    <w:p w14:paraId="7B3C8803" w14:textId="77777777" w:rsidR="009424E6" w:rsidRPr="00A22A63" w:rsidRDefault="009424E6" w:rsidP="009424E6">
      <w:pPr>
        <w:ind w:left="720" w:hanging="720"/>
      </w:pPr>
      <w:proofErr w:type="spellStart"/>
      <w:r w:rsidRPr="00A22A63">
        <w:t>Lemagie</w:t>
      </w:r>
      <w:proofErr w:type="spellEnd"/>
      <w:r w:rsidRPr="00A22A63">
        <w:t xml:space="preserve">, E., and M.W. Callahan. 2022. Ocean temperature synthesis: Satellite Data and Marine Heat Waves.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5C3AC569" w14:textId="77777777" w:rsidR="009424E6" w:rsidRPr="00A22A63" w:rsidRDefault="009424E6" w:rsidP="009424E6">
      <w:pPr>
        <w:ind w:left="720" w:hanging="720"/>
      </w:pPr>
      <w:r w:rsidRPr="00A22A63">
        <w:t xml:space="preserve">Low, L. </w:t>
      </w:r>
      <w:proofErr w:type="gramStart"/>
      <w:r w:rsidRPr="00A22A63">
        <w:t>L..</w:t>
      </w:r>
      <w:proofErr w:type="gramEnd"/>
      <w:r w:rsidRPr="00A22A63">
        <w:t xml:space="preserve"> 1974. A study of four major </w:t>
      </w:r>
      <w:proofErr w:type="spellStart"/>
      <w:r w:rsidRPr="00A22A63">
        <w:t>groundfish</w:t>
      </w:r>
      <w:proofErr w:type="spellEnd"/>
      <w:r w:rsidRPr="00A22A63">
        <w:t xml:space="preserve"> fisheries of the Bering Sea. Ph.D. Thesis, Univ. Washington, Seattle, WA. 240 p.</w:t>
      </w:r>
    </w:p>
    <w:p w14:paraId="55B443C1" w14:textId="77777777" w:rsidR="009424E6" w:rsidRPr="00A22A63" w:rsidRDefault="009424E6" w:rsidP="009424E6">
      <w:pPr>
        <w:ind w:left="720" w:hanging="720"/>
      </w:pPr>
      <w:proofErr w:type="spellStart"/>
      <w:r w:rsidRPr="00A22A63">
        <w:t>Methot</w:t>
      </w:r>
      <w:proofErr w:type="spellEnd"/>
      <w:r w:rsidRPr="00A22A63">
        <w:t xml:space="preserve">, R. </w:t>
      </w:r>
      <w:proofErr w:type="gramStart"/>
      <w:r w:rsidRPr="00A22A63">
        <w:t>D..</w:t>
      </w:r>
      <w:proofErr w:type="gramEnd"/>
      <w:r w:rsidRPr="00A22A63">
        <w:t xml:space="preserve"> 1986. Synthetic estimates of historical abundance and mortality for northern anchovy, </w:t>
      </w:r>
      <w:proofErr w:type="spellStart"/>
      <w:r w:rsidRPr="00A22A63">
        <w:rPr>
          <w:i/>
          <w:iCs/>
        </w:rPr>
        <w:t>Engraulis</w:t>
      </w:r>
      <w:proofErr w:type="spellEnd"/>
      <w:r w:rsidRPr="00A22A63">
        <w:rPr>
          <w:i/>
          <w:iCs/>
        </w:rPr>
        <w:t xml:space="preserve"> </w:t>
      </w:r>
      <w:proofErr w:type="spellStart"/>
      <w:r w:rsidRPr="00A22A63">
        <w:rPr>
          <w:i/>
          <w:iCs/>
        </w:rPr>
        <w:t>mordax</w:t>
      </w:r>
      <w:proofErr w:type="spellEnd"/>
      <w:r w:rsidRPr="00A22A63">
        <w:t>. NMFS, Southwest Fish. Cent., Admin. Rep. LJ 86-29, La Jolla, CA.</w:t>
      </w:r>
    </w:p>
    <w:p w14:paraId="7F98318E" w14:textId="77777777" w:rsidR="009424E6" w:rsidRPr="00A22A63" w:rsidRDefault="009424E6" w:rsidP="009424E6">
      <w:pPr>
        <w:ind w:left="720" w:hanging="720"/>
      </w:pPr>
      <w:proofErr w:type="spellStart"/>
      <w:r w:rsidRPr="00A22A63">
        <w:lastRenderedPageBreak/>
        <w:t>Methot</w:t>
      </w:r>
      <w:proofErr w:type="spellEnd"/>
      <w:r w:rsidRPr="00A22A63">
        <w:t xml:space="preserve">, R. </w:t>
      </w:r>
      <w:proofErr w:type="gramStart"/>
      <w:r w:rsidRPr="00A22A63">
        <w:t>D..</w:t>
      </w:r>
      <w:proofErr w:type="gramEnd"/>
      <w:r w:rsidRPr="00A22A63">
        <w:t xml:space="preserve"> 1990. Synthesis model: An adaptable framework for analysis of diverse stock assessment data. Int. N. Pac. Fish. Comm. Bull. 50:259-277.</w:t>
      </w:r>
    </w:p>
    <w:p w14:paraId="0CB20AC0" w14:textId="77777777" w:rsidR="009424E6" w:rsidRPr="00A22A63" w:rsidRDefault="009424E6" w:rsidP="009424E6">
      <w:pPr>
        <w:ind w:left="720" w:hanging="720"/>
      </w:pPr>
      <w:proofErr w:type="spellStart"/>
      <w:r w:rsidRPr="00A22A63">
        <w:t>Methot</w:t>
      </w:r>
      <w:proofErr w:type="spellEnd"/>
      <w:r w:rsidRPr="00A22A63">
        <w:t xml:space="preserve">, R. </w:t>
      </w:r>
      <w:proofErr w:type="gramStart"/>
      <w:r w:rsidRPr="00A22A63">
        <w:t>D..</w:t>
      </w:r>
      <w:proofErr w:type="gramEnd"/>
      <w:r w:rsidRPr="00A22A63">
        <w:t xml:space="preserve"> 2005. User manual for the assessment program Stock Synthesis 2 (SS2), Model Version 1.19. National Marine Fisheries Service, Northwest Fisheries Science Center, 2725 </w:t>
      </w:r>
      <w:proofErr w:type="spellStart"/>
      <w:r w:rsidRPr="00A22A63">
        <w:t>Montlake</w:t>
      </w:r>
      <w:proofErr w:type="spellEnd"/>
      <w:r w:rsidRPr="00A22A63">
        <w:t xml:space="preserve"> Blvd. East, Seattle, WA 98112-2097. 47 p.</w:t>
      </w:r>
    </w:p>
    <w:p w14:paraId="25532C76" w14:textId="77777777" w:rsidR="009424E6" w:rsidRPr="00A22A63" w:rsidRDefault="009424E6" w:rsidP="009424E6">
      <w:pPr>
        <w:ind w:left="720" w:hanging="720"/>
      </w:pPr>
      <w:proofErr w:type="spellStart"/>
      <w:r w:rsidRPr="00A22A63">
        <w:rPr>
          <w:rFonts w:eastAsiaTheme="minorEastAsia"/>
        </w:rPr>
        <w:t>Methot</w:t>
      </w:r>
      <w:proofErr w:type="spellEnd"/>
      <w:r w:rsidRPr="00A22A63">
        <w:rPr>
          <w:rFonts w:eastAsiaTheme="minorEastAsia"/>
        </w:rPr>
        <w:t>, R. D. and I. G. Taylor. 2011. Adjusting for bias due to variability of estimated recruitments in fishery assessment models. Canadian Journal of Fisheries and Aquatic Sciences, 68(10), pp.1744-1760.</w:t>
      </w:r>
    </w:p>
    <w:p w14:paraId="02DD7400" w14:textId="77777777" w:rsidR="009424E6" w:rsidRPr="00A22A63" w:rsidRDefault="009424E6" w:rsidP="009424E6">
      <w:pPr>
        <w:ind w:left="720" w:hanging="720"/>
      </w:pPr>
      <w:proofErr w:type="spellStart"/>
      <w:r w:rsidRPr="00A22A63">
        <w:t>Methot</w:t>
      </w:r>
      <w:proofErr w:type="spellEnd"/>
      <w:r w:rsidRPr="00A22A63">
        <w:t xml:space="preserve">, R. D., and C. R. </w:t>
      </w:r>
      <w:proofErr w:type="spellStart"/>
      <w:r w:rsidRPr="00A22A63">
        <w:t>Wetzell</w:t>
      </w:r>
      <w:proofErr w:type="spellEnd"/>
      <w:r w:rsidRPr="00A22A63">
        <w:t xml:space="preserve">. 2013. Stock synthesis: A biological and statistical framework for fish stock assessment and fishery management. Fish. </w:t>
      </w:r>
      <w:proofErr w:type="spellStart"/>
      <w:r w:rsidRPr="00A22A63">
        <w:t>Rsch</w:t>
      </w:r>
      <w:proofErr w:type="spellEnd"/>
      <w:r w:rsidRPr="00A22A63">
        <w:t>. 142:86-99.</w:t>
      </w:r>
    </w:p>
    <w:p w14:paraId="04B7E245" w14:textId="77777777" w:rsidR="009424E6" w:rsidRPr="00A22A63" w:rsidRDefault="009424E6" w:rsidP="009424E6">
      <w:pPr>
        <w:ind w:left="720" w:hanging="720"/>
      </w:pPr>
      <w:r w:rsidRPr="00A22A63">
        <w:t>Nash, R. D., A. H. Valencia, and A. J. Geffen. 2006. The origin of Fulton’s condition factor—setting the record straight. Fisheries, 31(5), pp.236-238.</w:t>
      </w:r>
    </w:p>
    <w:p w14:paraId="1D702260" w14:textId="77777777" w:rsidR="009424E6" w:rsidRPr="00A22A63" w:rsidRDefault="009424E6" w:rsidP="009424E6">
      <w:pPr>
        <w:ind w:left="720" w:hanging="720"/>
        <w:rPr>
          <w:rFonts w:ascii="Times" w:hAnsi="Times" w:cs="Lucida Grande"/>
          <w:color w:val="000000"/>
        </w:rPr>
      </w:pPr>
      <w:r w:rsidRPr="00A22A63">
        <w:rPr>
          <w:rFonts w:ascii="Times" w:hAnsi="Times" w:cs="Lucida Grande"/>
          <w:color w:val="000000"/>
        </w:rPr>
        <w:t>National Oceanographic and Atmospheric Administration (NOAA). 2017. NOAA OI SST V2 High Resolution Dataset. Available: https://www.esrl.noaa.gov/psd/data/gridded/data.noaa.oisst.v2.highres.html</w:t>
      </w:r>
    </w:p>
    <w:p w14:paraId="71E374E9" w14:textId="77777777" w:rsidR="009424E6" w:rsidRPr="00A22A63" w:rsidRDefault="009424E6" w:rsidP="009424E6">
      <w:pPr>
        <w:ind w:left="720" w:hanging="720"/>
      </w:pPr>
      <w:r w:rsidRPr="00A22A63">
        <w:t xml:space="preserve">Nichols, N. W., P. Converse, and K. Phillips. 2015. Annual management report for </w:t>
      </w:r>
      <w:proofErr w:type="spellStart"/>
      <w:r w:rsidRPr="00A22A63">
        <w:t>groundfish</w:t>
      </w:r>
      <w:proofErr w:type="spellEnd"/>
      <w:r w:rsidRPr="00A22A63">
        <w:t xml:space="preserve"> fisheries in the Kodiak, </w:t>
      </w:r>
      <w:proofErr w:type="spellStart"/>
      <w:r w:rsidRPr="00A22A63">
        <w:t>Chignik</w:t>
      </w:r>
      <w:proofErr w:type="spellEnd"/>
      <w:r w:rsidRPr="00A22A63">
        <w:t>, and South Alaska Peninsula Management Areas, 2014. Alaska Department of Fish and Game, Fishery Management Report No. 15-41, Anchorage.</w:t>
      </w:r>
    </w:p>
    <w:p w14:paraId="3E08FA81" w14:textId="77777777" w:rsidR="009424E6" w:rsidRPr="00A22A63" w:rsidRDefault="009424E6" w:rsidP="009424E6">
      <w:pPr>
        <w:ind w:left="720" w:hanging="720"/>
      </w:pPr>
      <w:proofErr w:type="spellStart"/>
      <w:r w:rsidRPr="00A22A63">
        <w:t>Palsson</w:t>
      </w:r>
      <w:proofErr w:type="spellEnd"/>
      <w:r w:rsidRPr="00A22A63">
        <w:t xml:space="preserve">, W. 2021. Miscellaneous Species in the Gulf of Alaska Bottom Trawl Survey. In </w:t>
      </w:r>
      <w:proofErr w:type="spellStart"/>
      <w:r w:rsidRPr="00A22A63">
        <w:t>Ferriss</w:t>
      </w:r>
      <w:proofErr w:type="spellEnd"/>
      <w:r w:rsidRPr="00A22A63">
        <w:t xml:space="preserve">, B. and </w:t>
      </w:r>
      <w:proofErr w:type="spellStart"/>
      <w:r w:rsidRPr="00A22A63">
        <w:t>Zador</w:t>
      </w:r>
      <w:proofErr w:type="spellEnd"/>
      <w:r w:rsidRPr="00A22A63">
        <w:t>, S., 2021. Ecosystem Status Report 2021: Gulf of Alaska, Stock Assessment and Fishery Evaluation Report, North Pacific Fishery Management Council, 1007 West Third, Suite 400, Anchorage, Alaska 99501.</w:t>
      </w:r>
    </w:p>
    <w:p w14:paraId="797EFFA6" w14:textId="77777777" w:rsidR="009424E6" w:rsidRPr="00A22A63" w:rsidRDefault="009424E6" w:rsidP="009424E6">
      <w:pPr>
        <w:ind w:left="720" w:hanging="720"/>
      </w:pPr>
      <w:proofErr w:type="spellStart"/>
      <w:r w:rsidRPr="00A22A63">
        <w:t>Pegau</w:t>
      </w:r>
      <w:proofErr w:type="spellEnd"/>
      <w:r w:rsidRPr="00A22A63">
        <w:t xml:space="preserve">, W.S., J. </w:t>
      </w:r>
      <w:proofErr w:type="spellStart"/>
      <w:r w:rsidRPr="00A22A63">
        <w:t>Trochta</w:t>
      </w:r>
      <w:proofErr w:type="spellEnd"/>
      <w:r w:rsidRPr="00A22A63">
        <w:t xml:space="preserve">, and S. </w:t>
      </w:r>
      <w:proofErr w:type="spellStart"/>
      <w:r w:rsidRPr="00A22A63">
        <w:t>Haught</w:t>
      </w:r>
      <w:proofErr w:type="spellEnd"/>
      <w:r w:rsidRPr="00A22A63">
        <w:t xml:space="preserve">. 2022. Prince William Sound Herring.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18228CE0" w14:textId="77777777" w:rsidR="009424E6" w:rsidRPr="00A22A63" w:rsidRDefault="009424E6" w:rsidP="009424E6">
      <w:pPr>
        <w:ind w:left="720" w:hanging="720"/>
      </w:pPr>
    </w:p>
    <w:p w14:paraId="008333BD" w14:textId="77777777" w:rsidR="009424E6" w:rsidRPr="00A22A63" w:rsidRDefault="009424E6" w:rsidP="009424E6">
      <w:pPr>
        <w:ind w:left="720" w:hanging="720"/>
      </w:pPr>
      <w:r w:rsidRPr="00A22A63">
        <w:t xml:space="preserve">Plummer, M., N. Best, K. Cowles, and K. Vines. 2006. CODA:  Convergence Diagnosis and Output Analysis for MCMC, R News, </w:t>
      </w:r>
      <w:proofErr w:type="spellStart"/>
      <w:r w:rsidRPr="00A22A63">
        <w:t>vol</w:t>
      </w:r>
      <w:proofErr w:type="spellEnd"/>
      <w:r w:rsidRPr="00A22A63">
        <w:t xml:space="preserve"> 6, 7-11.</w:t>
      </w:r>
    </w:p>
    <w:p w14:paraId="44647C47" w14:textId="77777777" w:rsidR="009424E6" w:rsidRPr="00A22A63" w:rsidRDefault="009424E6" w:rsidP="009424E6">
      <w:pPr>
        <w:ind w:left="720" w:hanging="720"/>
      </w:pPr>
      <w:r w:rsidRPr="00A22A63">
        <w:t>R Core Team. 2022. R: A language and environment for statistical computing. R Foundation for Statistical Computing, Vienna, Austria.</w:t>
      </w:r>
    </w:p>
    <w:p w14:paraId="5E00867C" w14:textId="77777777" w:rsidR="009424E6" w:rsidRPr="00A22A63" w:rsidRDefault="009424E6" w:rsidP="009424E6">
      <w:pPr>
        <w:ind w:left="720" w:hanging="720"/>
      </w:pPr>
      <w:r w:rsidRPr="00A22A63">
        <w:t xml:space="preserve">Raring, N. W., E. A. </w:t>
      </w:r>
      <w:proofErr w:type="spellStart"/>
      <w:r w:rsidRPr="00A22A63">
        <w:t>Laman</w:t>
      </w:r>
      <w:proofErr w:type="spellEnd"/>
      <w:r w:rsidRPr="00A22A63">
        <w:t xml:space="preserve">, P. G. von </w:t>
      </w:r>
      <w:proofErr w:type="spellStart"/>
      <w:r w:rsidRPr="00A22A63">
        <w:t>Szalay</w:t>
      </w:r>
      <w:proofErr w:type="spellEnd"/>
      <w:r w:rsidRPr="00A22A63">
        <w:t xml:space="preserve">, and M. H. Martin. 2016. Data report: 2011 Gulf of Alaska bottom trawl survey. U.S. Dep. </w:t>
      </w:r>
      <w:proofErr w:type="spellStart"/>
      <w:r w:rsidRPr="00A22A63">
        <w:t>Commer</w:t>
      </w:r>
      <w:proofErr w:type="spellEnd"/>
      <w:r w:rsidRPr="00A22A63">
        <w:t>., NOAA Tech. Memo. NMFS-AFSC-330, 231 p. doi:10.7289/V5/TM-AFSC-330.</w:t>
      </w:r>
    </w:p>
    <w:p w14:paraId="55342E6B" w14:textId="77777777" w:rsidR="009424E6" w:rsidRPr="00A22A63" w:rsidRDefault="009424E6" w:rsidP="009424E6">
      <w:pPr>
        <w:ind w:left="720" w:hanging="720"/>
      </w:pPr>
      <w:r w:rsidRPr="00A22A63">
        <w:t xml:space="preserve">Rose, G.A. and D. W. </w:t>
      </w:r>
      <w:proofErr w:type="spellStart"/>
      <w:r w:rsidRPr="00A22A63">
        <w:t>Kulka</w:t>
      </w:r>
      <w:proofErr w:type="spellEnd"/>
      <w:r w:rsidRPr="00A22A63">
        <w:t xml:space="preserve">. 1999. </w:t>
      </w:r>
      <w:proofErr w:type="spellStart"/>
      <w:r w:rsidRPr="00A22A63">
        <w:t>Hyperaggregation</w:t>
      </w:r>
      <w:proofErr w:type="spellEnd"/>
      <w:r w:rsidRPr="00A22A63">
        <w:t xml:space="preserve"> of fish and fisheries: how catch-per-unit-effort increased as the northern cod (</w:t>
      </w:r>
      <w:proofErr w:type="spellStart"/>
      <w:r w:rsidRPr="00A22A63">
        <w:rPr>
          <w:i/>
        </w:rPr>
        <w:t>Gadus</w:t>
      </w:r>
      <w:proofErr w:type="spellEnd"/>
      <w:r w:rsidRPr="00A22A63">
        <w:rPr>
          <w:i/>
        </w:rPr>
        <w:t xml:space="preserve"> </w:t>
      </w:r>
      <w:proofErr w:type="spellStart"/>
      <w:r w:rsidRPr="00A22A63">
        <w:rPr>
          <w:i/>
        </w:rPr>
        <w:t>morhua</w:t>
      </w:r>
      <w:proofErr w:type="spellEnd"/>
      <w:r w:rsidRPr="00A22A63">
        <w:t>) declined. Canadian Journal of Fisheries and Aquatic Sciences, 56(S1), pp.118-127.</w:t>
      </w:r>
    </w:p>
    <w:p w14:paraId="4DE5A3E0" w14:textId="77777777" w:rsidR="009424E6" w:rsidRPr="00A22A63" w:rsidRDefault="009424E6" w:rsidP="009424E6">
      <w:pPr>
        <w:ind w:left="720" w:hanging="720"/>
      </w:pPr>
      <w:proofErr w:type="spellStart"/>
      <w:r w:rsidRPr="00A22A63">
        <w:lastRenderedPageBreak/>
        <w:t>Rutecki</w:t>
      </w:r>
      <w:proofErr w:type="spellEnd"/>
      <w:r w:rsidRPr="00A22A63">
        <w:t xml:space="preserve">, T. L., and E. R. </w:t>
      </w:r>
      <w:proofErr w:type="spellStart"/>
      <w:r w:rsidRPr="00A22A63">
        <w:t>Varosi</w:t>
      </w:r>
      <w:proofErr w:type="spellEnd"/>
      <w:r w:rsidRPr="00A22A63">
        <w:t xml:space="preserve">. 1997. Distribution, age, and growth of juvenile sablefish, </w:t>
      </w:r>
      <w:proofErr w:type="spellStart"/>
      <w:r w:rsidRPr="00A22A63">
        <w:rPr>
          <w:i/>
        </w:rPr>
        <w:t>Anoplopoma</w:t>
      </w:r>
      <w:proofErr w:type="spellEnd"/>
      <w:r w:rsidRPr="00A22A63">
        <w:rPr>
          <w:i/>
        </w:rPr>
        <w:t xml:space="preserve"> fimbria</w:t>
      </w:r>
      <w:r w:rsidRPr="00A22A63">
        <w:t xml:space="preserve">, in southeast Alaska. U.S. Dep. </w:t>
      </w:r>
      <w:proofErr w:type="spellStart"/>
      <w:r w:rsidRPr="00A22A63">
        <w:t>Commer</w:t>
      </w:r>
      <w:proofErr w:type="spellEnd"/>
      <w:r w:rsidRPr="00A22A63">
        <w:t>., NOAA Technical Report NMFS, vol. 130, pp. 45– 54.</w:t>
      </w:r>
    </w:p>
    <w:p w14:paraId="7DCC9C84" w14:textId="77777777" w:rsidR="009424E6" w:rsidRPr="00A22A63" w:rsidRDefault="009424E6" w:rsidP="009424E6">
      <w:pPr>
        <w:ind w:left="720" w:hanging="720"/>
      </w:pPr>
      <w:proofErr w:type="spellStart"/>
      <w:r w:rsidRPr="00A22A63">
        <w:t>Saha</w:t>
      </w:r>
      <w:proofErr w:type="spellEnd"/>
      <w:r w:rsidRPr="00A22A63">
        <w:t xml:space="preserve">, S., J. M. </w:t>
      </w:r>
      <w:proofErr w:type="spellStart"/>
      <w:r w:rsidRPr="00A22A63">
        <w:t>Solé</w:t>
      </w:r>
      <w:proofErr w:type="spellEnd"/>
      <w:r w:rsidRPr="00A22A63">
        <w:t xml:space="preserve">, R. </w:t>
      </w:r>
      <w:proofErr w:type="spellStart"/>
      <w:r w:rsidRPr="00A22A63">
        <w:t>Arasa</w:t>
      </w:r>
      <w:proofErr w:type="spellEnd"/>
      <w:r w:rsidRPr="00A22A63">
        <w:t xml:space="preserve">, M. </w:t>
      </w:r>
      <w:proofErr w:type="spellStart"/>
      <w:r w:rsidRPr="00A22A63">
        <w:t>Picanyol</w:t>
      </w:r>
      <w:proofErr w:type="spellEnd"/>
      <w:r w:rsidRPr="00A22A63">
        <w:t>, </w:t>
      </w:r>
      <w:hyperlink r:id="rId14" w:tgtFrame="_blank" w:history="1">
        <w:r w:rsidRPr="00A22A63">
          <w:t>M. Á. González</w:t>
        </w:r>
      </w:hyperlink>
      <w:r w:rsidRPr="00A22A63">
        <w:t>, </w:t>
      </w:r>
      <w:hyperlink r:id="rId15" w:tgtFrame="_blank" w:history="1">
        <w:r w:rsidRPr="00A22A63">
          <w:t>A. Domingo-</w:t>
        </w:r>
        <w:proofErr w:type="spellStart"/>
        <w:r w:rsidRPr="00A22A63">
          <w:t>Dalmau</w:t>
        </w:r>
        <w:proofErr w:type="spellEnd"/>
      </w:hyperlink>
      <w:r w:rsidRPr="00A22A63">
        <w:t>, </w:t>
      </w:r>
      <w:hyperlink r:id="rId16" w:tgtFrame="_blank" w:history="1">
        <w:r w:rsidRPr="00A22A63">
          <w:t xml:space="preserve">M. </w:t>
        </w:r>
        <w:proofErr w:type="spellStart"/>
        <w:r w:rsidRPr="00A22A63">
          <w:t>Masdeu</w:t>
        </w:r>
        <w:proofErr w:type="spellEnd"/>
      </w:hyperlink>
      <w:r w:rsidRPr="00A22A63">
        <w:t>, </w:t>
      </w:r>
      <w:hyperlink r:id="rId17" w:tgtFrame="_blank" w:history="1">
        <w:r w:rsidRPr="00A22A63">
          <w:t>I. Porras</w:t>
        </w:r>
      </w:hyperlink>
      <w:r w:rsidRPr="00A22A63">
        <w:t>, and </w:t>
      </w:r>
      <w:hyperlink r:id="rId18" w:tgtFrame="_blank" w:history="1">
        <w:r w:rsidRPr="00A22A63">
          <w:t xml:space="preserve">B. </w:t>
        </w:r>
        <w:proofErr w:type="spellStart"/>
        <w:r w:rsidRPr="00A22A63">
          <w:t>Codina</w:t>
        </w:r>
        <w:proofErr w:type="spellEnd"/>
      </w:hyperlink>
      <w:r w:rsidRPr="00A22A63">
        <w:t xml:space="preserve">. 2010. The NCEP Climate Forecast System Reanalysis. Bulletin of American Meteorological Society, 91, 1015-1057. </w:t>
      </w:r>
    </w:p>
    <w:p w14:paraId="2D9D737C" w14:textId="77777777" w:rsidR="009424E6" w:rsidRPr="00A22A63" w:rsidRDefault="009424E6" w:rsidP="009424E6">
      <w:pPr>
        <w:ind w:left="720" w:hanging="720"/>
      </w:pPr>
      <w:r w:rsidRPr="00A22A63">
        <w:t>Sasaki, T. 1985. Studies on the sablefish resources in the North Pacific Ocean. Bulletin 22, (1-108), Far Seas Fishery Laboratory. Shimizu, 424, Japan.</w:t>
      </w:r>
    </w:p>
    <w:p w14:paraId="0C641585" w14:textId="77777777" w:rsidR="009424E6" w:rsidRPr="00A22A63" w:rsidRDefault="009424E6" w:rsidP="009424E6">
      <w:pPr>
        <w:ind w:left="720" w:hanging="720"/>
      </w:pPr>
      <w:r w:rsidRPr="00A22A63">
        <w:t xml:space="preserve">Schlegel, R.W. and A. J. Smit. 2018. </w:t>
      </w:r>
      <w:proofErr w:type="spellStart"/>
      <w:proofErr w:type="gramStart"/>
      <w:r w:rsidRPr="00A22A63">
        <w:t>heatwaveR</w:t>
      </w:r>
      <w:proofErr w:type="spellEnd"/>
      <w:proofErr w:type="gramEnd"/>
      <w:r w:rsidRPr="00A22A63">
        <w:t>: A central algorithm for the detection of heatwaves and cold-spells. J. Open Source Software, 3(27), p.821.</w:t>
      </w:r>
    </w:p>
    <w:p w14:paraId="769A4F01" w14:textId="77777777" w:rsidR="009424E6" w:rsidRPr="00A22A63" w:rsidRDefault="009424E6" w:rsidP="009424E6">
      <w:pPr>
        <w:ind w:left="720" w:hanging="720"/>
      </w:pPr>
      <w:r w:rsidRPr="00A22A63">
        <w:rPr>
          <w:rFonts w:eastAsia="Calibri"/>
        </w:rPr>
        <w:t>Shi, Y., D. Gunderson, P. Munro, and J. Urban. 2007. Estimating movement rates of Pacific cod (</w:t>
      </w:r>
      <w:proofErr w:type="spellStart"/>
      <w:r w:rsidRPr="00A22A63">
        <w:rPr>
          <w:rFonts w:eastAsia="Calibri"/>
          <w:i/>
        </w:rPr>
        <w:t>Gadus</w:t>
      </w:r>
      <w:proofErr w:type="spellEnd"/>
      <w:r w:rsidRPr="00A22A63">
        <w:rPr>
          <w:rFonts w:eastAsia="Calibri"/>
          <w:i/>
        </w:rPr>
        <w:t xml:space="preserve"> </w:t>
      </w:r>
      <w:proofErr w:type="spellStart"/>
      <w:r w:rsidRPr="00A22A63">
        <w:rPr>
          <w:rFonts w:eastAsia="Calibri"/>
          <w:i/>
        </w:rPr>
        <w:t>macrocephalus</w:t>
      </w:r>
      <w:proofErr w:type="spellEnd"/>
      <w:r w:rsidRPr="00A22A63">
        <w:rPr>
          <w:rFonts w:eastAsia="Calibri"/>
        </w:rPr>
        <w:t>) in the Bering Sea and the Gulf of Alaska using mark-recapture methods. North Pacific Research Board Final Report, 620.</w:t>
      </w:r>
    </w:p>
    <w:p w14:paraId="18D5C257" w14:textId="77777777" w:rsidR="009424E6" w:rsidRPr="00A22A63" w:rsidRDefault="009424E6" w:rsidP="009424E6">
      <w:pPr>
        <w:ind w:left="720" w:hanging="720"/>
      </w:pPr>
      <w:r w:rsidRPr="00A22A63">
        <w:t>Shimada, A. M., and D. K. Kimura. 1994. Seasonal movements of Pacific cod (</w:t>
      </w:r>
      <w:proofErr w:type="spellStart"/>
      <w:r w:rsidRPr="00A22A63">
        <w:rPr>
          <w:i/>
          <w:iCs/>
        </w:rPr>
        <w:t>Gadus</w:t>
      </w:r>
      <w:proofErr w:type="spellEnd"/>
      <w:r w:rsidRPr="00A22A63">
        <w:rPr>
          <w:i/>
          <w:iCs/>
        </w:rPr>
        <w:t xml:space="preserve"> </w:t>
      </w:r>
      <w:proofErr w:type="spellStart"/>
      <w:r w:rsidRPr="00A22A63">
        <w:rPr>
          <w:i/>
          <w:iCs/>
        </w:rPr>
        <w:t>macrocephalus</w:t>
      </w:r>
      <w:proofErr w:type="spellEnd"/>
      <w:r w:rsidRPr="00A22A63">
        <w:t>) in the eastern Bering Sea and adjacent waters based on tag-recapture data. U.S. Natl. Mar. Fish. Serv., Fish. Bull. 92:800-816.</w:t>
      </w:r>
    </w:p>
    <w:p w14:paraId="5B8D4983" w14:textId="77777777" w:rsidR="009424E6" w:rsidRPr="00A22A63" w:rsidRDefault="009424E6" w:rsidP="009424E6">
      <w:pPr>
        <w:ind w:left="720" w:hanging="720"/>
      </w:pPr>
      <w:r w:rsidRPr="00A22A63">
        <w:t xml:space="preserve">Sigler, M. F. and J. T. Fujioka. 1988. Evaluation of variability in sablefish, </w:t>
      </w:r>
      <w:proofErr w:type="spellStart"/>
      <w:r w:rsidRPr="00A22A63">
        <w:rPr>
          <w:i/>
        </w:rPr>
        <w:t>Anoplopoma</w:t>
      </w:r>
      <w:proofErr w:type="spellEnd"/>
      <w:r w:rsidRPr="00A22A63">
        <w:rPr>
          <w:i/>
        </w:rPr>
        <w:t xml:space="preserve"> fimbria</w:t>
      </w:r>
      <w:r w:rsidRPr="00A22A63">
        <w:t>, abundance indices in the Gulf of Alaska using the bootstrap method. Fish. Bull. 86: 445-452.</w:t>
      </w:r>
    </w:p>
    <w:p w14:paraId="564A127C" w14:textId="77777777" w:rsidR="009424E6" w:rsidRPr="00A22A63" w:rsidRDefault="009424E6" w:rsidP="009424E6">
      <w:pPr>
        <w:ind w:left="720" w:hanging="720"/>
      </w:pPr>
      <w:r w:rsidRPr="00A22A63">
        <w:t xml:space="preserve">Sigler, M. F., and H. H. Zenger. 1989. Assessment of Gulf of Alaska sablefish and other </w:t>
      </w:r>
      <w:proofErr w:type="spellStart"/>
      <w:r w:rsidRPr="00A22A63">
        <w:t>groundfish</w:t>
      </w:r>
      <w:proofErr w:type="spellEnd"/>
      <w:r w:rsidRPr="00A22A63">
        <w:t xml:space="preserve"> based on the domestic longline survey, 1987. NOAA Tech. Memo. NMFS F/NWC-169.</w:t>
      </w:r>
    </w:p>
    <w:p w14:paraId="72B40E76" w14:textId="77777777" w:rsidR="009424E6" w:rsidRPr="00A22A63" w:rsidRDefault="009424E6" w:rsidP="009424E6">
      <w:pPr>
        <w:ind w:left="720" w:hanging="720"/>
      </w:pPr>
      <w:proofErr w:type="spellStart"/>
      <w:r w:rsidRPr="00A22A63">
        <w:t>Siwicke</w:t>
      </w:r>
      <w:proofErr w:type="spellEnd"/>
      <w:r w:rsidRPr="00A22A63">
        <w:t xml:space="preserve">, </w:t>
      </w:r>
      <w:proofErr w:type="gramStart"/>
      <w:r w:rsidRPr="00A22A63">
        <w:t>K..</w:t>
      </w:r>
      <w:proofErr w:type="gramEnd"/>
      <w:r w:rsidRPr="00A22A63">
        <w:t xml:space="preserve"> 2022. Ocean temperature synthesis: Longline survey.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009BC8E5" w14:textId="77777777" w:rsidR="009424E6" w:rsidRPr="00A22A63" w:rsidRDefault="009424E6" w:rsidP="009424E6">
      <w:pPr>
        <w:ind w:left="720" w:hanging="720"/>
      </w:pPr>
      <w:proofErr w:type="spellStart"/>
      <w:r w:rsidRPr="00A22A63">
        <w:t>Soderlund</w:t>
      </w:r>
      <w:proofErr w:type="spellEnd"/>
      <w:r w:rsidRPr="00A22A63">
        <w:t xml:space="preserve">, E., C. Dykstra, T. </w:t>
      </w:r>
      <w:proofErr w:type="spellStart"/>
      <w:r w:rsidRPr="00A22A63">
        <w:t>Geernaert</w:t>
      </w:r>
      <w:proofErr w:type="spellEnd"/>
      <w:r w:rsidRPr="00A22A63">
        <w:t xml:space="preserve">, E. Anderson-Chao, and A. </w:t>
      </w:r>
      <w:proofErr w:type="spellStart"/>
      <w:r w:rsidRPr="00A22A63">
        <w:t>Ranta</w:t>
      </w:r>
      <w:proofErr w:type="spellEnd"/>
      <w:r w:rsidRPr="00A22A63">
        <w:t>. 2009. 2008 Standardized stock assessment survey. Int. Pac. Halibut Comm. Report of Assessment and Research Activities 2008: 469-496</w:t>
      </w:r>
    </w:p>
    <w:p w14:paraId="7376AEC3" w14:textId="77777777" w:rsidR="009424E6" w:rsidRPr="00A22A63" w:rsidRDefault="009424E6" w:rsidP="009424E6">
      <w:pPr>
        <w:ind w:left="720" w:hanging="720"/>
      </w:pPr>
      <w:proofErr w:type="spellStart"/>
      <w:r w:rsidRPr="00A22A63">
        <w:t>Spalinger</w:t>
      </w:r>
      <w:proofErr w:type="spellEnd"/>
      <w:r w:rsidRPr="00A22A63">
        <w:t xml:space="preserve">, </w:t>
      </w:r>
      <w:proofErr w:type="gramStart"/>
      <w:r w:rsidRPr="00A22A63">
        <w:t>K..</w:t>
      </w:r>
      <w:proofErr w:type="gramEnd"/>
      <w:r w:rsidRPr="00A22A63">
        <w:t xml:space="preserve"> 2006. Bottom trawl survey of crab and </w:t>
      </w:r>
      <w:proofErr w:type="spellStart"/>
      <w:r w:rsidRPr="00A22A63">
        <w:t>groundfish</w:t>
      </w:r>
      <w:proofErr w:type="spellEnd"/>
      <w:r w:rsidRPr="00A22A63">
        <w:t xml:space="preserve">: Kodiak, </w:t>
      </w:r>
      <w:proofErr w:type="spellStart"/>
      <w:r w:rsidRPr="00A22A63">
        <w:t>Chignik</w:t>
      </w:r>
      <w:proofErr w:type="spellEnd"/>
      <w:r w:rsidRPr="00A22A63">
        <w:t>, South Peninsula, and eastern Aleutian management districts, 2005. Alaska Department of Fish and Game, Division of Sport Fish, Research and Technical Services.</w:t>
      </w:r>
    </w:p>
    <w:p w14:paraId="2B1B6A2D" w14:textId="77777777" w:rsidR="009424E6" w:rsidRPr="00A22A63" w:rsidRDefault="009424E6" w:rsidP="009424E6">
      <w:pPr>
        <w:ind w:left="720" w:hanging="720"/>
      </w:pPr>
      <w:r w:rsidRPr="00A22A63">
        <w:t>Spies, I., 2012. Landscape genetics reveals population subdivision in Bering Sea and Aleutian Islands Pacific cod. Transactions of the American Fisheries Society, 141(6), pp.1557-1573.</w:t>
      </w:r>
    </w:p>
    <w:p w14:paraId="55C4FE9D" w14:textId="77777777" w:rsidR="009424E6" w:rsidRPr="00A22A63" w:rsidRDefault="009424E6" w:rsidP="009424E6">
      <w:pPr>
        <w:ind w:left="720" w:hanging="720"/>
      </w:pPr>
      <w:r w:rsidRPr="00A22A63">
        <w:t xml:space="preserve">Spies, I., K. M. </w:t>
      </w:r>
      <w:proofErr w:type="spellStart"/>
      <w:r w:rsidRPr="00A22A63">
        <w:t>Gruenthal</w:t>
      </w:r>
      <w:proofErr w:type="spellEnd"/>
      <w:r w:rsidRPr="00A22A63">
        <w:t xml:space="preserve">, D. P. Drinan, A. B. Hollowed, D. E. Stevenson, C. M. </w:t>
      </w:r>
      <w:proofErr w:type="spellStart"/>
      <w:r w:rsidRPr="00A22A63">
        <w:t>Tarpey</w:t>
      </w:r>
      <w:proofErr w:type="spellEnd"/>
      <w:r w:rsidRPr="00A22A63">
        <w:t>, and L. Hauser. 2019. Genetic evidence of a northward range expansion in the eastern Bering Sea stock of Pacific cod. Evolutionary applications, 13(2), pp.362-375</w:t>
      </w:r>
    </w:p>
    <w:p w14:paraId="0168A4B5" w14:textId="77777777" w:rsidR="009424E6" w:rsidRPr="00A22A63" w:rsidRDefault="009424E6" w:rsidP="009424E6">
      <w:pPr>
        <w:ind w:left="720" w:hanging="720"/>
      </w:pPr>
      <w:r w:rsidRPr="00A22A63">
        <w:t xml:space="preserve">Spies, I., D. Drinan, E. </w:t>
      </w:r>
      <w:proofErr w:type="spellStart"/>
      <w:r w:rsidRPr="00A22A63">
        <w:t>Petrou</w:t>
      </w:r>
      <w:proofErr w:type="spellEnd"/>
      <w:r w:rsidRPr="00A22A63">
        <w:t xml:space="preserve">, R. </w:t>
      </w:r>
      <w:proofErr w:type="spellStart"/>
      <w:r w:rsidRPr="00A22A63">
        <w:t>Spurr</w:t>
      </w:r>
      <w:proofErr w:type="spellEnd"/>
      <w:r w:rsidRPr="00A22A63">
        <w:t xml:space="preserve">, C. </w:t>
      </w:r>
      <w:proofErr w:type="spellStart"/>
      <w:r w:rsidRPr="00A22A63">
        <w:t>Tarpey</w:t>
      </w:r>
      <w:proofErr w:type="spellEnd"/>
      <w:r w:rsidRPr="00A22A63">
        <w:t xml:space="preserve">, T. </w:t>
      </w:r>
      <w:proofErr w:type="spellStart"/>
      <w:r w:rsidRPr="00A22A63">
        <w:t>Hartinger</w:t>
      </w:r>
      <w:proofErr w:type="spellEnd"/>
      <w:r w:rsidRPr="00A22A63">
        <w:t xml:space="preserve">, W. Larson, and L. Hauser. 2021. Evidence for selection in spatially distinct patterns of a putative zona </w:t>
      </w:r>
      <w:proofErr w:type="spellStart"/>
      <w:r w:rsidRPr="00A22A63">
        <w:t>pellucida</w:t>
      </w:r>
      <w:proofErr w:type="spellEnd"/>
      <w:r w:rsidRPr="00A22A63">
        <w:t xml:space="preserve"> gene in Pacific cod, and implications for management. Ecology and Evolution, 11(23): 16661-16679.</w:t>
      </w:r>
    </w:p>
    <w:p w14:paraId="268354CD" w14:textId="77777777" w:rsidR="009424E6" w:rsidRPr="00A22A63" w:rsidRDefault="009424E6" w:rsidP="009424E6">
      <w:pPr>
        <w:ind w:left="720" w:hanging="720"/>
      </w:pPr>
      <w:r w:rsidRPr="00A22A63">
        <w:lastRenderedPageBreak/>
        <w:t xml:space="preserve">Stark, J. </w:t>
      </w:r>
      <w:proofErr w:type="gramStart"/>
      <w:r w:rsidRPr="00A22A63">
        <w:t>W..</w:t>
      </w:r>
      <w:proofErr w:type="gramEnd"/>
      <w:r w:rsidRPr="00A22A63">
        <w:t xml:space="preserve"> 2007. Geographic and seasonal variations in maturation and growth of female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in the Gulf of Alaska and Bering Sea. Fish. Bull. 105:396–407.</w:t>
      </w:r>
    </w:p>
    <w:p w14:paraId="1758F3EC" w14:textId="77777777" w:rsidR="009424E6" w:rsidRPr="00A22A63" w:rsidRDefault="009424E6" w:rsidP="009424E6">
      <w:pPr>
        <w:ind w:left="720" w:hanging="720"/>
      </w:pPr>
      <w:r w:rsidRPr="00A22A63">
        <w:t xml:space="preserve">Stauffer, </w:t>
      </w:r>
      <w:proofErr w:type="gramStart"/>
      <w:r w:rsidRPr="00A22A63">
        <w:t>G..</w:t>
      </w:r>
      <w:proofErr w:type="gramEnd"/>
      <w:r w:rsidRPr="00A22A63">
        <w:t xml:space="preserve"> 2004. NOAA protocols for </w:t>
      </w:r>
      <w:proofErr w:type="spellStart"/>
      <w:r w:rsidRPr="00A22A63">
        <w:t>groundfish</w:t>
      </w:r>
      <w:proofErr w:type="spellEnd"/>
      <w:r w:rsidRPr="00A22A63">
        <w:t xml:space="preserve"> bottom trawl surveys of the Nation’s fishery resources. U.S. Dep. </w:t>
      </w:r>
      <w:proofErr w:type="spellStart"/>
      <w:r w:rsidRPr="00A22A63">
        <w:t>Commer</w:t>
      </w:r>
      <w:proofErr w:type="spellEnd"/>
      <w:r w:rsidRPr="00A22A63">
        <w:t xml:space="preserve">., NOAA Tech. Memo. NMFS-F/SPO-65, 205 p. </w:t>
      </w:r>
    </w:p>
    <w:p w14:paraId="4A927399" w14:textId="77777777" w:rsidR="009424E6" w:rsidRPr="00A22A63" w:rsidRDefault="009424E6" w:rsidP="009424E6">
      <w:pPr>
        <w:ind w:left="720" w:hanging="720"/>
      </w:pPr>
      <w:r w:rsidRPr="00A22A63">
        <w:t xml:space="preserve">Thompson, G. G., and A. M. Shimada. 1990. Pacific cod. In L. L. Low and R. E. Narita (editors), Condition of </w:t>
      </w:r>
      <w:proofErr w:type="spellStart"/>
      <w:r w:rsidRPr="00A22A63">
        <w:t>groundfish</w:t>
      </w:r>
      <w:proofErr w:type="spellEnd"/>
      <w:r w:rsidRPr="00A22A63">
        <w:t xml:space="preserve"> resources of the eastern Bering Sea-Aleutian Islands region as assessed in 1988, p. 44-66. U.S. Dep. </w:t>
      </w:r>
      <w:proofErr w:type="spellStart"/>
      <w:r w:rsidRPr="00A22A63">
        <w:t>Commer</w:t>
      </w:r>
      <w:proofErr w:type="spellEnd"/>
      <w:r w:rsidRPr="00A22A63">
        <w:t>., NOAA Tech. Memo. NMFS F/NWC-178.</w:t>
      </w:r>
    </w:p>
    <w:p w14:paraId="6F698205" w14:textId="77777777" w:rsidR="009424E6" w:rsidRPr="00A22A63" w:rsidRDefault="009424E6" w:rsidP="009424E6">
      <w:pPr>
        <w:ind w:left="720" w:hanging="720"/>
      </w:pPr>
      <w:r w:rsidRPr="00A22A63">
        <w:t xml:space="preserve">Thompson, G. G., and R. D. </w:t>
      </w:r>
      <w:proofErr w:type="spellStart"/>
      <w:r w:rsidRPr="00A22A63">
        <w:t>Methot</w:t>
      </w:r>
      <w:proofErr w:type="spellEnd"/>
      <w:r w:rsidRPr="00A22A63">
        <w:t xml:space="preserve">. 1993. Pacific cod. </w:t>
      </w:r>
      <w:r w:rsidRPr="00A22A63">
        <w:rPr>
          <w:i/>
        </w:rPr>
        <w:t>In</w:t>
      </w:r>
      <w:r w:rsidRPr="00A22A63">
        <w:t xml:space="preserve"> Stock assessment and fishery evaluation report for the </w:t>
      </w:r>
      <w:proofErr w:type="spellStart"/>
      <w:r w:rsidRPr="00A22A63">
        <w:t>groundfish</w:t>
      </w:r>
      <w:proofErr w:type="spellEnd"/>
      <w:r w:rsidRPr="00A22A63">
        <w:t xml:space="preserve"> resources of the Bering Sea/Aleutian Islands region as projected for 1994, chapter 2. North Pacific Fishery Management Council, 605 W. 4th Avenue Suite 306, Anchorage, AK 99501.</w:t>
      </w:r>
    </w:p>
    <w:p w14:paraId="3DADDC46" w14:textId="77777777" w:rsidR="009424E6" w:rsidRPr="00A22A63" w:rsidRDefault="009424E6" w:rsidP="009424E6">
      <w:pPr>
        <w:ind w:left="720" w:hanging="720"/>
      </w:pPr>
      <w:r w:rsidRPr="00A22A63">
        <w:t xml:space="preserve">Thompson, G. G, and H. H. Zenger. 1993. Pacific cod. </w:t>
      </w:r>
      <w:r w:rsidRPr="00A22A63">
        <w:rPr>
          <w:i/>
        </w:rPr>
        <w:t xml:space="preserve">In </w:t>
      </w:r>
      <w:r w:rsidRPr="00A22A63">
        <w:t xml:space="preserve">Stock assessment and fishery evaluation report for the </w:t>
      </w:r>
      <w:proofErr w:type="spellStart"/>
      <w:r w:rsidRPr="00A22A63">
        <w:t>groundfish</w:t>
      </w:r>
      <w:proofErr w:type="spellEnd"/>
      <w:r w:rsidRPr="00A22A63">
        <w:t xml:space="preserve"> resources of the Gulf of Alaska as projected for 1994, chapter 2. North Pacific Fishery Management Council, 605 W. 4th Avenue Suite 306, Anchorage, AK 99501.</w:t>
      </w:r>
    </w:p>
    <w:p w14:paraId="51E836FB" w14:textId="77777777" w:rsidR="009424E6" w:rsidRPr="00A22A63" w:rsidRDefault="009424E6" w:rsidP="009424E6">
      <w:pPr>
        <w:ind w:left="720" w:hanging="720"/>
      </w:pPr>
      <w:r w:rsidRPr="00A22A63">
        <w:t>Thompson, G. G, and H. H. Zenger. 1995. Pacific cod.</w:t>
      </w:r>
      <w:r w:rsidRPr="00A22A63">
        <w:rPr>
          <w:i/>
        </w:rPr>
        <w:t xml:space="preserve"> In</w:t>
      </w:r>
      <w:r w:rsidRPr="00A22A63">
        <w:t xml:space="preserve"> Stock assessment and fishery evaluation report for the </w:t>
      </w:r>
      <w:proofErr w:type="spellStart"/>
      <w:r w:rsidRPr="00A22A63">
        <w:t>groundfish</w:t>
      </w:r>
      <w:proofErr w:type="spellEnd"/>
      <w:r w:rsidRPr="00A22A63">
        <w:t xml:space="preserve"> resources of the Gulf of Alaska as projected for 1994, chapter 2. North Pacific Fishery Management Council, 605 W. 4th Avenue Suite 306, Anchorage, AK 99501.</w:t>
      </w:r>
    </w:p>
    <w:p w14:paraId="549214F2" w14:textId="77777777" w:rsidR="009424E6" w:rsidRPr="00A22A63" w:rsidRDefault="009424E6" w:rsidP="009424E6">
      <w:pPr>
        <w:ind w:left="720" w:hanging="720"/>
      </w:pPr>
      <w:r w:rsidRPr="00A22A63">
        <w:t xml:space="preserve">Thompson, G. </w:t>
      </w:r>
      <w:proofErr w:type="gramStart"/>
      <w:r w:rsidRPr="00A22A63">
        <w:t>G..</w:t>
      </w:r>
      <w:proofErr w:type="gramEnd"/>
      <w:r w:rsidRPr="00A22A63">
        <w:t xml:space="preserve"> 2007.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033A78FC" w14:textId="77777777" w:rsidR="009424E6" w:rsidRPr="00A22A63" w:rsidRDefault="009424E6" w:rsidP="009424E6">
      <w:pPr>
        <w:ind w:left="720" w:hanging="720"/>
      </w:pPr>
      <w:r w:rsidRPr="00A22A63">
        <w:t xml:space="preserve">Thompson, G. G., Z. T. </w:t>
      </w:r>
      <w:proofErr w:type="spellStart"/>
      <w:r w:rsidRPr="00A22A63">
        <w:t>A’mar</w:t>
      </w:r>
      <w:proofErr w:type="spellEnd"/>
      <w:r w:rsidRPr="00A22A63">
        <w:t xml:space="preserve">, and W. A. </w:t>
      </w:r>
      <w:proofErr w:type="spellStart"/>
      <w:r w:rsidRPr="00A22A63">
        <w:t>Palsson</w:t>
      </w:r>
      <w:proofErr w:type="spellEnd"/>
      <w:r w:rsidRPr="00A22A63">
        <w:t xml:space="preserve">. 2011.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754012B1" w14:textId="77777777" w:rsidR="009424E6" w:rsidRPr="00A22A63" w:rsidRDefault="009424E6" w:rsidP="009424E6">
      <w:pPr>
        <w:ind w:left="720" w:hanging="720"/>
      </w:pPr>
      <w:r w:rsidRPr="00A22A63">
        <w:t xml:space="preserve">Thompson, </w:t>
      </w:r>
      <w:proofErr w:type="gramStart"/>
      <w:r w:rsidRPr="00A22A63">
        <w:t>G.G..</w:t>
      </w:r>
      <w:proofErr w:type="gramEnd"/>
      <w:r w:rsidRPr="00A22A63">
        <w:t xml:space="preserve"> 2016. Assessment of the Pacific Cod Stock in the Eastern Bering Sea. </w:t>
      </w:r>
      <w:r w:rsidRPr="00A22A63">
        <w:rPr>
          <w:i/>
        </w:rPr>
        <w:t>In</w:t>
      </w:r>
      <w:r w:rsidRPr="00A22A63">
        <w:t xml:space="preserve"> Stock assessment and fishery evaluation report for the </w:t>
      </w:r>
      <w:proofErr w:type="spellStart"/>
      <w:r w:rsidRPr="00A22A63">
        <w:t>groundfish</w:t>
      </w:r>
      <w:proofErr w:type="spellEnd"/>
      <w:r w:rsidRPr="00A22A63">
        <w:t xml:space="preserve"> resources of the Gulf of Alaska. Compiled by The Plan Team for the </w:t>
      </w:r>
      <w:proofErr w:type="spellStart"/>
      <w:r w:rsidRPr="00A22A63">
        <w:t>Groundfish</w:t>
      </w:r>
      <w:proofErr w:type="spellEnd"/>
      <w:r w:rsidRPr="00A22A63">
        <w:t xml:space="preserve"> Fisheries of the Gulf of Alaska. North Pacific Fishery Management Council, 605 W. 4th Avenue Suite 306, Anchorage, AK 99501.</w:t>
      </w:r>
    </w:p>
    <w:p w14:paraId="361A0485" w14:textId="77777777" w:rsidR="009424E6" w:rsidRPr="00A22A63" w:rsidRDefault="009424E6" w:rsidP="009424E6">
      <w:pPr>
        <w:ind w:left="720" w:hanging="720"/>
      </w:pPr>
      <w:r w:rsidRPr="00A22A63">
        <w:t xml:space="preserve">Thompson, </w:t>
      </w:r>
      <w:proofErr w:type="gramStart"/>
      <w:r w:rsidRPr="00A22A63">
        <w:t>G.G..</w:t>
      </w:r>
      <w:proofErr w:type="gramEnd"/>
      <w:r w:rsidRPr="00A22A63">
        <w:t xml:space="preserve"> 2017. Assessment of the Pacific Cod Stock in the Eastern Bering Sea. </w:t>
      </w:r>
      <w:r w:rsidRPr="00A22A63">
        <w:rPr>
          <w:i/>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1F2C223C" w14:textId="77777777" w:rsidR="009424E6" w:rsidRPr="00A22A63" w:rsidRDefault="009424E6" w:rsidP="009424E6">
      <w:pPr>
        <w:ind w:left="720" w:hanging="720"/>
      </w:pPr>
      <w:proofErr w:type="spellStart"/>
      <w:r w:rsidRPr="00A22A63">
        <w:t>Torrejon</w:t>
      </w:r>
      <w:proofErr w:type="spellEnd"/>
      <w:r w:rsidRPr="00A22A63">
        <w:t xml:space="preserve">-Magallanes, </w:t>
      </w:r>
      <w:proofErr w:type="gramStart"/>
      <w:r w:rsidRPr="00A22A63">
        <w:t>J..</w:t>
      </w:r>
      <w:proofErr w:type="gramEnd"/>
      <w:r w:rsidRPr="00A22A63">
        <w:t xml:space="preserve"> 2020. </w:t>
      </w:r>
      <w:proofErr w:type="spellStart"/>
      <w:proofErr w:type="gramStart"/>
      <w:r w:rsidRPr="00A22A63">
        <w:t>sizeMat</w:t>
      </w:r>
      <w:proofErr w:type="spellEnd"/>
      <w:proofErr w:type="gramEnd"/>
      <w:r w:rsidRPr="00A22A63">
        <w:t>: Estimate Size at Sexual Maturity. R package version 1.1.2.</w:t>
      </w:r>
    </w:p>
    <w:p w14:paraId="7B2A08F2" w14:textId="77777777" w:rsidR="009424E6" w:rsidRPr="00A22A63" w:rsidRDefault="009424E6" w:rsidP="009424E6">
      <w:pPr>
        <w:ind w:left="720" w:hanging="720"/>
      </w:pPr>
      <w:proofErr w:type="gramStart"/>
      <w:r w:rsidRPr="00A22A63">
        <w:t>von</w:t>
      </w:r>
      <w:proofErr w:type="gramEnd"/>
      <w:r w:rsidRPr="00A22A63">
        <w:t xml:space="preserve"> </w:t>
      </w:r>
      <w:proofErr w:type="spellStart"/>
      <w:r w:rsidRPr="00A22A63">
        <w:t>Szalay</w:t>
      </w:r>
      <w:proofErr w:type="spellEnd"/>
      <w:r w:rsidRPr="00A22A63">
        <w:t>, P. G., and N. W. Raring. 2018. Data report: 2017 Gulf of Alaska bottom trawl survey. NOAA Tech. Mem NMFS-AFSC-374. 260 p.</w:t>
      </w:r>
    </w:p>
    <w:p w14:paraId="16A6321D" w14:textId="77777777" w:rsidR="009424E6" w:rsidRPr="00A22A63" w:rsidRDefault="009424E6" w:rsidP="009424E6">
      <w:pPr>
        <w:ind w:left="720" w:hanging="720"/>
      </w:pPr>
      <w:r w:rsidRPr="00A22A63">
        <w:t xml:space="preserve">Walters, </w:t>
      </w:r>
      <w:proofErr w:type="gramStart"/>
      <w:r w:rsidRPr="00A22A63">
        <w:t>C..</w:t>
      </w:r>
      <w:proofErr w:type="gramEnd"/>
      <w:r w:rsidRPr="00A22A63">
        <w:t xml:space="preserve"> 2003. Folly and fantasy in the analysis of spatial catch rate data. Canadian Journal of Fisheries and Aquatic Sciences, 60(12), pp.1433-1436.</w:t>
      </w:r>
    </w:p>
    <w:p w14:paraId="00DD424E" w14:textId="77777777" w:rsidR="009424E6" w:rsidRPr="00A22A63" w:rsidRDefault="009424E6" w:rsidP="009424E6">
      <w:pPr>
        <w:ind w:left="720" w:hanging="720"/>
      </w:pPr>
      <w:r w:rsidRPr="00A22A63">
        <w:t xml:space="preserve">West, C. F., M. A. </w:t>
      </w:r>
      <w:proofErr w:type="spellStart"/>
      <w:r w:rsidRPr="00A22A63">
        <w:t>Etnier</w:t>
      </w:r>
      <w:proofErr w:type="spellEnd"/>
      <w:r w:rsidRPr="00A22A63">
        <w:t xml:space="preserve">, S. </w:t>
      </w:r>
      <w:proofErr w:type="spellStart"/>
      <w:r w:rsidRPr="00A22A63">
        <w:t>Barbeaux</w:t>
      </w:r>
      <w:proofErr w:type="spellEnd"/>
      <w:r w:rsidRPr="00A22A63">
        <w:t xml:space="preserve">, M. A. </w:t>
      </w:r>
      <w:proofErr w:type="spellStart"/>
      <w:r w:rsidRPr="00A22A63">
        <w:t>Partlow</w:t>
      </w:r>
      <w:proofErr w:type="spellEnd"/>
      <w:r w:rsidRPr="00A22A63">
        <w:t xml:space="preserve">, and A. M. </w:t>
      </w:r>
      <w:proofErr w:type="spellStart"/>
      <w:r w:rsidRPr="00A22A63">
        <w:t>Orlov</w:t>
      </w:r>
      <w:proofErr w:type="spellEnd"/>
      <w:r w:rsidRPr="00A22A63">
        <w:t>. 2020. Size distribution of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in the North Pacific Ocean over 6 millennia. Quaternary Research, pp.1-21.</w:t>
      </w:r>
    </w:p>
    <w:p w14:paraId="43454D8D" w14:textId="77777777" w:rsidR="009424E6" w:rsidRPr="00A22A63" w:rsidRDefault="009424E6" w:rsidP="009424E6">
      <w:pPr>
        <w:ind w:left="720" w:hanging="720"/>
      </w:pPr>
      <w:proofErr w:type="spellStart"/>
      <w:r w:rsidRPr="00A22A63">
        <w:lastRenderedPageBreak/>
        <w:t>Wespestad</w:t>
      </w:r>
      <w:proofErr w:type="spellEnd"/>
      <w:r w:rsidRPr="00A22A63">
        <w:t xml:space="preserve">, V., R. </w:t>
      </w:r>
      <w:proofErr w:type="spellStart"/>
      <w:r w:rsidRPr="00A22A63">
        <w:t>Bakkala</w:t>
      </w:r>
      <w:proofErr w:type="spellEnd"/>
      <w:r w:rsidRPr="00A22A63">
        <w:t>, and J. June. 1982. Current abundance of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in the eastern Bering Sea and expected abundance in 1982-1986. NOAA Tech. Memo. NMFS F/NWC-25, 26 p.</w:t>
      </w:r>
    </w:p>
    <w:p w14:paraId="54BD024C" w14:textId="77777777" w:rsidR="009424E6" w:rsidRPr="00A22A63" w:rsidRDefault="009424E6" w:rsidP="009424E6">
      <w:pPr>
        <w:ind w:left="720" w:hanging="720"/>
      </w:pPr>
      <w:r w:rsidRPr="00A22A63">
        <w:t xml:space="preserve">Whitehouse, A. and K. Aydin. 2021. Foraging guild biomass-Gulf of Alaska. In </w:t>
      </w:r>
      <w:proofErr w:type="spellStart"/>
      <w:r w:rsidRPr="00A22A63">
        <w:t>Ferriss</w:t>
      </w:r>
      <w:proofErr w:type="spellEnd"/>
      <w:r w:rsidRPr="00A22A63">
        <w:t xml:space="preserve">, B. and </w:t>
      </w:r>
      <w:proofErr w:type="spellStart"/>
      <w:r w:rsidRPr="00A22A63">
        <w:t>Zador</w:t>
      </w:r>
      <w:proofErr w:type="spellEnd"/>
      <w:r w:rsidRPr="00A22A63">
        <w:t>, S., 2021. Ecosystem Status Report 2021: Gulf of Alaska, Stock Assessment and Fishery Evaluation Report, North Pacific Fishery Management Council, 1007 West Third, Suite 400, Anchorage, Alaska 99501.</w:t>
      </w:r>
    </w:p>
    <w:p w14:paraId="720E0E60" w14:textId="77777777" w:rsidR="009424E6" w:rsidRPr="00A22A63" w:rsidRDefault="009424E6" w:rsidP="009424E6">
      <w:pPr>
        <w:ind w:left="720" w:hanging="720"/>
      </w:pPr>
      <w:proofErr w:type="spellStart"/>
      <w:r w:rsidRPr="00A22A63">
        <w:t>Worton</w:t>
      </w:r>
      <w:proofErr w:type="spellEnd"/>
      <w:r w:rsidRPr="00A22A63">
        <w:t xml:space="preserve">, </w:t>
      </w:r>
      <w:proofErr w:type="gramStart"/>
      <w:r w:rsidRPr="00A22A63">
        <w:t>C..</w:t>
      </w:r>
      <w:proofErr w:type="gramEnd"/>
      <w:r w:rsidRPr="00A22A63">
        <w:t xml:space="preserve">  2022. ADF&amp;G Gulf of Alaska trawl survey.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204A60E1" w14:textId="77777777" w:rsidR="009424E6" w:rsidRDefault="009424E6" w:rsidP="009424E6">
      <w:pPr>
        <w:ind w:left="720" w:hanging="720"/>
      </w:pPr>
      <w:r w:rsidRPr="00A22A63">
        <w:t xml:space="preserve">Yang, Q., E. D. </w:t>
      </w:r>
      <w:proofErr w:type="spellStart"/>
      <w:r w:rsidRPr="00A22A63">
        <w:t>Cokelet</w:t>
      </w:r>
      <w:proofErr w:type="spellEnd"/>
      <w:r w:rsidRPr="00A22A63">
        <w:t xml:space="preserve">, P. J. </w:t>
      </w:r>
      <w:proofErr w:type="spellStart"/>
      <w:r w:rsidRPr="00A22A63">
        <w:t>Stabeno</w:t>
      </w:r>
      <w:proofErr w:type="spellEnd"/>
      <w:r w:rsidRPr="00A22A63">
        <w:t xml:space="preserve">, L. Li, </w:t>
      </w:r>
      <w:proofErr w:type="gramStart"/>
      <w:r w:rsidRPr="00A22A63">
        <w:t>A</w:t>
      </w:r>
      <w:proofErr w:type="gramEnd"/>
      <w:r w:rsidRPr="00A22A63">
        <w:t xml:space="preserve">. B. Hollowed, W. A. </w:t>
      </w:r>
      <w:proofErr w:type="spellStart"/>
      <w:r w:rsidRPr="00A22A63">
        <w:t>Palsson</w:t>
      </w:r>
      <w:proofErr w:type="spellEnd"/>
      <w:r w:rsidRPr="00A22A63">
        <w:t xml:space="preserve">, N. A. Bond, and S. J. </w:t>
      </w:r>
      <w:proofErr w:type="spellStart"/>
      <w:r w:rsidRPr="00A22A63">
        <w:t>Barbeaux</w:t>
      </w:r>
      <w:proofErr w:type="spellEnd"/>
      <w:r w:rsidRPr="00A22A63">
        <w:t xml:space="preserve">. 2019. How “The Blob” affected </w:t>
      </w:r>
      <w:proofErr w:type="spellStart"/>
      <w:r w:rsidRPr="00A22A63">
        <w:t>groundfish</w:t>
      </w:r>
      <w:proofErr w:type="spellEnd"/>
      <w:r w:rsidRPr="00A22A63">
        <w:t xml:space="preserve"> distributions in the Gulf of Alaska. Fisheries Oceanography, 28(4), pp.434-453.</w:t>
      </w:r>
    </w:p>
    <w:p w14:paraId="3D383309" w14:textId="77777777" w:rsidR="003518CA" w:rsidRDefault="003518CA">
      <w:pPr>
        <w:rPr>
          <w:rFonts w:ascii="Arial" w:eastAsia="Arial" w:hAnsi="Arial" w:cs="Arial"/>
          <w:b/>
          <w:sz w:val="28"/>
          <w:szCs w:val="28"/>
        </w:rPr>
      </w:pPr>
      <w:r>
        <w:br w:type="page"/>
      </w:r>
    </w:p>
    <w:p w14:paraId="6FB92926" w14:textId="77777777" w:rsidR="002E107F" w:rsidRDefault="002E107F" w:rsidP="002E107F">
      <w:pPr>
        <w:pStyle w:val="Heading1"/>
        <w:pBdr>
          <w:top w:val="nil"/>
          <w:left w:val="nil"/>
          <w:bottom w:val="nil"/>
          <w:right w:val="nil"/>
          <w:between w:val="nil"/>
        </w:pBdr>
      </w:pPr>
      <w:commentRangeStart w:id="288"/>
      <w:r>
        <w:lastRenderedPageBreak/>
        <w:t>Tables</w:t>
      </w:r>
      <w:commentRangeEnd w:id="288"/>
      <w:r w:rsidR="000653AA">
        <w:rPr>
          <w:rStyle w:val="CommentReference"/>
          <w:rFonts w:ascii="Times New Roman" w:eastAsia="Times New Roman" w:hAnsi="Times New Roman" w:cs="Times New Roman"/>
          <w:b w:val="0"/>
        </w:rPr>
        <w:commentReference w:id="288"/>
      </w:r>
    </w:p>
    <w:p w14:paraId="5DDFD6D9" w14:textId="77777777" w:rsidR="00D64922" w:rsidRPr="00742CA5" w:rsidRDefault="00D64922" w:rsidP="00D64922">
      <w:pPr>
        <w:pStyle w:val="Caption"/>
        <w:rPr>
          <w:sz w:val="22"/>
          <w:szCs w:val="22"/>
        </w:rPr>
      </w:pPr>
      <w:r w:rsidRPr="00076F80">
        <w:rPr>
          <w:sz w:val="22"/>
          <w:szCs w:val="22"/>
        </w:rPr>
        <w:t>Table 2.1. Catch (t) for 1991 through 2022 by jurisdiction and gear type (as of 2022-10-25)</w:t>
      </w:r>
    </w:p>
    <w:tbl>
      <w:tblPr>
        <w:tblW w:w="5286" w:type="pct"/>
        <w:tblLayout w:type="fixed"/>
        <w:tblCellMar>
          <w:left w:w="115" w:type="dxa"/>
          <w:right w:w="115" w:type="dxa"/>
        </w:tblCellMar>
        <w:tblLook w:val="04A0" w:firstRow="1" w:lastRow="0" w:firstColumn="1" w:lastColumn="0" w:noHBand="0" w:noVBand="1"/>
      </w:tblPr>
      <w:tblGrid>
        <w:gridCol w:w="749"/>
        <w:gridCol w:w="998"/>
        <w:gridCol w:w="913"/>
        <w:gridCol w:w="916"/>
        <w:gridCol w:w="823"/>
        <w:gridCol w:w="993"/>
        <w:gridCol w:w="847"/>
        <w:gridCol w:w="916"/>
        <w:gridCol w:w="825"/>
        <w:gridCol w:w="1003"/>
        <w:gridCol w:w="912"/>
      </w:tblGrid>
      <w:tr w:rsidR="00D64922" w:rsidRPr="00D8607E" w14:paraId="05851D78" w14:textId="77777777" w:rsidTr="00D64922">
        <w:trPr>
          <w:cantSplit/>
          <w:trHeight w:val="292"/>
        </w:trPr>
        <w:tc>
          <w:tcPr>
            <w:tcW w:w="378" w:type="pct"/>
            <w:tcBorders>
              <w:top w:val="double" w:sz="4" w:space="0" w:color="auto"/>
            </w:tcBorders>
            <w:shd w:val="clear" w:color="auto" w:fill="auto"/>
            <w:noWrap/>
            <w:vAlign w:val="center"/>
            <w:hideMark/>
          </w:tcPr>
          <w:p w14:paraId="6F421DA4" w14:textId="77777777" w:rsidR="00D64922" w:rsidRPr="00076F80" w:rsidRDefault="00D64922" w:rsidP="00D64922">
            <w:pPr>
              <w:keepNext/>
              <w:spacing w:after="0"/>
              <w:jc w:val="center"/>
              <w:rPr>
                <w:b/>
                <w:sz w:val="20"/>
                <w:szCs w:val="20"/>
              </w:rPr>
            </w:pPr>
          </w:p>
        </w:tc>
        <w:tc>
          <w:tcPr>
            <w:tcW w:w="2346" w:type="pct"/>
            <w:gridSpan w:val="5"/>
            <w:tcBorders>
              <w:top w:val="double" w:sz="4" w:space="0" w:color="auto"/>
            </w:tcBorders>
            <w:shd w:val="clear" w:color="auto" w:fill="auto"/>
            <w:noWrap/>
            <w:vAlign w:val="center"/>
            <w:hideMark/>
          </w:tcPr>
          <w:p w14:paraId="56782279" w14:textId="77777777" w:rsidR="00D64922" w:rsidRPr="00076F80" w:rsidRDefault="00D64922" w:rsidP="00D64922">
            <w:pPr>
              <w:keepNext/>
              <w:spacing w:after="0"/>
              <w:jc w:val="center"/>
              <w:rPr>
                <w:rFonts w:ascii="Arial" w:hAnsi="Arial"/>
                <w:b/>
                <w:kern w:val="32"/>
                <w:sz w:val="20"/>
                <w:szCs w:val="20"/>
              </w:rPr>
            </w:pPr>
            <w:r w:rsidRPr="00076F80">
              <w:rPr>
                <w:b/>
                <w:sz w:val="20"/>
                <w:szCs w:val="20"/>
              </w:rPr>
              <w:t>Federal</w:t>
            </w:r>
          </w:p>
        </w:tc>
        <w:tc>
          <w:tcPr>
            <w:tcW w:w="2275" w:type="pct"/>
            <w:gridSpan w:val="5"/>
            <w:tcBorders>
              <w:top w:val="double" w:sz="4" w:space="0" w:color="auto"/>
            </w:tcBorders>
            <w:shd w:val="clear" w:color="auto" w:fill="auto"/>
            <w:noWrap/>
            <w:vAlign w:val="center"/>
            <w:hideMark/>
          </w:tcPr>
          <w:p w14:paraId="59CF6C93" w14:textId="77777777" w:rsidR="00D64922" w:rsidRPr="00076F80" w:rsidRDefault="00D64922" w:rsidP="00D64922">
            <w:pPr>
              <w:keepNext/>
              <w:spacing w:after="0"/>
              <w:jc w:val="center"/>
              <w:rPr>
                <w:rFonts w:ascii="Arial" w:hAnsi="Arial"/>
                <w:b/>
                <w:kern w:val="32"/>
                <w:sz w:val="20"/>
                <w:szCs w:val="20"/>
              </w:rPr>
            </w:pPr>
            <w:r w:rsidRPr="00076F80">
              <w:rPr>
                <w:b/>
                <w:sz w:val="20"/>
                <w:szCs w:val="20"/>
              </w:rPr>
              <w:t>State</w:t>
            </w:r>
          </w:p>
        </w:tc>
      </w:tr>
      <w:tr w:rsidR="00D64922" w:rsidRPr="00D8607E" w14:paraId="74D8FDBB" w14:textId="77777777" w:rsidTr="00D64922">
        <w:trPr>
          <w:cantSplit/>
          <w:trHeight w:val="584"/>
        </w:trPr>
        <w:tc>
          <w:tcPr>
            <w:tcW w:w="378" w:type="pct"/>
            <w:tcBorders>
              <w:bottom w:val="single" w:sz="4" w:space="0" w:color="auto"/>
            </w:tcBorders>
            <w:shd w:val="clear" w:color="auto" w:fill="auto"/>
            <w:noWrap/>
            <w:vAlign w:val="center"/>
            <w:hideMark/>
          </w:tcPr>
          <w:p w14:paraId="5EC844CE" w14:textId="77777777" w:rsidR="00D64922" w:rsidRPr="00076F80" w:rsidRDefault="00D64922" w:rsidP="00D64922">
            <w:pPr>
              <w:keepNext/>
              <w:spacing w:after="0"/>
              <w:jc w:val="center"/>
              <w:rPr>
                <w:b/>
                <w:sz w:val="20"/>
                <w:szCs w:val="20"/>
              </w:rPr>
            </w:pPr>
            <w:r w:rsidRPr="00076F80">
              <w:rPr>
                <w:b/>
                <w:sz w:val="20"/>
                <w:szCs w:val="20"/>
              </w:rPr>
              <w:t>Year</w:t>
            </w:r>
          </w:p>
        </w:tc>
        <w:tc>
          <w:tcPr>
            <w:tcW w:w="504" w:type="pct"/>
            <w:tcBorders>
              <w:bottom w:val="single" w:sz="4" w:space="0" w:color="auto"/>
            </w:tcBorders>
            <w:shd w:val="clear" w:color="auto" w:fill="auto"/>
            <w:noWrap/>
            <w:vAlign w:val="center"/>
            <w:hideMark/>
          </w:tcPr>
          <w:p w14:paraId="4404863A" w14:textId="77777777" w:rsidR="00D64922" w:rsidRPr="00076F80" w:rsidRDefault="00D64922" w:rsidP="00D64922">
            <w:pPr>
              <w:keepNext/>
              <w:spacing w:after="0"/>
              <w:jc w:val="center"/>
              <w:rPr>
                <w:b/>
                <w:sz w:val="20"/>
                <w:szCs w:val="20"/>
              </w:rPr>
            </w:pPr>
            <w:r w:rsidRPr="00076F80">
              <w:rPr>
                <w:b/>
                <w:sz w:val="20"/>
                <w:szCs w:val="20"/>
              </w:rPr>
              <w:t>Trawl</w:t>
            </w:r>
          </w:p>
        </w:tc>
        <w:tc>
          <w:tcPr>
            <w:tcW w:w="461" w:type="pct"/>
            <w:tcBorders>
              <w:bottom w:val="single" w:sz="4" w:space="0" w:color="auto"/>
            </w:tcBorders>
            <w:shd w:val="clear" w:color="auto" w:fill="auto"/>
            <w:noWrap/>
            <w:vAlign w:val="center"/>
            <w:hideMark/>
          </w:tcPr>
          <w:p w14:paraId="7C9E2E6A" w14:textId="77777777" w:rsidR="00D64922" w:rsidRPr="00076F80" w:rsidRDefault="00D64922" w:rsidP="00D64922">
            <w:pPr>
              <w:keepNext/>
              <w:spacing w:after="0"/>
              <w:jc w:val="center"/>
              <w:rPr>
                <w:b/>
                <w:sz w:val="20"/>
                <w:szCs w:val="20"/>
              </w:rPr>
            </w:pPr>
            <w:r w:rsidRPr="00076F80">
              <w:rPr>
                <w:b/>
                <w:sz w:val="20"/>
                <w:szCs w:val="20"/>
              </w:rPr>
              <w:t>Long-line</w:t>
            </w:r>
          </w:p>
        </w:tc>
        <w:tc>
          <w:tcPr>
            <w:tcW w:w="463" w:type="pct"/>
            <w:tcBorders>
              <w:bottom w:val="single" w:sz="4" w:space="0" w:color="auto"/>
            </w:tcBorders>
            <w:shd w:val="clear" w:color="auto" w:fill="auto"/>
            <w:noWrap/>
            <w:vAlign w:val="center"/>
            <w:hideMark/>
          </w:tcPr>
          <w:p w14:paraId="5B67A66C" w14:textId="77777777" w:rsidR="00D64922" w:rsidRPr="00076F80" w:rsidRDefault="00D64922" w:rsidP="00D64922">
            <w:pPr>
              <w:keepNext/>
              <w:spacing w:after="0"/>
              <w:jc w:val="center"/>
              <w:rPr>
                <w:b/>
                <w:sz w:val="20"/>
                <w:szCs w:val="20"/>
              </w:rPr>
            </w:pPr>
            <w:r w:rsidRPr="00076F80">
              <w:rPr>
                <w:b/>
                <w:sz w:val="20"/>
                <w:szCs w:val="20"/>
              </w:rPr>
              <w:t>Pot</w:t>
            </w:r>
          </w:p>
        </w:tc>
        <w:tc>
          <w:tcPr>
            <w:tcW w:w="416" w:type="pct"/>
            <w:tcBorders>
              <w:bottom w:val="single" w:sz="4" w:space="0" w:color="auto"/>
            </w:tcBorders>
            <w:shd w:val="clear" w:color="auto" w:fill="auto"/>
            <w:noWrap/>
            <w:vAlign w:val="center"/>
            <w:hideMark/>
          </w:tcPr>
          <w:p w14:paraId="32685846" w14:textId="77777777" w:rsidR="00D64922" w:rsidRPr="00076F80" w:rsidRDefault="00D64922" w:rsidP="00D64922">
            <w:pPr>
              <w:keepNext/>
              <w:spacing w:after="0"/>
              <w:jc w:val="center"/>
              <w:rPr>
                <w:b/>
                <w:sz w:val="20"/>
                <w:szCs w:val="20"/>
              </w:rPr>
            </w:pPr>
            <w:r w:rsidRPr="00076F80">
              <w:rPr>
                <w:b/>
                <w:sz w:val="20"/>
                <w:szCs w:val="20"/>
              </w:rPr>
              <w:t>Other</w:t>
            </w:r>
          </w:p>
        </w:tc>
        <w:tc>
          <w:tcPr>
            <w:tcW w:w="502" w:type="pct"/>
            <w:tcBorders>
              <w:bottom w:val="single" w:sz="4" w:space="0" w:color="auto"/>
            </w:tcBorders>
            <w:shd w:val="clear" w:color="auto" w:fill="auto"/>
            <w:noWrap/>
            <w:vAlign w:val="center"/>
            <w:hideMark/>
          </w:tcPr>
          <w:p w14:paraId="680F4381" w14:textId="77777777" w:rsidR="00D64922" w:rsidRPr="00076F80" w:rsidRDefault="00D64922" w:rsidP="00D64922">
            <w:pPr>
              <w:keepNext/>
              <w:spacing w:after="0"/>
              <w:jc w:val="center"/>
              <w:rPr>
                <w:b/>
                <w:sz w:val="20"/>
                <w:szCs w:val="20"/>
              </w:rPr>
            </w:pPr>
            <w:r w:rsidRPr="00076F80">
              <w:rPr>
                <w:b/>
                <w:sz w:val="20"/>
                <w:szCs w:val="20"/>
              </w:rPr>
              <w:t>Subtotal</w:t>
            </w:r>
          </w:p>
        </w:tc>
        <w:tc>
          <w:tcPr>
            <w:tcW w:w="428" w:type="pct"/>
            <w:tcBorders>
              <w:bottom w:val="single" w:sz="4" w:space="0" w:color="auto"/>
            </w:tcBorders>
            <w:shd w:val="clear" w:color="auto" w:fill="auto"/>
            <w:noWrap/>
            <w:vAlign w:val="center"/>
            <w:hideMark/>
          </w:tcPr>
          <w:p w14:paraId="2C9D900B" w14:textId="77777777" w:rsidR="00D64922" w:rsidRPr="00076F80" w:rsidRDefault="00D64922" w:rsidP="00D64922">
            <w:pPr>
              <w:keepNext/>
              <w:spacing w:after="0"/>
              <w:jc w:val="center"/>
              <w:rPr>
                <w:b/>
                <w:sz w:val="20"/>
                <w:szCs w:val="20"/>
              </w:rPr>
            </w:pPr>
            <w:r w:rsidRPr="00076F80">
              <w:rPr>
                <w:b/>
                <w:sz w:val="20"/>
                <w:szCs w:val="20"/>
              </w:rPr>
              <w:t>Long-line</w:t>
            </w:r>
          </w:p>
        </w:tc>
        <w:tc>
          <w:tcPr>
            <w:tcW w:w="463" w:type="pct"/>
            <w:tcBorders>
              <w:bottom w:val="single" w:sz="4" w:space="0" w:color="auto"/>
            </w:tcBorders>
            <w:shd w:val="clear" w:color="auto" w:fill="auto"/>
            <w:noWrap/>
            <w:vAlign w:val="center"/>
            <w:hideMark/>
          </w:tcPr>
          <w:p w14:paraId="33ABCA37" w14:textId="77777777" w:rsidR="00D64922" w:rsidRPr="00076F80" w:rsidRDefault="00D64922" w:rsidP="00D64922">
            <w:pPr>
              <w:keepNext/>
              <w:spacing w:after="0"/>
              <w:jc w:val="center"/>
              <w:rPr>
                <w:b/>
                <w:sz w:val="20"/>
                <w:szCs w:val="20"/>
              </w:rPr>
            </w:pPr>
            <w:r w:rsidRPr="00076F80">
              <w:rPr>
                <w:b/>
                <w:sz w:val="20"/>
                <w:szCs w:val="20"/>
              </w:rPr>
              <w:t>Pot</w:t>
            </w:r>
          </w:p>
        </w:tc>
        <w:tc>
          <w:tcPr>
            <w:tcW w:w="417" w:type="pct"/>
            <w:tcBorders>
              <w:bottom w:val="single" w:sz="4" w:space="0" w:color="auto"/>
            </w:tcBorders>
            <w:shd w:val="clear" w:color="auto" w:fill="auto"/>
            <w:noWrap/>
            <w:vAlign w:val="center"/>
            <w:hideMark/>
          </w:tcPr>
          <w:p w14:paraId="6079801D" w14:textId="77777777" w:rsidR="00D64922" w:rsidRPr="00076F80" w:rsidRDefault="00D64922" w:rsidP="00D64922">
            <w:pPr>
              <w:keepNext/>
              <w:spacing w:after="0"/>
              <w:jc w:val="center"/>
              <w:rPr>
                <w:b/>
                <w:sz w:val="20"/>
                <w:szCs w:val="20"/>
              </w:rPr>
            </w:pPr>
            <w:r w:rsidRPr="00076F80">
              <w:rPr>
                <w:b/>
                <w:sz w:val="20"/>
                <w:szCs w:val="20"/>
              </w:rPr>
              <w:t>Other</w:t>
            </w:r>
          </w:p>
        </w:tc>
        <w:tc>
          <w:tcPr>
            <w:tcW w:w="507" w:type="pct"/>
            <w:tcBorders>
              <w:bottom w:val="single" w:sz="4" w:space="0" w:color="auto"/>
            </w:tcBorders>
            <w:shd w:val="clear" w:color="auto" w:fill="auto"/>
            <w:noWrap/>
            <w:vAlign w:val="center"/>
            <w:hideMark/>
          </w:tcPr>
          <w:p w14:paraId="3034B419" w14:textId="77777777" w:rsidR="00D64922" w:rsidRPr="00076F80" w:rsidRDefault="00D64922" w:rsidP="00D64922">
            <w:pPr>
              <w:keepNext/>
              <w:spacing w:after="0"/>
              <w:jc w:val="center"/>
              <w:rPr>
                <w:b/>
                <w:sz w:val="20"/>
                <w:szCs w:val="20"/>
              </w:rPr>
            </w:pPr>
            <w:r w:rsidRPr="00076F80">
              <w:rPr>
                <w:b/>
                <w:sz w:val="20"/>
                <w:szCs w:val="20"/>
              </w:rPr>
              <w:t>Subtotal</w:t>
            </w:r>
          </w:p>
        </w:tc>
        <w:tc>
          <w:tcPr>
            <w:tcW w:w="461" w:type="pct"/>
            <w:tcBorders>
              <w:bottom w:val="single" w:sz="4" w:space="0" w:color="auto"/>
            </w:tcBorders>
            <w:shd w:val="clear" w:color="auto" w:fill="auto"/>
            <w:noWrap/>
            <w:vAlign w:val="center"/>
            <w:hideMark/>
          </w:tcPr>
          <w:p w14:paraId="70EDFB92" w14:textId="77777777" w:rsidR="00D64922" w:rsidRPr="00076F80" w:rsidRDefault="00D64922" w:rsidP="00D64922">
            <w:pPr>
              <w:keepNext/>
              <w:spacing w:after="0"/>
              <w:jc w:val="center"/>
              <w:rPr>
                <w:b/>
                <w:sz w:val="20"/>
                <w:szCs w:val="20"/>
              </w:rPr>
            </w:pPr>
            <w:r w:rsidRPr="00076F80">
              <w:rPr>
                <w:b/>
                <w:sz w:val="20"/>
                <w:szCs w:val="20"/>
              </w:rPr>
              <w:t>Total</w:t>
            </w:r>
          </w:p>
        </w:tc>
      </w:tr>
      <w:tr w:rsidR="00D64922" w:rsidRPr="00D8607E" w14:paraId="404A5098" w14:textId="77777777" w:rsidTr="00D64922">
        <w:trPr>
          <w:cantSplit/>
          <w:trHeight w:val="23"/>
        </w:trPr>
        <w:tc>
          <w:tcPr>
            <w:tcW w:w="378" w:type="pct"/>
            <w:tcBorders>
              <w:top w:val="single" w:sz="4" w:space="0" w:color="auto"/>
              <w:right w:val="single" w:sz="4" w:space="0" w:color="auto"/>
            </w:tcBorders>
            <w:shd w:val="clear" w:color="auto" w:fill="auto"/>
            <w:noWrap/>
            <w:vAlign w:val="center"/>
            <w:hideMark/>
          </w:tcPr>
          <w:p w14:paraId="438AEC24" w14:textId="77777777" w:rsidR="00D64922" w:rsidRPr="00076F80" w:rsidRDefault="00D64922" w:rsidP="00D64922">
            <w:pPr>
              <w:keepNext/>
              <w:spacing w:after="0"/>
              <w:jc w:val="center"/>
              <w:rPr>
                <w:sz w:val="20"/>
                <w:szCs w:val="20"/>
              </w:rPr>
            </w:pPr>
            <w:r w:rsidRPr="00076F80">
              <w:rPr>
                <w:sz w:val="20"/>
                <w:szCs w:val="20"/>
              </w:rPr>
              <w:t>1991</w:t>
            </w:r>
          </w:p>
        </w:tc>
        <w:tc>
          <w:tcPr>
            <w:tcW w:w="504" w:type="pct"/>
            <w:tcBorders>
              <w:top w:val="single" w:sz="4" w:space="0" w:color="auto"/>
              <w:left w:val="single" w:sz="4" w:space="0" w:color="auto"/>
            </w:tcBorders>
            <w:shd w:val="clear" w:color="auto" w:fill="auto"/>
            <w:noWrap/>
            <w:vAlign w:val="center"/>
            <w:hideMark/>
          </w:tcPr>
          <w:p w14:paraId="4391E8A2" w14:textId="77777777" w:rsidR="00D64922" w:rsidRPr="00076F80" w:rsidRDefault="00D64922" w:rsidP="00D64922">
            <w:pPr>
              <w:keepNext/>
              <w:spacing w:after="0"/>
              <w:jc w:val="right"/>
              <w:rPr>
                <w:sz w:val="20"/>
                <w:szCs w:val="20"/>
                <w:highlight w:val="yellow"/>
              </w:rPr>
            </w:pPr>
            <w:r w:rsidRPr="00076F80">
              <w:rPr>
                <w:color w:val="000000"/>
                <w:sz w:val="20"/>
                <w:szCs w:val="20"/>
              </w:rPr>
              <w:t>58,092</w:t>
            </w:r>
          </w:p>
        </w:tc>
        <w:tc>
          <w:tcPr>
            <w:tcW w:w="461" w:type="pct"/>
            <w:tcBorders>
              <w:top w:val="single" w:sz="4" w:space="0" w:color="auto"/>
            </w:tcBorders>
            <w:shd w:val="clear" w:color="auto" w:fill="auto"/>
            <w:noWrap/>
            <w:vAlign w:val="center"/>
            <w:hideMark/>
          </w:tcPr>
          <w:p w14:paraId="4F967A99" w14:textId="77777777" w:rsidR="00D64922" w:rsidRPr="00076F80" w:rsidRDefault="00D64922" w:rsidP="00D64922">
            <w:pPr>
              <w:keepNext/>
              <w:spacing w:after="0"/>
              <w:jc w:val="right"/>
              <w:rPr>
                <w:sz w:val="20"/>
                <w:szCs w:val="20"/>
                <w:highlight w:val="yellow"/>
              </w:rPr>
            </w:pPr>
            <w:r w:rsidRPr="00076F80">
              <w:rPr>
                <w:color w:val="000000"/>
                <w:sz w:val="20"/>
                <w:szCs w:val="20"/>
              </w:rPr>
              <w:t>7,630</w:t>
            </w:r>
          </w:p>
        </w:tc>
        <w:tc>
          <w:tcPr>
            <w:tcW w:w="463" w:type="pct"/>
            <w:tcBorders>
              <w:top w:val="single" w:sz="4" w:space="0" w:color="auto"/>
            </w:tcBorders>
            <w:shd w:val="clear" w:color="auto" w:fill="auto"/>
            <w:noWrap/>
            <w:vAlign w:val="center"/>
            <w:hideMark/>
          </w:tcPr>
          <w:p w14:paraId="5AEA2110" w14:textId="77777777" w:rsidR="00D64922" w:rsidRPr="00076F80" w:rsidRDefault="00D64922" w:rsidP="00D64922">
            <w:pPr>
              <w:keepNext/>
              <w:spacing w:after="0"/>
              <w:jc w:val="right"/>
              <w:rPr>
                <w:sz w:val="20"/>
                <w:szCs w:val="20"/>
                <w:highlight w:val="yellow"/>
              </w:rPr>
            </w:pPr>
            <w:r w:rsidRPr="00076F80">
              <w:rPr>
                <w:color w:val="000000"/>
                <w:sz w:val="20"/>
                <w:szCs w:val="20"/>
              </w:rPr>
              <w:t>10,464</w:t>
            </w:r>
          </w:p>
        </w:tc>
        <w:tc>
          <w:tcPr>
            <w:tcW w:w="416" w:type="pct"/>
            <w:tcBorders>
              <w:top w:val="single" w:sz="4" w:space="0" w:color="auto"/>
            </w:tcBorders>
            <w:shd w:val="clear" w:color="auto" w:fill="auto"/>
            <w:noWrap/>
            <w:vAlign w:val="center"/>
            <w:hideMark/>
          </w:tcPr>
          <w:p w14:paraId="630348B7" w14:textId="77777777" w:rsidR="00D64922" w:rsidRPr="00076F80" w:rsidRDefault="00D64922" w:rsidP="00D64922">
            <w:pPr>
              <w:keepNext/>
              <w:spacing w:after="0"/>
              <w:jc w:val="right"/>
              <w:rPr>
                <w:sz w:val="20"/>
                <w:szCs w:val="20"/>
                <w:highlight w:val="yellow"/>
              </w:rPr>
            </w:pPr>
            <w:r w:rsidRPr="00076F80">
              <w:rPr>
                <w:color w:val="000000"/>
                <w:sz w:val="20"/>
                <w:szCs w:val="20"/>
              </w:rPr>
              <w:t>115</w:t>
            </w:r>
          </w:p>
        </w:tc>
        <w:tc>
          <w:tcPr>
            <w:tcW w:w="502" w:type="pct"/>
            <w:tcBorders>
              <w:top w:val="single" w:sz="4" w:space="0" w:color="auto"/>
              <w:right w:val="single" w:sz="4" w:space="0" w:color="auto"/>
            </w:tcBorders>
            <w:shd w:val="clear" w:color="auto" w:fill="auto"/>
            <w:noWrap/>
            <w:vAlign w:val="center"/>
            <w:hideMark/>
          </w:tcPr>
          <w:p w14:paraId="10096F86" w14:textId="77777777" w:rsidR="00D64922" w:rsidRPr="00076F80" w:rsidRDefault="00D64922" w:rsidP="00D64922">
            <w:pPr>
              <w:keepNext/>
              <w:spacing w:after="0"/>
              <w:jc w:val="right"/>
              <w:rPr>
                <w:sz w:val="20"/>
                <w:szCs w:val="20"/>
                <w:highlight w:val="yellow"/>
              </w:rPr>
            </w:pPr>
            <w:r w:rsidRPr="00076F80">
              <w:rPr>
                <w:color w:val="000000"/>
                <w:sz w:val="20"/>
                <w:szCs w:val="20"/>
              </w:rPr>
              <w:t>76,301</w:t>
            </w:r>
          </w:p>
        </w:tc>
        <w:tc>
          <w:tcPr>
            <w:tcW w:w="428" w:type="pct"/>
            <w:tcBorders>
              <w:top w:val="single" w:sz="4" w:space="0" w:color="auto"/>
              <w:left w:val="single" w:sz="4" w:space="0" w:color="auto"/>
            </w:tcBorders>
            <w:shd w:val="clear" w:color="auto" w:fill="auto"/>
            <w:noWrap/>
            <w:vAlign w:val="center"/>
            <w:hideMark/>
          </w:tcPr>
          <w:p w14:paraId="55080F64"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3" w:type="pct"/>
            <w:tcBorders>
              <w:top w:val="single" w:sz="4" w:space="0" w:color="auto"/>
            </w:tcBorders>
            <w:shd w:val="clear" w:color="auto" w:fill="auto"/>
            <w:noWrap/>
            <w:vAlign w:val="center"/>
            <w:hideMark/>
          </w:tcPr>
          <w:p w14:paraId="31435382"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17" w:type="pct"/>
            <w:tcBorders>
              <w:top w:val="single" w:sz="4" w:space="0" w:color="auto"/>
            </w:tcBorders>
            <w:shd w:val="clear" w:color="auto" w:fill="auto"/>
            <w:noWrap/>
            <w:vAlign w:val="center"/>
            <w:hideMark/>
          </w:tcPr>
          <w:p w14:paraId="7EE77671"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507" w:type="pct"/>
            <w:tcBorders>
              <w:top w:val="single" w:sz="4" w:space="0" w:color="auto"/>
            </w:tcBorders>
            <w:shd w:val="clear" w:color="auto" w:fill="auto"/>
            <w:noWrap/>
            <w:vAlign w:val="center"/>
            <w:hideMark/>
          </w:tcPr>
          <w:p w14:paraId="10B7D38D"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1" w:type="pct"/>
            <w:tcBorders>
              <w:top w:val="single" w:sz="4" w:space="0" w:color="auto"/>
            </w:tcBorders>
            <w:shd w:val="clear" w:color="auto" w:fill="auto"/>
            <w:noWrap/>
            <w:vAlign w:val="center"/>
            <w:hideMark/>
          </w:tcPr>
          <w:p w14:paraId="773B7D7E" w14:textId="77777777" w:rsidR="00D64922" w:rsidRPr="00076F80" w:rsidRDefault="00D64922" w:rsidP="00D64922">
            <w:pPr>
              <w:keepNext/>
              <w:spacing w:after="0"/>
              <w:jc w:val="right"/>
              <w:rPr>
                <w:sz w:val="20"/>
                <w:szCs w:val="20"/>
                <w:highlight w:val="yellow"/>
              </w:rPr>
            </w:pPr>
            <w:r w:rsidRPr="00076F80">
              <w:rPr>
                <w:color w:val="000000"/>
                <w:sz w:val="20"/>
                <w:szCs w:val="20"/>
              </w:rPr>
              <w:t>76,301</w:t>
            </w:r>
          </w:p>
        </w:tc>
      </w:tr>
      <w:tr w:rsidR="00D64922" w:rsidRPr="00D8607E" w14:paraId="54CA2CD1" w14:textId="77777777" w:rsidTr="00D64922">
        <w:trPr>
          <w:cantSplit/>
          <w:trHeight w:val="23"/>
        </w:trPr>
        <w:tc>
          <w:tcPr>
            <w:tcW w:w="378" w:type="pct"/>
            <w:tcBorders>
              <w:right w:val="single" w:sz="4" w:space="0" w:color="auto"/>
            </w:tcBorders>
            <w:shd w:val="clear" w:color="auto" w:fill="auto"/>
            <w:noWrap/>
            <w:vAlign w:val="center"/>
            <w:hideMark/>
          </w:tcPr>
          <w:p w14:paraId="7E02C0F0" w14:textId="77777777" w:rsidR="00D64922" w:rsidRPr="00076F80" w:rsidRDefault="00D64922" w:rsidP="00D64922">
            <w:pPr>
              <w:keepNext/>
              <w:spacing w:after="0"/>
              <w:jc w:val="center"/>
              <w:rPr>
                <w:sz w:val="20"/>
                <w:szCs w:val="20"/>
              </w:rPr>
            </w:pPr>
            <w:r w:rsidRPr="00076F80">
              <w:rPr>
                <w:sz w:val="20"/>
                <w:szCs w:val="20"/>
              </w:rPr>
              <w:t>1992</w:t>
            </w:r>
          </w:p>
        </w:tc>
        <w:tc>
          <w:tcPr>
            <w:tcW w:w="504" w:type="pct"/>
            <w:tcBorders>
              <w:left w:val="single" w:sz="4" w:space="0" w:color="auto"/>
            </w:tcBorders>
            <w:shd w:val="clear" w:color="auto" w:fill="auto"/>
            <w:noWrap/>
            <w:vAlign w:val="center"/>
            <w:hideMark/>
          </w:tcPr>
          <w:p w14:paraId="4AB0C2B4" w14:textId="77777777" w:rsidR="00D64922" w:rsidRPr="00076F80" w:rsidRDefault="00D64922" w:rsidP="00D64922">
            <w:pPr>
              <w:keepNext/>
              <w:spacing w:after="0"/>
              <w:jc w:val="right"/>
              <w:rPr>
                <w:sz w:val="20"/>
                <w:szCs w:val="20"/>
                <w:highlight w:val="yellow"/>
              </w:rPr>
            </w:pPr>
            <w:r w:rsidRPr="00076F80">
              <w:rPr>
                <w:color w:val="000000"/>
                <w:sz w:val="20"/>
                <w:szCs w:val="20"/>
              </w:rPr>
              <w:t>54,593</w:t>
            </w:r>
          </w:p>
        </w:tc>
        <w:tc>
          <w:tcPr>
            <w:tcW w:w="461" w:type="pct"/>
            <w:shd w:val="clear" w:color="auto" w:fill="auto"/>
            <w:noWrap/>
            <w:vAlign w:val="center"/>
            <w:hideMark/>
          </w:tcPr>
          <w:p w14:paraId="7A2A559E" w14:textId="77777777" w:rsidR="00D64922" w:rsidRPr="00076F80" w:rsidRDefault="00D64922" w:rsidP="00D64922">
            <w:pPr>
              <w:keepNext/>
              <w:spacing w:after="0"/>
              <w:jc w:val="right"/>
              <w:rPr>
                <w:sz w:val="20"/>
                <w:szCs w:val="20"/>
                <w:highlight w:val="yellow"/>
              </w:rPr>
            </w:pPr>
            <w:r w:rsidRPr="00076F80">
              <w:rPr>
                <w:color w:val="000000"/>
                <w:sz w:val="20"/>
                <w:szCs w:val="20"/>
              </w:rPr>
              <w:t>15,675</w:t>
            </w:r>
          </w:p>
        </w:tc>
        <w:tc>
          <w:tcPr>
            <w:tcW w:w="463" w:type="pct"/>
            <w:shd w:val="clear" w:color="auto" w:fill="auto"/>
            <w:noWrap/>
            <w:vAlign w:val="center"/>
            <w:hideMark/>
          </w:tcPr>
          <w:p w14:paraId="4523939F" w14:textId="77777777" w:rsidR="00D64922" w:rsidRPr="00076F80" w:rsidRDefault="00D64922" w:rsidP="00D64922">
            <w:pPr>
              <w:keepNext/>
              <w:spacing w:after="0"/>
              <w:jc w:val="right"/>
              <w:rPr>
                <w:sz w:val="20"/>
                <w:szCs w:val="20"/>
                <w:highlight w:val="yellow"/>
              </w:rPr>
            </w:pPr>
            <w:r w:rsidRPr="00076F80">
              <w:rPr>
                <w:color w:val="000000"/>
                <w:sz w:val="20"/>
                <w:szCs w:val="20"/>
              </w:rPr>
              <w:t>10,154</w:t>
            </w:r>
          </w:p>
        </w:tc>
        <w:tc>
          <w:tcPr>
            <w:tcW w:w="416" w:type="pct"/>
            <w:shd w:val="clear" w:color="auto" w:fill="auto"/>
            <w:noWrap/>
            <w:vAlign w:val="center"/>
            <w:hideMark/>
          </w:tcPr>
          <w:p w14:paraId="00E3131B" w14:textId="77777777" w:rsidR="00D64922" w:rsidRPr="00076F80" w:rsidRDefault="00D64922" w:rsidP="00D64922">
            <w:pPr>
              <w:keepNext/>
              <w:spacing w:after="0"/>
              <w:jc w:val="right"/>
              <w:rPr>
                <w:sz w:val="20"/>
                <w:szCs w:val="20"/>
                <w:highlight w:val="yellow"/>
              </w:rPr>
            </w:pPr>
            <w:r w:rsidRPr="00076F80">
              <w:rPr>
                <w:color w:val="000000"/>
                <w:sz w:val="20"/>
                <w:szCs w:val="20"/>
              </w:rPr>
              <w:t>325</w:t>
            </w:r>
          </w:p>
        </w:tc>
        <w:tc>
          <w:tcPr>
            <w:tcW w:w="502" w:type="pct"/>
            <w:tcBorders>
              <w:right w:val="single" w:sz="4" w:space="0" w:color="auto"/>
            </w:tcBorders>
            <w:shd w:val="clear" w:color="auto" w:fill="auto"/>
            <w:noWrap/>
            <w:vAlign w:val="center"/>
            <w:hideMark/>
          </w:tcPr>
          <w:p w14:paraId="2260AC35" w14:textId="77777777" w:rsidR="00D64922" w:rsidRPr="00076F80" w:rsidRDefault="00D64922" w:rsidP="00D64922">
            <w:pPr>
              <w:keepNext/>
              <w:spacing w:after="0"/>
              <w:jc w:val="right"/>
              <w:rPr>
                <w:sz w:val="20"/>
                <w:szCs w:val="20"/>
                <w:highlight w:val="yellow"/>
              </w:rPr>
            </w:pPr>
            <w:r w:rsidRPr="00076F80">
              <w:rPr>
                <w:color w:val="000000"/>
                <w:sz w:val="20"/>
                <w:szCs w:val="20"/>
              </w:rPr>
              <w:t>80,747</w:t>
            </w:r>
          </w:p>
        </w:tc>
        <w:tc>
          <w:tcPr>
            <w:tcW w:w="428" w:type="pct"/>
            <w:tcBorders>
              <w:left w:val="single" w:sz="4" w:space="0" w:color="auto"/>
            </w:tcBorders>
            <w:shd w:val="clear" w:color="auto" w:fill="auto"/>
            <w:noWrap/>
            <w:vAlign w:val="center"/>
            <w:hideMark/>
          </w:tcPr>
          <w:p w14:paraId="71BB25F9"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33ACBA0E"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17" w:type="pct"/>
            <w:shd w:val="clear" w:color="auto" w:fill="auto"/>
            <w:noWrap/>
            <w:vAlign w:val="center"/>
            <w:hideMark/>
          </w:tcPr>
          <w:p w14:paraId="046A7F3C"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507" w:type="pct"/>
            <w:shd w:val="clear" w:color="auto" w:fill="auto"/>
            <w:noWrap/>
            <w:vAlign w:val="center"/>
            <w:hideMark/>
          </w:tcPr>
          <w:p w14:paraId="049FD39A"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1" w:type="pct"/>
            <w:shd w:val="clear" w:color="auto" w:fill="auto"/>
            <w:noWrap/>
            <w:vAlign w:val="center"/>
            <w:hideMark/>
          </w:tcPr>
          <w:p w14:paraId="02857445" w14:textId="77777777" w:rsidR="00D64922" w:rsidRPr="00076F80" w:rsidRDefault="00D64922" w:rsidP="00D64922">
            <w:pPr>
              <w:keepNext/>
              <w:spacing w:after="0"/>
              <w:jc w:val="right"/>
              <w:rPr>
                <w:sz w:val="20"/>
                <w:szCs w:val="20"/>
                <w:highlight w:val="yellow"/>
              </w:rPr>
            </w:pPr>
            <w:r w:rsidRPr="00076F80">
              <w:rPr>
                <w:color w:val="000000"/>
                <w:sz w:val="20"/>
                <w:szCs w:val="20"/>
              </w:rPr>
              <w:t>80,747</w:t>
            </w:r>
          </w:p>
        </w:tc>
      </w:tr>
      <w:tr w:rsidR="00D64922" w:rsidRPr="00D8607E" w14:paraId="7C4B432E" w14:textId="77777777" w:rsidTr="00D64922">
        <w:trPr>
          <w:cantSplit/>
          <w:trHeight w:val="23"/>
        </w:trPr>
        <w:tc>
          <w:tcPr>
            <w:tcW w:w="378" w:type="pct"/>
            <w:tcBorders>
              <w:right w:val="single" w:sz="4" w:space="0" w:color="auto"/>
            </w:tcBorders>
            <w:shd w:val="clear" w:color="auto" w:fill="auto"/>
            <w:noWrap/>
            <w:vAlign w:val="center"/>
            <w:hideMark/>
          </w:tcPr>
          <w:p w14:paraId="6B263F24" w14:textId="77777777" w:rsidR="00D64922" w:rsidRPr="00076F80" w:rsidRDefault="00D64922" w:rsidP="00D64922">
            <w:pPr>
              <w:keepNext/>
              <w:spacing w:after="0"/>
              <w:jc w:val="center"/>
              <w:rPr>
                <w:sz w:val="20"/>
                <w:szCs w:val="20"/>
              </w:rPr>
            </w:pPr>
            <w:r w:rsidRPr="00076F80">
              <w:rPr>
                <w:sz w:val="20"/>
                <w:szCs w:val="20"/>
              </w:rPr>
              <w:t>1993</w:t>
            </w:r>
          </w:p>
        </w:tc>
        <w:tc>
          <w:tcPr>
            <w:tcW w:w="504" w:type="pct"/>
            <w:tcBorders>
              <w:left w:val="single" w:sz="4" w:space="0" w:color="auto"/>
            </w:tcBorders>
            <w:shd w:val="clear" w:color="auto" w:fill="auto"/>
            <w:noWrap/>
            <w:vAlign w:val="center"/>
            <w:hideMark/>
          </w:tcPr>
          <w:p w14:paraId="35514A87" w14:textId="77777777" w:rsidR="00D64922" w:rsidRPr="00076F80" w:rsidRDefault="00D64922" w:rsidP="00D64922">
            <w:pPr>
              <w:keepNext/>
              <w:spacing w:after="0"/>
              <w:jc w:val="right"/>
              <w:rPr>
                <w:sz w:val="20"/>
                <w:szCs w:val="20"/>
                <w:highlight w:val="yellow"/>
              </w:rPr>
            </w:pPr>
            <w:r w:rsidRPr="00076F80">
              <w:rPr>
                <w:color w:val="000000"/>
                <w:sz w:val="20"/>
                <w:szCs w:val="20"/>
              </w:rPr>
              <w:t>37,806</w:t>
            </w:r>
          </w:p>
        </w:tc>
        <w:tc>
          <w:tcPr>
            <w:tcW w:w="461" w:type="pct"/>
            <w:shd w:val="clear" w:color="auto" w:fill="auto"/>
            <w:noWrap/>
            <w:vAlign w:val="center"/>
            <w:hideMark/>
          </w:tcPr>
          <w:p w14:paraId="0AA50007" w14:textId="77777777" w:rsidR="00D64922" w:rsidRPr="00076F80" w:rsidRDefault="00D64922" w:rsidP="00D64922">
            <w:pPr>
              <w:keepNext/>
              <w:spacing w:after="0"/>
              <w:jc w:val="right"/>
              <w:rPr>
                <w:sz w:val="20"/>
                <w:szCs w:val="20"/>
                <w:highlight w:val="yellow"/>
              </w:rPr>
            </w:pPr>
            <w:r w:rsidRPr="00076F80">
              <w:rPr>
                <w:color w:val="000000"/>
                <w:sz w:val="20"/>
                <w:szCs w:val="20"/>
              </w:rPr>
              <w:t>8,963</w:t>
            </w:r>
          </w:p>
        </w:tc>
        <w:tc>
          <w:tcPr>
            <w:tcW w:w="463" w:type="pct"/>
            <w:shd w:val="clear" w:color="auto" w:fill="auto"/>
            <w:noWrap/>
            <w:vAlign w:val="center"/>
            <w:hideMark/>
          </w:tcPr>
          <w:p w14:paraId="76FEBDFE" w14:textId="77777777" w:rsidR="00D64922" w:rsidRPr="00076F80" w:rsidRDefault="00D64922" w:rsidP="00D64922">
            <w:pPr>
              <w:keepNext/>
              <w:spacing w:after="0"/>
              <w:jc w:val="right"/>
              <w:rPr>
                <w:sz w:val="20"/>
                <w:szCs w:val="20"/>
                <w:highlight w:val="yellow"/>
              </w:rPr>
            </w:pPr>
            <w:r w:rsidRPr="00076F80">
              <w:rPr>
                <w:color w:val="000000"/>
                <w:sz w:val="20"/>
                <w:szCs w:val="20"/>
              </w:rPr>
              <w:t>9,708</w:t>
            </w:r>
          </w:p>
        </w:tc>
        <w:tc>
          <w:tcPr>
            <w:tcW w:w="416" w:type="pct"/>
            <w:shd w:val="clear" w:color="auto" w:fill="auto"/>
            <w:noWrap/>
            <w:vAlign w:val="center"/>
            <w:hideMark/>
          </w:tcPr>
          <w:p w14:paraId="25CBB4FB" w14:textId="77777777" w:rsidR="00D64922" w:rsidRPr="00076F80" w:rsidRDefault="00D64922" w:rsidP="00D64922">
            <w:pPr>
              <w:keepNext/>
              <w:spacing w:after="0"/>
              <w:jc w:val="right"/>
              <w:rPr>
                <w:sz w:val="20"/>
                <w:szCs w:val="20"/>
                <w:highlight w:val="yellow"/>
              </w:rPr>
            </w:pPr>
            <w:r w:rsidRPr="00076F80">
              <w:rPr>
                <w:color w:val="000000"/>
                <w:sz w:val="20"/>
                <w:szCs w:val="20"/>
              </w:rPr>
              <w:t>11</w:t>
            </w:r>
          </w:p>
        </w:tc>
        <w:tc>
          <w:tcPr>
            <w:tcW w:w="502" w:type="pct"/>
            <w:tcBorders>
              <w:right w:val="single" w:sz="4" w:space="0" w:color="auto"/>
            </w:tcBorders>
            <w:shd w:val="clear" w:color="auto" w:fill="auto"/>
            <w:noWrap/>
            <w:vAlign w:val="center"/>
            <w:hideMark/>
          </w:tcPr>
          <w:p w14:paraId="12EAD6D4" w14:textId="77777777" w:rsidR="00D64922" w:rsidRPr="00076F80" w:rsidRDefault="00D64922" w:rsidP="00D64922">
            <w:pPr>
              <w:keepNext/>
              <w:spacing w:after="0"/>
              <w:jc w:val="right"/>
              <w:rPr>
                <w:sz w:val="20"/>
                <w:szCs w:val="20"/>
                <w:highlight w:val="yellow"/>
              </w:rPr>
            </w:pPr>
            <w:r w:rsidRPr="00076F80">
              <w:rPr>
                <w:color w:val="000000"/>
                <w:sz w:val="20"/>
                <w:szCs w:val="20"/>
              </w:rPr>
              <w:t>56,488</w:t>
            </w:r>
          </w:p>
        </w:tc>
        <w:tc>
          <w:tcPr>
            <w:tcW w:w="428" w:type="pct"/>
            <w:tcBorders>
              <w:left w:val="single" w:sz="4" w:space="0" w:color="auto"/>
            </w:tcBorders>
            <w:shd w:val="clear" w:color="auto" w:fill="auto"/>
            <w:noWrap/>
            <w:vAlign w:val="center"/>
            <w:hideMark/>
          </w:tcPr>
          <w:p w14:paraId="56404E18"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7C00C8B4"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17" w:type="pct"/>
            <w:shd w:val="clear" w:color="auto" w:fill="auto"/>
            <w:noWrap/>
            <w:vAlign w:val="center"/>
            <w:hideMark/>
          </w:tcPr>
          <w:p w14:paraId="4520A75D"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507" w:type="pct"/>
            <w:shd w:val="clear" w:color="auto" w:fill="auto"/>
            <w:noWrap/>
            <w:vAlign w:val="center"/>
            <w:hideMark/>
          </w:tcPr>
          <w:p w14:paraId="10C16BF0"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1" w:type="pct"/>
            <w:shd w:val="clear" w:color="auto" w:fill="auto"/>
            <w:noWrap/>
            <w:vAlign w:val="center"/>
            <w:hideMark/>
          </w:tcPr>
          <w:p w14:paraId="67567ECC" w14:textId="77777777" w:rsidR="00D64922" w:rsidRPr="00076F80" w:rsidRDefault="00D64922" w:rsidP="00D64922">
            <w:pPr>
              <w:keepNext/>
              <w:spacing w:after="0"/>
              <w:jc w:val="right"/>
              <w:rPr>
                <w:sz w:val="20"/>
                <w:szCs w:val="20"/>
                <w:highlight w:val="yellow"/>
              </w:rPr>
            </w:pPr>
            <w:r w:rsidRPr="00076F80">
              <w:rPr>
                <w:color w:val="000000"/>
                <w:sz w:val="20"/>
                <w:szCs w:val="20"/>
              </w:rPr>
              <w:t>56,488</w:t>
            </w:r>
          </w:p>
        </w:tc>
      </w:tr>
      <w:tr w:rsidR="00D64922" w:rsidRPr="00D8607E" w14:paraId="31ABC910" w14:textId="77777777" w:rsidTr="00D64922">
        <w:trPr>
          <w:cantSplit/>
          <w:trHeight w:val="23"/>
        </w:trPr>
        <w:tc>
          <w:tcPr>
            <w:tcW w:w="378" w:type="pct"/>
            <w:tcBorders>
              <w:right w:val="single" w:sz="4" w:space="0" w:color="auto"/>
            </w:tcBorders>
            <w:shd w:val="clear" w:color="auto" w:fill="auto"/>
            <w:noWrap/>
            <w:vAlign w:val="center"/>
            <w:hideMark/>
          </w:tcPr>
          <w:p w14:paraId="6E5D2B34" w14:textId="77777777" w:rsidR="00D64922" w:rsidRPr="00076F80" w:rsidRDefault="00D64922" w:rsidP="00D64922">
            <w:pPr>
              <w:keepNext/>
              <w:spacing w:after="0"/>
              <w:jc w:val="center"/>
              <w:rPr>
                <w:sz w:val="20"/>
                <w:szCs w:val="20"/>
              </w:rPr>
            </w:pPr>
            <w:r w:rsidRPr="00076F80">
              <w:rPr>
                <w:sz w:val="20"/>
                <w:szCs w:val="20"/>
              </w:rPr>
              <w:t>1994</w:t>
            </w:r>
          </w:p>
        </w:tc>
        <w:tc>
          <w:tcPr>
            <w:tcW w:w="504" w:type="pct"/>
            <w:tcBorders>
              <w:left w:val="single" w:sz="4" w:space="0" w:color="auto"/>
            </w:tcBorders>
            <w:shd w:val="clear" w:color="auto" w:fill="auto"/>
            <w:noWrap/>
            <w:vAlign w:val="center"/>
            <w:hideMark/>
          </w:tcPr>
          <w:p w14:paraId="074F4E86" w14:textId="77777777" w:rsidR="00D64922" w:rsidRPr="00076F80" w:rsidRDefault="00D64922" w:rsidP="00D64922">
            <w:pPr>
              <w:keepNext/>
              <w:spacing w:after="0"/>
              <w:jc w:val="right"/>
              <w:rPr>
                <w:sz w:val="20"/>
                <w:szCs w:val="20"/>
                <w:highlight w:val="yellow"/>
              </w:rPr>
            </w:pPr>
            <w:r w:rsidRPr="00076F80">
              <w:rPr>
                <w:color w:val="000000"/>
                <w:sz w:val="20"/>
                <w:szCs w:val="20"/>
              </w:rPr>
              <w:t>31,447</w:t>
            </w:r>
          </w:p>
        </w:tc>
        <w:tc>
          <w:tcPr>
            <w:tcW w:w="461" w:type="pct"/>
            <w:shd w:val="clear" w:color="auto" w:fill="auto"/>
            <w:noWrap/>
            <w:vAlign w:val="center"/>
            <w:hideMark/>
          </w:tcPr>
          <w:p w14:paraId="08841C10" w14:textId="77777777" w:rsidR="00D64922" w:rsidRPr="00076F80" w:rsidRDefault="00D64922" w:rsidP="00D64922">
            <w:pPr>
              <w:keepNext/>
              <w:spacing w:after="0"/>
              <w:jc w:val="right"/>
              <w:rPr>
                <w:sz w:val="20"/>
                <w:szCs w:val="20"/>
                <w:highlight w:val="yellow"/>
              </w:rPr>
            </w:pPr>
            <w:r w:rsidRPr="00076F80">
              <w:rPr>
                <w:color w:val="000000"/>
                <w:sz w:val="20"/>
                <w:szCs w:val="20"/>
              </w:rPr>
              <w:t>6,778</w:t>
            </w:r>
          </w:p>
        </w:tc>
        <w:tc>
          <w:tcPr>
            <w:tcW w:w="463" w:type="pct"/>
            <w:shd w:val="clear" w:color="auto" w:fill="auto"/>
            <w:noWrap/>
            <w:vAlign w:val="center"/>
            <w:hideMark/>
          </w:tcPr>
          <w:p w14:paraId="4F3539D3" w14:textId="77777777" w:rsidR="00D64922" w:rsidRPr="00076F80" w:rsidRDefault="00D64922" w:rsidP="00D64922">
            <w:pPr>
              <w:keepNext/>
              <w:spacing w:after="0"/>
              <w:jc w:val="right"/>
              <w:rPr>
                <w:sz w:val="20"/>
                <w:szCs w:val="20"/>
                <w:highlight w:val="yellow"/>
              </w:rPr>
            </w:pPr>
            <w:r w:rsidRPr="00076F80">
              <w:rPr>
                <w:color w:val="000000"/>
                <w:sz w:val="20"/>
                <w:szCs w:val="20"/>
              </w:rPr>
              <w:t>9,161</w:t>
            </w:r>
          </w:p>
        </w:tc>
        <w:tc>
          <w:tcPr>
            <w:tcW w:w="416" w:type="pct"/>
            <w:shd w:val="clear" w:color="auto" w:fill="auto"/>
            <w:noWrap/>
            <w:vAlign w:val="center"/>
            <w:hideMark/>
          </w:tcPr>
          <w:p w14:paraId="47F82D57" w14:textId="77777777" w:rsidR="00D64922" w:rsidRPr="00076F80" w:rsidRDefault="00D64922" w:rsidP="00D64922">
            <w:pPr>
              <w:keepNext/>
              <w:spacing w:after="0"/>
              <w:jc w:val="right"/>
              <w:rPr>
                <w:sz w:val="20"/>
                <w:szCs w:val="20"/>
                <w:highlight w:val="yellow"/>
              </w:rPr>
            </w:pPr>
            <w:r w:rsidRPr="00076F80">
              <w:rPr>
                <w:color w:val="000000"/>
                <w:sz w:val="20"/>
                <w:szCs w:val="20"/>
              </w:rPr>
              <w:t>100</w:t>
            </w:r>
          </w:p>
        </w:tc>
        <w:tc>
          <w:tcPr>
            <w:tcW w:w="502" w:type="pct"/>
            <w:tcBorders>
              <w:right w:val="single" w:sz="4" w:space="0" w:color="auto"/>
            </w:tcBorders>
            <w:shd w:val="clear" w:color="auto" w:fill="auto"/>
            <w:noWrap/>
            <w:vAlign w:val="center"/>
            <w:hideMark/>
          </w:tcPr>
          <w:p w14:paraId="16F04CB5" w14:textId="77777777" w:rsidR="00D64922" w:rsidRPr="00076F80" w:rsidRDefault="00D64922" w:rsidP="00D64922">
            <w:pPr>
              <w:keepNext/>
              <w:spacing w:after="0"/>
              <w:jc w:val="right"/>
              <w:rPr>
                <w:sz w:val="20"/>
                <w:szCs w:val="20"/>
                <w:highlight w:val="yellow"/>
              </w:rPr>
            </w:pPr>
            <w:r w:rsidRPr="00076F80">
              <w:rPr>
                <w:color w:val="000000"/>
                <w:sz w:val="20"/>
                <w:szCs w:val="20"/>
              </w:rPr>
              <w:t>47,486</w:t>
            </w:r>
          </w:p>
        </w:tc>
        <w:tc>
          <w:tcPr>
            <w:tcW w:w="428" w:type="pct"/>
            <w:tcBorders>
              <w:left w:val="single" w:sz="4" w:space="0" w:color="auto"/>
            </w:tcBorders>
            <w:shd w:val="clear" w:color="auto" w:fill="auto"/>
            <w:noWrap/>
            <w:vAlign w:val="center"/>
            <w:hideMark/>
          </w:tcPr>
          <w:p w14:paraId="1BBB7706"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01D1EEA9"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17" w:type="pct"/>
            <w:shd w:val="clear" w:color="auto" w:fill="auto"/>
            <w:noWrap/>
            <w:vAlign w:val="center"/>
            <w:hideMark/>
          </w:tcPr>
          <w:p w14:paraId="6DBD75D3"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507" w:type="pct"/>
            <w:shd w:val="clear" w:color="auto" w:fill="auto"/>
            <w:noWrap/>
            <w:vAlign w:val="center"/>
            <w:hideMark/>
          </w:tcPr>
          <w:p w14:paraId="185E14D8"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1" w:type="pct"/>
            <w:shd w:val="clear" w:color="auto" w:fill="auto"/>
            <w:noWrap/>
            <w:vAlign w:val="center"/>
            <w:hideMark/>
          </w:tcPr>
          <w:p w14:paraId="6C527051" w14:textId="77777777" w:rsidR="00D64922" w:rsidRPr="00076F80" w:rsidRDefault="00D64922" w:rsidP="00D64922">
            <w:pPr>
              <w:keepNext/>
              <w:spacing w:after="0"/>
              <w:jc w:val="right"/>
              <w:rPr>
                <w:sz w:val="20"/>
                <w:szCs w:val="20"/>
                <w:highlight w:val="yellow"/>
              </w:rPr>
            </w:pPr>
            <w:r w:rsidRPr="00076F80">
              <w:rPr>
                <w:color w:val="000000"/>
                <w:sz w:val="20"/>
                <w:szCs w:val="20"/>
              </w:rPr>
              <w:t>47,486</w:t>
            </w:r>
          </w:p>
        </w:tc>
      </w:tr>
      <w:tr w:rsidR="00D64922" w:rsidRPr="00D8607E" w14:paraId="76F51661" w14:textId="77777777" w:rsidTr="00D64922">
        <w:trPr>
          <w:cantSplit/>
          <w:trHeight w:val="23"/>
        </w:trPr>
        <w:tc>
          <w:tcPr>
            <w:tcW w:w="378" w:type="pct"/>
            <w:tcBorders>
              <w:right w:val="single" w:sz="4" w:space="0" w:color="auto"/>
            </w:tcBorders>
            <w:shd w:val="clear" w:color="auto" w:fill="auto"/>
            <w:noWrap/>
            <w:vAlign w:val="center"/>
            <w:hideMark/>
          </w:tcPr>
          <w:p w14:paraId="264D4B8C" w14:textId="77777777" w:rsidR="00D64922" w:rsidRPr="00076F80" w:rsidRDefault="00D64922" w:rsidP="00D64922">
            <w:pPr>
              <w:keepNext/>
              <w:spacing w:after="0"/>
              <w:jc w:val="center"/>
              <w:rPr>
                <w:sz w:val="20"/>
                <w:szCs w:val="20"/>
              </w:rPr>
            </w:pPr>
            <w:r w:rsidRPr="00076F80">
              <w:rPr>
                <w:sz w:val="20"/>
                <w:szCs w:val="20"/>
              </w:rPr>
              <w:t>1995</w:t>
            </w:r>
          </w:p>
        </w:tc>
        <w:tc>
          <w:tcPr>
            <w:tcW w:w="504" w:type="pct"/>
            <w:tcBorders>
              <w:left w:val="single" w:sz="4" w:space="0" w:color="auto"/>
            </w:tcBorders>
            <w:shd w:val="clear" w:color="auto" w:fill="auto"/>
            <w:noWrap/>
            <w:vAlign w:val="center"/>
            <w:hideMark/>
          </w:tcPr>
          <w:p w14:paraId="7E580070" w14:textId="77777777" w:rsidR="00D64922" w:rsidRPr="00076F80" w:rsidRDefault="00D64922" w:rsidP="00D64922">
            <w:pPr>
              <w:keepNext/>
              <w:spacing w:after="0"/>
              <w:jc w:val="right"/>
              <w:rPr>
                <w:sz w:val="20"/>
                <w:szCs w:val="20"/>
                <w:highlight w:val="yellow"/>
              </w:rPr>
            </w:pPr>
            <w:r w:rsidRPr="00076F80">
              <w:rPr>
                <w:color w:val="000000"/>
                <w:sz w:val="20"/>
                <w:szCs w:val="20"/>
              </w:rPr>
              <w:t>41,875</w:t>
            </w:r>
          </w:p>
        </w:tc>
        <w:tc>
          <w:tcPr>
            <w:tcW w:w="461" w:type="pct"/>
            <w:shd w:val="clear" w:color="auto" w:fill="auto"/>
            <w:noWrap/>
            <w:vAlign w:val="center"/>
            <w:hideMark/>
          </w:tcPr>
          <w:p w14:paraId="1115CCF0" w14:textId="77777777" w:rsidR="00D64922" w:rsidRPr="00076F80" w:rsidRDefault="00D64922" w:rsidP="00D64922">
            <w:pPr>
              <w:keepNext/>
              <w:spacing w:after="0"/>
              <w:jc w:val="right"/>
              <w:rPr>
                <w:sz w:val="20"/>
                <w:szCs w:val="20"/>
                <w:highlight w:val="yellow"/>
              </w:rPr>
            </w:pPr>
            <w:r w:rsidRPr="00076F80">
              <w:rPr>
                <w:color w:val="000000"/>
                <w:sz w:val="20"/>
                <w:szCs w:val="20"/>
              </w:rPr>
              <w:t>10,978</w:t>
            </w:r>
          </w:p>
        </w:tc>
        <w:tc>
          <w:tcPr>
            <w:tcW w:w="463" w:type="pct"/>
            <w:shd w:val="clear" w:color="auto" w:fill="auto"/>
            <w:noWrap/>
            <w:vAlign w:val="center"/>
            <w:hideMark/>
          </w:tcPr>
          <w:p w14:paraId="0C63DD98" w14:textId="77777777" w:rsidR="00D64922" w:rsidRPr="00076F80" w:rsidRDefault="00D64922" w:rsidP="00D64922">
            <w:pPr>
              <w:keepNext/>
              <w:spacing w:after="0"/>
              <w:jc w:val="right"/>
              <w:rPr>
                <w:sz w:val="20"/>
                <w:szCs w:val="20"/>
                <w:highlight w:val="yellow"/>
              </w:rPr>
            </w:pPr>
            <w:r w:rsidRPr="00076F80">
              <w:rPr>
                <w:color w:val="000000"/>
                <w:sz w:val="20"/>
                <w:szCs w:val="20"/>
              </w:rPr>
              <w:t>16,055</w:t>
            </w:r>
          </w:p>
        </w:tc>
        <w:tc>
          <w:tcPr>
            <w:tcW w:w="416" w:type="pct"/>
            <w:shd w:val="clear" w:color="auto" w:fill="auto"/>
            <w:noWrap/>
            <w:vAlign w:val="center"/>
            <w:hideMark/>
          </w:tcPr>
          <w:p w14:paraId="6E38D1DA" w14:textId="77777777" w:rsidR="00D64922" w:rsidRPr="00076F80" w:rsidRDefault="00D64922" w:rsidP="00D64922">
            <w:pPr>
              <w:keepNext/>
              <w:spacing w:after="0"/>
              <w:jc w:val="right"/>
              <w:rPr>
                <w:sz w:val="20"/>
                <w:szCs w:val="20"/>
                <w:highlight w:val="yellow"/>
              </w:rPr>
            </w:pPr>
            <w:r w:rsidRPr="00076F80">
              <w:rPr>
                <w:color w:val="000000"/>
                <w:sz w:val="20"/>
                <w:szCs w:val="20"/>
              </w:rPr>
              <w:t>77</w:t>
            </w:r>
          </w:p>
        </w:tc>
        <w:tc>
          <w:tcPr>
            <w:tcW w:w="502" w:type="pct"/>
            <w:tcBorders>
              <w:right w:val="single" w:sz="4" w:space="0" w:color="auto"/>
            </w:tcBorders>
            <w:shd w:val="clear" w:color="auto" w:fill="auto"/>
            <w:noWrap/>
            <w:vAlign w:val="center"/>
            <w:hideMark/>
          </w:tcPr>
          <w:p w14:paraId="14D79CE5" w14:textId="77777777" w:rsidR="00D64922" w:rsidRPr="00076F80" w:rsidRDefault="00D64922" w:rsidP="00D64922">
            <w:pPr>
              <w:keepNext/>
              <w:spacing w:after="0"/>
              <w:jc w:val="right"/>
              <w:rPr>
                <w:sz w:val="20"/>
                <w:szCs w:val="20"/>
                <w:highlight w:val="yellow"/>
              </w:rPr>
            </w:pPr>
            <w:r w:rsidRPr="00076F80">
              <w:rPr>
                <w:color w:val="000000"/>
                <w:sz w:val="20"/>
                <w:szCs w:val="20"/>
              </w:rPr>
              <w:t>68,985</w:t>
            </w:r>
          </w:p>
        </w:tc>
        <w:tc>
          <w:tcPr>
            <w:tcW w:w="428" w:type="pct"/>
            <w:tcBorders>
              <w:left w:val="single" w:sz="4" w:space="0" w:color="auto"/>
            </w:tcBorders>
            <w:shd w:val="clear" w:color="auto" w:fill="auto"/>
            <w:noWrap/>
            <w:vAlign w:val="center"/>
            <w:hideMark/>
          </w:tcPr>
          <w:p w14:paraId="2EAACB0B"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693C3445"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17" w:type="pct"/>
            <w:shd w:val="clear" w:color="auto" w:fill="auto"/>
            <w:noWrap/>
            <w:vAlign w:val="center"/>
            <w:hideMark/>
          </w:tcPr>
          <w:p w14:paraId="45AE1BA6"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507" w:type="pct"/>
            <w:shd w:val="clear" w:color="auto" w:fill="auto"/>
            <w:noWrap/>
            <w:vAlign w:val="center"/>
            <w:hideMark/>
          </w:tcPr>
          <w:p w14:paraId="43678E50"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1" w:type="pct"/>
            <w:shd w:val="clear" w:color="auto" w:fill="auto"/>
            <w:noWrap/>
            <w:vAlign w:val="center"/>
            <w:hideMark/>
          </w:tcPr>
          <w:p w14:paraId="76CB7930" w14:textId="77777777" w:rsidR="00D64922" w:rsidRPr="00076F80" w:rsidRDefault="00D64922" w:rsidP="00D64922">
            <w:pPr>
              <w:keepNext/>
              <w:spacing w:after="0"/>
              <w:jc w:val="right"/>
              <w:rPr>
                <w:sz w:val="20"/>
                <w:szCs w:val="20"/>
                <w:highlight w:val="yellow"/>
              </w:rPr>
            </w:pPr>
            <w:r w:rsidRPr="00076F80">
              <w:rPr>
                <w:color w:val="000000"/>
                <w:sz w:val="20"/>
                <w:szCs w:val="20"/>
              </w:rPr>
              <w:t>68,985</w:t>
            </w:r>
          </w:p>
        </w:tc>
      </w:tr>
      <w:tr w:rsidR="00D64922" w:rsidRPr="00D8607E" w14:paraId="7C8A6C1A" w14:textId="77777777" w:rsidTr="00D64922">
        <w:trPr>
          <w:cantSplit/>
          <w:trHeight w:val="23"/>
        </w:trPr>
        <w:tc>
          <w:tcPr>
            <w:tcW w:w="378" w:type="pct"/>
            <w:tcBorders>
              <w:right w:val="single" w:sz="4" w:space="0" w:color="auto"/>
            </w:tcBorders>
            <w:shd w:val="clear" w:color="auto" w:fill="auto"/>
            <w:noWrap/>
            <w:vAlign w:val="center"/>
            <w:hideMark/>
          </w:tcPr>
          <w:p w14:paraId="33686F77" w14:textId="77777777" w:rsidR="00D64922" w:rsidRPr="00076F80" w:rsidRDefault="00D64922" w:rsidP="00D64922">
            <w:pPr>
              <w:keepNext/>
              <w:spacing w:after="0"/>
              <w:jc w:val="center"/>
              <w:rPr>
                <w:sz w:val="20"/>
                <w:szCs w:val="20"/>
              </w:rPr>
            </w:pPr>
            <w:r w:rsidRPr="00076F80">
              <w:rPr>
                <w:sz w:val="20"/>
                <w:szCs w:val="20"/>
              </w:rPr>
              <w:t>1996</w:t>
            </w:r>
          </w:p>
        </w:tc>
        <w:tc>
          <w:tcPr>
            <w:tcW w:w="504" w:type="pct"/>
            <w:tcBorders>
              <w:left w:val="single" w:sz="4" w:space="0" w:color="auto"/>
            </w:tcBorders>
            <w:shd w:val="clear" w:color="auto" w:fill="auto"/>
            <w:noWrap/>
            <w:vAlign w:val="center"/>
            <w:hideMark/>
          </w:tcPr>
          <w:p w14:paraId="4888F52E" w14:textId="77777777" w:rsidR="00D64922" w:rsidRPr="00076F80" w:rsidRDefault="00D64922" w:rsidP="00D64922">
            <w:pPr>
              <w:keepNext/>
              <w:spacing w:after="0"/>
              <w:jc w:val="right"/>
              <w:rPr>
                <w:sz w:val="20"/>
                <w:szCs w:val="20"/>
                <w:highlight w:val="yellow"/>
              </w:rPr>
            </w:pPr>
            <w:r w:rsidRPr="00076F80">
              <w:rPr>
                <w:color w:val="000000"/>
                <w:sz w:val="20"/>
                <w:szCs w:val="20"/>
              </w:rPr>
              <w:t>45,990</w:t>
            </w:r>
          </w:p>
        </w:tc>
        <w:tc>
          <w:tcPr>
            <w:tcW w:w="461" w:type="pct"/>
            <w:shd w:val="clear" w:color="auto" w:fill="auto"/>
            <w:noWrap/>
            <w:vAlign w:val="center"/>
            <w:hideMark/>
          </w:tcPr>
          <w:p w14:paraId="4932D474" w14:textId="77777777" w:rsidR="00D64922" w:rsidRPr="00076F80" w:rsidRDefault="00D64922" w:rsidP="00D64922">
            <w:pPr>
              <w:keepNext/>
              <w:spacing w:after="0"/>
              <w:jc w:val="right"/>
              <w:rPr>
                <w:sz w:val="20"/>
                <w:szCs w:val="20"/>
                <w:highlight w:val="yellow"/>
              </w:rPr>
            </w:pPr>
            <w:r w:rsidRPr="00076F80">
              <w:rPr>
                <w:color w:val="000000"/>
                <w:sz w:val="20"/>
                <w:szCs w:val="20"/>
              </w:rPr>
              <w:t>10,196</w:t>
            </w:r>
          </w:p>
        </w:tc>
        <w:tc>
          <w:tcPr>
            <w:tcW w:w="463" w:type="pct"/>
            <w:shd w:val="clear" w:color="auto" w:fill="auto"/>
            <w:noWrap/>
            <w:vAlign w:val="center"/>
            <w:hideMark/>
          </w:tcPr>
          <w:p w14:paraId="3E0D51D0" w14:textId="77777777" w:rsidR="00D64922" w:rsidRPr="00076F80" w:rsidRDefault="00D64922" w:rsidP="00D64922">
            <w:pPr>
              <w:keepNext/>
              <w:spacing w:after="0"/>
              <w:jc w:val="right"/>
              <w:rPr>
                <w:sz w:val="20"/>
                <w:szCs w:val="20"/>
                <w:highlight w:val="yellow"/>
              </w:rPr>
            </w:pPr>
            <w:r w:rsidRPr="00076F80">
              <w:rPr>
                <w:color w:val="000000"/>
                <w:sz w:val="20"/>
                <w:szCs w:val="20"/>
              </w:rPr>
              <w:t>12,040</w:t>
            </w:r>
          </w:p>
        </w:tc>
        <w:tc>
          <w:tcPr>
            <w:tcW w:w="416" w:type="pct"/>
            <w:shd w:val="clear" w:color="auto" w:fill="auto"/>
            <w:noWrap/>
            <w:vAlign w:val="center"/>
            <w:hideMark/>
          </w:tcPr>
          <w:p w14:paraId="20087314" w14:textId="77777777" w:rsidR="00D64922" w:rsidRPr="00076F80" w:rsidRDefault="00D64922" w:rsidP="00D64922">
            <w:pPr>
              <w:keepNext/>
              <w:spacing w:after="0"/>
              <w:jc w:val="right"/>
              <w:rPr>
                <w:sz w:val="20"/>
                <w:szCs w:val="20"/>
                <w:highlight w:val="yellow"/>
              </w:rPr>
            </w:pPr>
            <w:r w:rsidRPr="00076F80">
              <w:rPr>
                <w:color w:val="000000"/>
                <w:sz w:val="20"/>
                <w:szCs w:val="20"/>
              </w:rPr>
              <w:t>53</w:t>
            </w:r>
          </w:p>
        </w:tc>
        <w:tc>
          <w:tcPr>
            <w:tcW w:w="502" w:type="pct"/>
            <w:tcBorders>
              <w:right w:val="single" w:sz="4" w:space="0" w:color="auto"/>
            </w:tcBorders>
            <w:shd w:val="clear" w:color="auto" w:fill="auto"/>
            <w:noWrap/>
            <w:vAlign w:val="center"/>
            <w:hideMark/>
          </w:tcPr>
          <w:p w14:paraId="7F3389EC" w14:textId="77777777" w:rsidR="00D64922" w:rsidRPr="00076F80" w:rsidRDefault="00D64922" w:rsidP="00D64922">
            <w:pPr>
              <w:keepNext/>
              <w:spacing w:after="0"/>
              <w:jc w:val="right"/>
              <w:rPr>
                <w:sz w:val="20"/>
                <w:szCs w:val="20"/>
                <w:highlight w:val="yellow"/>
              </w:rPr>
            </w:pPr>
            <w:r w:rsidRPr="00076F80">
              <w:rPr>
                <w:color w:val="000000"/>
                <w:sz w:val="20"/>
                <w:szCs w:val="20"/>
              </w:rPr>
              <w:t>68,279</w:t>
            </w:r>
          </w:p>
        </w:tc>
        <w:tc>
          <w:tcPr>
            <w:tcW w:w="428" w:type="pct"/>
            <w:tcBorders>
              <w:left w:val="single" w:sz="4" w:space="0" w:color="auto"/>
            </w:tcBorders>
            <w:shd w:val="clear" w:color="auto" w:fill="auto"/>
            <w:noWrap/>
            <w:vAlign w:val="center"/>
            <w:hideMark/>
          </w:tcPr>
          <w:p w14:paraId="773F23C2"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4C4BC196"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17" w:type="pct"/>
            <w:shd w:val="clear" w:color="auto" w:fill="auto"/>
            <w:noWrap/>
            <w:vAlign w:val="center"/>
            <w:hideMark/>
          </w:tcPr>
          <w:p w14:paraId="114E77EE"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507" w:type="pct"/>
            <w:shd w:val="clear" w:color="auto" w:fill="auto"/>
            <w:noWrap/>
            <w:vAlign w:val="center"/>
            <w:hideMark/>
          </w:tcPr>
          <w:p w14:paraId="0A5B902C"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1" w:type="pct"/>
            <w:shd w:val="clear" w:color="auto" w:fill="auto"/>
            <w:noWrap/>
            <w:vAlign w:val="center"/>
            <w:hideMark/>
          </w:tcPr>
          <w:p w14:paraId="75B6AFFD" w14:textId="77777777" w:rsidR="00D64922" w:rsidRPr="00076F80" w:rsidRDefault="00D64922" w:rsidP="00D64922">
            <w:pPr>
              <w:keepNext/>
              <w:spacing w:after="0"/>
              <w:jc w:val="right"/>
              <w:rPr>
                <w:sz w:val="20"/>
                <w:szCs w:val="20"/>
                <w:highlight w:val="yellow"/>
              </w:rPr>
            </w:pPr>
            <w:r w:rsidRPr="00076F80">
              <w:rPr>
                <w:color w:val="000000"/>
                <w:sz w:val="20"/>
                <w:szCs w:val="20"/>
              </w:rPr>
              <w:t>68,279</w:t>
            </w:r>
          </w:p>
        </w:tc>
      </w:tr>
      <w:tr w:rsidR="00D64922" w:rsidRPr="00D8607E" w14:paraId="6F3EBAC9" w14:textId="77777777" w:rsidTr="00D64922">
        <w:trPr>
          <w:cantSplit/>
          <w:trHeight w:val="23"/>
        </w:trPr>
        <w:tc>
          <w:tcPr>
            <w:tcW w:w="378" w:type="pct"/>
            <w:tcBorders>
              <w:right w:val="single" w:sz="4" w:space="0" w:color="auto"/>
            </w:tcBorders>
            <w:shd w:val="clear" w:color="auto" w:fill="auto"/>
            <w:noWrap/>
            <w:vAlign w:val="center"/>
            <w:hideMark/>
          </w:tcPr>
          <w:p w14:paraId="65621090" w14:textId="77777777" w:rsidR="00D64922" w:rsidRPr="00076F80" w:rsidRDefault="00D64922" w:rsidP="00D64922">
            <w:pPr>
              <w:keepNext/>
              <w:spacing w:after="0"/>
              <w:jc w:val="center"/>
              <w:rPr>
                <w:sz w:val="20"/>
                <w:szCs w:val="20"/>
              </w:rPr>
            </w:pPr>
            <w:r w:rsidRPr="00076F80">
              <w:rPr>
                <w:sz w:val="20"/>
                <w:szCs w:val="20"/>
              </w:rPr>
              <w:t>1997</w:t>
            </w:r>
          </w:p>
        </w:tc>
        <w:tc>
          <w:tcPr>
            <w:tcW w:w="504" w:type="pct"/>
            <w:tcBorders>
              <w:left w:val="single" w:sz="4" w:space="0" w:color="auto"/>
            </w:tcBorders>
            <w:shd w:val="clear" w:color="auto" w:fill="auto"/>
            <w:noWrap/>
            <w:vAlign w:val="center"/>
            <w:hideMark/>
          </w:tcPr>
          <w:p w14:paraId="7E224C89" w14:textId="77777777" w:rsidR="00D64922" w:rsidRPr="00076F80" w:rsidRDefault="00D64922" w:rsidP="00D64922">
            <w:pPr>
              <w:keepNext/>
              <w:spacing w:after="0"/>
              <w:jc w:val="right"/>
              <w:rPr>
                <w:sz w:val="20"/>
                <w:szCs w:val="20"/>
                <w:highlight w:val="yellow"/>
              </w:rPr>
            </w:pPr>
            <w:r w:rsidRPr="00076F80">
              <w:rPr>
                <w:color w:val="000000"/>
                <w:sz w:val="20"/>
                <w:szCs w:val="20"/>
              </w:rPr>
              <w:t>48,406</w:t>
            </w:r>
          </w:p>
        </w:tc>
        <w:tc>
          <w:tcPr>
            <w:tcW w:w="461" w:type="pct"/>
            <w:shd w:val="clear" w:color="auto" w:fill="auto"/>
            <w:noWrap/>
            <w:vAlign w:val="center"/>
            <w:hideMark/>
          </w:tcPr>
          <w:p w14:paraId="04DF1703" w14:textId="77777777" w:rsidR="00D64922" w:rsidRPr="00076F80" w:rsidRDefault="00D64922" w:rsidP="00D64922">
            <w:pPr>
              <w:keepNext/>
              <w:spacing w:after="0"/>
              <w:jc w:val="right"/>
              <w:rPr>
                <w:sz w:val="20"/>
                <w:szCs w:val="20"/>
                <w:highlight w:val="yellow"/>
              </w:rPr>
            </w:pPr>
            <w:r w:rsidRPr="00076F80">
              <w:rPr>
                <w:color w:val="000000"/>
                <w:sz w:val="20"/>
                <w:szCs w:val="20"/>
              </w:rPr>
              <w:t>10,978</w:t>
            </w:r>
          </w:p>
        </w:tc>
        <w:tc>
          <w:tcPr>
            <w:tcW w:w="463" w:type="pct"/>
            <w:shd w:val="clear" w:color="auto" w:fill="auto"/>
            <w:noWrap/>
            <w:vAlign w:val="center"/>
            <w:hideMark/>
          </w:tcPr>
          <w:p w14:paraId="7D828FA6" w14:textId="77777777" w:rsidR="00D64922" w:rsidRPr="00076F80" w:rsidRDefault="00D64922" w:rsidP="00D64922">
            <w:pPr>
              <w:keepNext/>
              <w:spacing w:after="0"/>
              <w:jc w:val="right"/>
              <w:rPr>
                <w:sz w:val="20"/>
                <w:szCs w:val="20"/>
                <w:highlight w:val="yellow"/>
              </w:rPr>
            </w:pPr>
            <w:r w:rsidRPr="00076F80">
              <w:rPr>
                <w:color w:val="000000"/>
                <w:sz w:val="20"/>
                <w:szCs w:val="20"/>
              </w:rPr>
              <w:t>9,065</w:t>
            </w:r>
          </w:p>
        </w:tc>
        <w:tc>
          <w:tcPr>
            <w:tcW w:w="416" w:type="pct"/>
            <w:shd w:val="clear" w:color="auto" w:fill="auto"/>
            <w:noWrap/>
            <w:vAlign w:val="center"/>
            <w:hideMark/>
          </w:tcPr>
          <w:p w14:paraId="14CDD10A" w14:textId="77777777" w:rsidR="00D64922" w:rsidRPr="00076F80" w:rsidRDefault="00D64922" w:rsidP="00D64922">
            <w:pPr>
              <w:keepNext/>
              <w:spacing w:after="0"/>
              <w:jc w:val="right"/>
              <w:rPr>
                <w:sz w:val="20"/>
                <w:szCs w:val="20"/>
                <w:highlight w:val="yellow"/>
              </w:rPr>
            </w:pPr>
            <w:r w:rsidRPr="00076F80">
              <w:rPr>
                <w:color w:val="000000"/>
                <w:sz w:val="20"/>
                <w:szCs w:val="20"/>
              </w:rPr>
              <w:t>26</w:t>
            </w:r>
          </w:p>
        </w:tc>
        <w:tc>
          <w:tcPr>
            <w:tcW w:w="502" w:type="pct"/>
            <w:tcBorders>
              <w:right w:val="single" w:sz="4" w:space="0" w:color="auto"/>
            </w:tcBorders>
            <w:shd w:val="clear" w:color="auto" w:fill="auto"/>
            <w:noWrap/>
            <w:vAlign w:val="center"/>
            <w:hideMark/>
          </w:tcPr>
          <w:p w14:paraId="36D91851" w14:textId="77777777" w:rsidR="00D64922" w:rsidRPr="00076F80" w:rsidRDefault="00D64922" w:rsidP="00D64922">
            <w:pPr>
              <w:keepNext/>
              <w:spacing w:after="0"/>
              <w:jc w:val="right"/>
              <w:rPr>
                <w:sz w:val="20"/>
                <w:szCs w:val="20"/>
                <w:highlight w:val="yellow"/>
              </w:rPr>
            </w:pPr>
            <w:r w:rsidRPr="00076F80">
              <w:rPr>
                <w:color w:val="000000"/>
                <w:sz w:val="20"/>
                <w:szCs w:val="20"/>
              </w:rPr>
              <w:t>68,475</w:t>
            </w:r>
          </w:p>
        </w:tc>
        <w:tc>
          <w:tcPr>
            <w:tcW w:w="428" w:type="pct"/>
            <w:tcBorders>
              <w:left w:val="single" w:sz="4" w:space="0" w:color="auto"/>
            </w:tcBorders>
            <w:shd w:val="clear" w:color="auto" w:fill="auto"/>
            <w:noWrap/>
            <w:vAlign w:val="center"/>
            <w:hideMark/>
          </w:tcPr>
          <w:p w14:paraId="4186B14B"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674C6A3A" w14:textId="77777777" w:rsidR="00D64922" w:rsidRPr="00076F80" w:rsidRDefault="00D64922" w:rsidP="00D64922">
            <w:pPr>
              <w:keepNext/>
              <w:spacing w:after="0"/>
              <w:jc w:val="right"/>
              <w:rPr>
                <w:sz w:val="20"/>
                <w:szCs w:val="20"/>
                <w:highlight w:val="yellow"/>
              </w:rPr>
            </w:pPr>
            <w:r w:rsidRPr="00076F80">
              <w:rPr>
                <w:color w:val="000000"/>
                <w:sz w:val="20"/>
                <w:szCs w:val="20"/>
              </w:rPr>
              <w:t>7,368</w:t>
            </w:r>
          </w:p>
        </w:tc>
        <w:tc>
          <w:tcPr>
            <w:tcW w:w="417" w:type="pct"/>
            <w:shd w:val="clear" w:color="auto" w:fill="auto"/>
            <w:noWrap/>
            <w:vAlign w:val="center"/>
            <w:hideMark/>
          </w:tcPr>
          <w:p w14:paraId="7994270E" w14:textId="77777777" w:rsidR="00D64922" w:rsidRPr="00076F80" w:rsidRDefault="00D64922" w:rsidP="00D64922">
            <w:pPr>
              <w:keepNext/>
              <w:spacing w:after="0"/>
              <w:jc w:val="right"/>
              <w:rPr>
                <w:sz w:val="20"/>
                <w:szCs w:val="20"/>
                <w:highlight w:val="yellow"/>
              </w:rPr>
            </w:pPr>
            <w:r w:rsidRPr="00076F80">
              <w:rPr>
                <w:color w:val="000000"/>
                <w:sz w:val="20"/>
                <w:szCs w:val="20"/>
              </w:rPr>
              <w:t>1,327</w:t>
            </w:r>
          </w:p>
        </w:tc>
        <w:tc>
          <w:tcPr>
            <w:tcW w:w="507" w:type="pct"/>
            <w:shd w:val="clear" w:color="auto" w:fill="auto"/>
            <w:noWrap/>
            <w:vAlign w:val="center"/>
            <w:hideMark/>
          </w:tcPr>
          <w:p w14:paraId="43AB4B2F" w14:textId="77777777" w:rsidR="00D64922" w:rsidRPr="00076F80" w:rsidRDefault="00D64922" w:rsidP="00D64922">
            <w:pPr>
              <w:keepNext/>
              <w:spacing w:after="0"/>
              <w:jc w:val="right"/>
              <w:rPr>
                <w:sz w:val="20"/>
                <w:szCs w:val="20"/>
                <w:highlight w:val="yellow"/>
              </w:rPr>
            </w:pPr>
            <w:r w:rsidRPr="00076F80">
              <w:rPr>
                <w:color w:val="000000"/>
                <w:sz w:val="20"/>
                <w:szCs w:val="20"/>
              </w:rPr>
              <w:t>8,695</w:t>
            </w:r>
          </w:p>
        </w:tc>
        <w:tc>
          <w:tcPr>
            <w:tcW w:w="461" w:type="pct"/>
            <w:shd w:val="clear" w:color="auto" w:fill="auto"/>
            <w:noWrap/>
            <w:vAlign w:val="center"/>
            <w:hideMark/>
          </w:tcPr>
          <w:p w14:paraId="1D7010BC" w14:textId="77777777" w:rsidR="00D64922" w:rsidRPr="00076F80" w:rsidRDefault="00D64922" w:rsidP="00D64922">
            <w:pPr>
              <w:keepNext/>
              <w:spacing w:after="0"/>
              <w:jc w:val="right"/>
              <w:rPr>
                <w:sz w:val="20"/>
                <w:szCs w:val="20"/>
                <w:highlight w:val="yellow"/>
              </w:rPr>
            </w:pPr>
            <w:r w:rsidRPr="00076F80">
              <w:rPr>
                <w:color w:val="000000"/>
                <w:sz w:val="20"/>
                <w:szCs w:val="20"/>
              </w:rPr>
              <w:t>77,170</w:t>
            </w:r>
          </w:p>
        </w:tc>
      </w:tr>
      <w:tr w:rsidR="00D64922" w:rsidRPr="00D8607E" w14:paraId="768ABB78" w14:textId="77777777" w:rsidTr="00D64922">
        <w:trPr>
          <w:cantSplit/>
          <w:trHeight w:val="23"/>
        </w:trPr>
        <w:tc>
          <w:tcPr>
            <w:tcW w:w="378" w:type="pct"/>
            <w:tcBorders>
              <w:right w:val="single" w:sz="4" w:space="0" w:color="auto"/>
            </w:tcBorders>
            <w:shd w:val="clear" w:color="auto" w:fill="auto"/>
            <w:noWrap/>
            <w:vAlign w:val="center"/>
            <w:hideMark/>
          </w:tcPr>
          <w:p w14:paraId="54909D97" w14:textId="77777777" w:rsidR="00D64922" w:rsidRPr="00076F80" w:rsidRDefault="00D64922" w:rsidP="00D64922">
            <w:pPr>
              <w:keepNext/>
              <w:spacing w:after="0"/>
              <w:jc w:val="center"/>
              <w:rPr>
                <w:sz w:val="20"/>
                <w:szCs w:val="20"/>
              </w:rPr>
            </w:pPr>
            <w:r w:rsidRPr="00076F80">
              <w:rPr>
                <w:sz w:val="20"/>
                <w:szCs w:val="20"/>
              </w:rPr>
              <w:t>1998</w:t>
            </w:r>
          </w:p>
        </w:tc>
        <w:tc>
          <w:tcPr>
            <w:tcW w:w="504" w:type="pct"/>
            <w:tcBorders>
              <w:left w:val="single" w:sz="4" w:space="0" w:color="auto"/>
            </w:tcBorders>
            <w:shd w:val="clear" w:color="auto" w:fill="auto"/>
            <w:noWrap/>
            <w:vAlign w:val="center"/>
            <w:hideMark/>
          </w:tcPr>
          <w:p w14:paraId="4AFA8B56" w14:textId="77777777" w:rsidR="00D64922" w:rsidRPr="00076F80" w:rsidRDefault="00D64922" w:rsidP="00D64922">
            <w:pPr>
              <w:keepNext/>
              <w:spacing w:after="0"/>
              <w:jc w:val="right"/>
              <w:rPr>
                <w:sz w:val="20"/>
                <w:szCs w:val="20"/>
                <w:highlight w:val="yellow"/>
              </w:rPr>
            </w:pPr>
            <w:r w:rsidRPr="00076F80">
              <w:rPr>
                <w:color w:val="000000"/>
                <w:sz w:val="20"/>
                <w:szCs w:val="20"/>
              </w:rPr>
              <w:t>41,570</w:t>
            </w:r>
          </w:p>
        </w:tc>
        <w:tc>
          <w:tcPr>
            <w:tcW w:w="461" w:type="pct"/>
            <w:shd w:val="clear" w:color="auto" w:fill="auto"/>
            <w:noWrap/>
            <w:vAlign w:val="center"/>
            <w:hideMark/>
          </w:tcPr>
          <w:p w14:paraId="08C04826" w14:textId="77777777" w:rsidR="00D64922" w:rsidRPr="00076F80" w:rsidRDefault="00D64922" w:rsidP="00D64922">
            <w:pPr>
              <w:keepNext/>
              <w:spacing w:after="0"/>
              <w:jc w:val="right"/>
              <w:rPr>
                <w:sz w:val="20"/>
                <w:szCs w:val="20"/>
                <w:highlight w:val="yellow"/>
              </w:rPr>
            </w:pPr>
            <w:r w:rsidRPr="00076F80">
              <w:rPr>
                <w:color w:val="000000"/>
                <w:sz w:val="20"/>
                <w:szCs w:val="20"/>
              </w:rPr>
              <w:t>10,012</w:t>
            </w:r>
          </w:p>
        </w:tc>
        <w:tc>
          <w:tcPr>
            <w:tcW w:w="463" w:type="pct"/>
            <w:shd w:val="clear" w:color="auto" w:fill="auto"/>
            <w:noWrap/>
            <w:vAlign w:val="center"/>
            <w:hideMark/>
          </w:tcPr>
          <w:p w14:paraId="539C8E7A" w14:textId="77777777" w:rsidR="00D64922" w:rsidRPr="00076F80" w:rsidRDefault="00D64922" w:rsidP="00D64922">
            <w:pPr>
              <w:keepNext/>
              <w:spacing w:after="0"/>
              <w:jc w:val="right"/>
              <w:rPr>
                <w:sz w:val="20"/>
                <w:szCs w:val="20"/>
                <w:highlight w:val="yellow"/>
              </w:rPr>
            </w:pPr>
            <w:r w:rsidRPr="00076F80">
              <w:rPr>
                <w:color w:val="000000"/>
                <w:sz w:val="20"/>
                <w:szCs w:val="20"/>
              </w:rPr>
              <w:t>10,510</w:t>
            </w:r>
          </w:p>
        </w:tc>
        <w:tc>
          <w:tcPr>
            <w:tcW w:w="416" w:type="pct"/>
            <w:shd w:val="clear" w:color="auto" w:fill="auto"/>
            <w:noWrap/>
            <w:vAlign w:val="center"/>
            <w:hideMark/>
          </w:tcPr>
          <w:p w14:paraId="3812D2C2" w14:textId="77777777" w:rsidR="00D64922" w:rsidRPr="00076F80" w:rsidRDefault="00D64922" w:rsidP="00D64922">
            <w:pPr>
              <w:keepNext/>
              <w:spacing w:after="0"/>
              <w:jc w:val="right"/>
              <w:rPr>
                <w:sz w:val="20"/>
                <w:szCs w:val="20"/>
                <w:highlight w:val="yellow"/>
              </w:rPr>
            </w:pPr>
            <w:r w:rsidRPr="00076F80">
              <w:rPr>
                <w:color w:val="000000"/>
                <w:sz w:val="20"/>
                <w:szCs w:val="20"/>
              </w:rPr>
              <w:t>29</w:t>
            </w:r>
          </w:p>
        </w:tc>
        <w:tc>
          <w:tcPr>
            <w:tcW w:w="502" w:type="pct"/>
            <w:tcBorders>
              <w:right w:val="single" w:sz="4" w:space="0" w:color="auto"/>
            </w:tcBorders>
            <w:shd w:val="clear" w:color="auto" w:fill="auto"/>
            <w:noWrap/>
            <w:vAlign w:val="center"/>
            <w:hideMark/>
          </w:tcPr>
          <w:p w14:paraId="452C40A8" w14:textId="77777777" w:rsidR="00D64922" w:rsidRPr="00076F80" w:rsidRDefault="00D64922" w:rsidP="00D64922">
            <w:pPr>
              <w:keepNext/>
              <w:spacing w:after="0"/>
              <w:jc w:val="right"/>
              <w:rPr>
                <w:sz w:val="20"/>
                <w:szCs w:val="20"/>
                <w:highlight w:val="yellow"/>
              </w:rPr>
            </w:pPr>
            <w:r w:rsidRPr="00076F80">
              <w:rPr>
                <w:color w:val="000000"/>
                <w:sz w:val="20"/>
                <w:szCs w:val="20"/>
              </w:rPr>
              <w:t>62,121</w:t>
            </w:r>
          </w:p>
        </w:tc>
        <w:tc>
          <w:tcPr>
            <w:tcW w:w="428" w:type="pct"/>
            <w:tcBorders>
              <w:left w:val="single" w:sz="4" w:space="0" w:color="auto"/>
            </w:tcBorders>
            <w:shd w:val="clear" w:color="auto" w:fill="auto"/>
            <w:noWrap/>
            <w:vAlign w:val="center"/>
            <w:hideMark/>
          </w:tcPr>
          <w:p w14:paraId="4DB94140"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57091462" w14:textId="77777777" w:rsidR="00D64922" w:rsidRPr="00076F80" w:rsidRDefault="00D64922" w:rsidP="00D64922">
            <w:pPr>
              <w:keepNext/>
              <w:spacing w:after="0"/>
              <w:jc w:val="right"/>
              <w:rPr>
                <w:sz w:val="20"/>
                <w:szCs w:val="20"/>
                <w:highlight w:val="yellow"/>
              </w:rPr>
            </w:pPr>
            <w:r w:rsidRPr="00076F80">
              <w:rPr>
                <w:color w:val="000000"/>
                <w:sz w:val="20"/>
                <w:szCs w:val="20"/>
              </w:rPr>
              <w:t>9,183</w:t>
            </w:r>
          </w:p>
        </w:tc>
        <w:tc>
          <w:tcPr>
            <w:tcW w:w="417" w:type="pct"/>
            <w:shd w:val="clear" w:color="auto" w:fill="auto"/>
            <w:noWrap/>
            <w:vAlign w:val="center"/>
            <w:hideMark/>
          </w:tcPr>
          <w:p w14:paraId="125FCF2B" w14:textId="77777777" w:rsidR="00D64922" w:rsidRPr="00076F80" w:rsidRDefault="00D64922" w:rsidP="00D64922">
            <w:pPr>
              <w:keepNext/>
              <w:spacing w:after="0"/>
              <w:jc w:val="right"/>
              <w:rPr>
                <w:sz w:val="20"/>
                <w:szCs w:val="20"/>
                <w:highlight w:val="yellow"/>
              </w:rPr>
            </w:pPr>
            <w:r w:rsidRPr="00076F80">
              <w:rPr>
                <w:color w:val="000000"/>
                <w:sz w:val="20"/>
                <w:szCs w:val="20"/>
              </w:rPr>
              <w:t>1,320</w:t>
            </w:r>
          </w:p>
        </w:tc>
        <w:tc>
          <w:tcPr>
            <w:tcW w:w="507" w:type="pct"/>
            <w:shd w:val="clear" w:color="auto" w:fill="auto"/>
            <w:noWrap/>
            <w:vAlign w:val="center"/>
            <w:hideMark/>
          </w:tcPr>
          <w:p w14:paraId="009B56C1" w14:textId="77777777" w:rsidR="00D64922" w:rsidRPr="00076F80" w:rsidRDefault="00D64922" w:rsidP="00D64922">
            <w:pPr>
              <w:keepNext/>
              <w:spacing w:after="0"/>
              <w:jc w:val="right"/>
              <w:rPr>
                <w:sz w:val="20"/>
                <w:szCs w:val="20"/>
                <w:highlight w:val="yellow"/>
              </w:rPr>
            </w:pPr>
            <w:r w:rsidRPr="00076F80">
              <w:rPr>
                <w:color w:val="000000"/>
                <w:sz w:val="20"/>
                <w:szCs w:val="20"/>
              </w:rPr>
              <w:t>10,503</w:t>
            </w:r>
          </w:p>
        </w:tc>
        <w:tc>
          <w:tcPr>
            <w:tcW w:w="461" w:type="pct"/>
            <w:shd w:val="clear" w:color="auto" w:fill="auto"/>
            <w:noWrap/>
            <w:vAlign w:val="center"/>
            <w:hideMark/>
          </w:tcPr>
          <w:p w14:paraId="625BCB14" w14:textId="77777777" w:rsidR="00D64922" w:rsidRPr="00076F80" w:rsidRDefault="00D64922" w:rsidP="00D64922">
            <w:pPr>
              <w:keepNext/>
              <w:spacing w:after="0"/>
              <w:jc w:val="right"/>
              <w:rPr>
                <w:sz w:val="20"/>
                <w:szCs w:val="20"/>
                <w:highlight w:val="yellow"/>
              </w:rPr>
            </w:pPr>
            <w:r w:rsidRPr="00076F80">
              <w:rPr>
                <w:color w:val="000000"/>
                <w:sz w:val="20"/>
                <w:szCs w:val="20"/>
              </w:rPr>
              <w:t>72,624</w:t>
            </w:r>
          </w:p>
        </w:tc>
      </w:tr>
      <w:tr w:rsidR="00D64922" w:rsidRPr="00D8607E" w14:paraId="623296EE" w14:textId="77777777" w:rsidTr="00D64922">
        <w:trPr>
          <w:cantSplit/>
          <w:trHeight w:val="23"/>
        </w:trPr>
        <w:tc>
          <w:tcPr>
            <w:tcW w:w="378" w:type="pct"/>
            <w:tcBorders>
              <w:right w:val="single" w:sz="4" w:space="0" w:color="auto"/>
            </w:tcBorders>
            <w:shd w:val="clear" w:color="auto" w:fill="auto"/>
            <w:noWrap/>
            <w:vAlign w:val="center"/>
            <w:hideMark/>
          </w:tcPr>
          <w:p w14:paraId="4346E3E7" w14:textId="77777777" w:rsidR="00D64922" w:rsidRPr="00076F80" w:rsidRDefault="00D64922" w:rsidP="00D64922">
            <w:pPr>
              <w:keepNext/>
              <w:spacing w:after="0"/>
              <w:jc w:val="center"/>
              <w:rPr>
                <w:sz w:val="20"/>
                <w:szCs w:val="20"/>
              </w:rPr>
            </w:pPr>
            <w:r w:rsidRPr="00076F80">
              <w:rPr>
                <w:sz w:val="20"/>
                <w:szCs w:val="20"/>
              </w:rPr>
              <w:t>1999</w:t>
            </w:r>
          </w:p>
        </w:tc>
        <w:tc>
          <w:tcPr>
            <w:tcW w:w="504" w:type="pct"/>
            <w:tcBorders>
              <w:left w:val="single" w:sz="4" w:space="0" w:color="auto"/>
            </w:tcBorders>
            <w:shd w:val="clear" w:color="auto" w:fill="auto"/>
            <w:noWrap/>
            <w:vAlign w:val="center"/>
            <w:hideMark/>
          </w:tcPr>
          <w:p w14:paraId="11A1F1C2" w14:textId="77777777" w:rsidR="00D64922" w:rsidRPr="00076F80" w:rsidRDefault="00D64922" w:rsidP="00D64922">
            <w:pPr>
              <w:keepNext/>
              <w:spacing w:after="0"/>
              <w:jc w:val="right"/>
              <w:rPr>
                <w:sz w:val="20"/>
                <w:szCs w:val="20"/>
                <w:highlight w:val="yellow"/>
              </w:rPr>
            </w:pPr>
            <w:r w:rsidRPr="00076F80">
              <w:rPr>
                <w:color w:val="000000"/>
                <w:sz w:val="20"/>
                <w:szCs w:val="20"/>
              </w:rPr>
              <w:t>37,167</w:t>
            </w:r>
          </w:p>
        </w:tc>
        <w:tc>
          <w:tcPr>
            <w:tcW w:w="461" w:type="pct"/>
            <w:shd w:val="clear" w:color="auto" w:fill="auto"/>
            <w:noWrap/>
            <w:vAlign w:val="center"/>
            <w:hideMark/>
          </w:tcPr>
          <w:p w14:paraId="0CC454FB" w14:textId="77777777" w:rsidR="00D64922" w:rsidRPr="00076F80" w:rsidRDefault="00D64922" w:rsidP="00D64922">
            <w:pPr>
              <w:keepNext/>
              <w:spacing w:after="0"/>
              <w:jc w:val="right"/>
              <w:rPr>
                <w:sz w:val="20"/>
                <w:szCs w:val="20"/>
                <w:highlight w:val="yellow"/>
              </w:rPr>
            </w:pPr>
            <w:r w:rsidRPr="00076F80">
              <w:rPr>
                <w:color w:val="000000"/>
                <w:sz w:val="20"/>
                <w:szCs w:val="20"/>
              </w:rPr>
              <w:t>12,363</w:t>
            </w:r>
          </w:p>
        </w:tc>
        <w:tc>
          <w:tcPr>
            <w:tcW w:w="463" w:type="pct"/>
            <w:shd w:val="clear" w:color="auto" w:fill="auto"/>
            <w:noWrap/>
            <w:vAlign w:val="center"/>
            <w:hideMark/>
          </w:tcPr>
          <w:p w14:paraId="62FCC8D2" w14:textId="77777777" w:rsidR="00D64922" w:rsidRPr="00076F80" w:rsidRDefault="00D64922" w:rsidP="00D64922">
            <w:pPr>
              <w:keepNext/>
              <w:spacing w:after="0"/>
              <w:jc w:val="right"/>
              <w:rPr>
                <w:sz w:val="20"/>
                <w:szCs w:val="20"/>
                <w:highlight w:val="yellow"/>
              </w:rPr>
            </w:pPr>
            <w:r w:rsidRPr="00076F80">
              <w:rPr>
                <w:color w:val="000000"/>
                <w:sz w:val="20"/>
                <w:szCs w:val="20"/>
              </w:rPr>
              <w:t>19,015</w:t>
            </w:r>
          </w:p>
        </w:tc>
        <w:tc>
          <w:tcPr>
            <w:tcW w:w="416" w:type="pct"/>
            <w:shd w:val="clear" w:color="auto" w:fill="auto"/>
            <w:noWrap/>
            <w:vAlign w:val="center"/>
            <w:hideMark/>
          </w:tcPr>
          <w:p w14:paraId="16B0FD81" w14:textId="77777777" w:rsidR="00D64922" w:rsidRPr="00076F80" w:rsidRDefault="00D64922" w:rsidP="00D64922">
            <w:pPr>
              <w:keepNext/>
              <w:spacing w:after="0"/>
              <w:jc w:val="right"/>
              <w:rPr>
                <w:sz w:val="20"/>
                <w:szCs w:val="20"/>
                <w:highlight w:val="yellow"/>
              </w:rPr>
            </w:pPr>
            <w:r w:rsidRPr="00076F80">
              <w:rPr>
                <w:color w:val="000000"/>
                <w:sz w:val="20"/>
                <w:szCs w:val="20"/>
              </w:rPr>
              <w:t>70</w:t>
            </w:r>
          </w:p>
        </w:tc>
        <w:tc>
          <w:tcPr>
            <w:tcW w:w="502" w:type="pct"/>
            <w:tcBorders>
              <w:right w:val="single" w:sz="4" w:space="0" w:color="auto"/>
            </w:tcBorders>
            <w:shd w:val="clear" w:color="auto" w:fill="auto"/>
            <w:noWrap/>
            <w:vAlign w:val="center"/>
            <w:hideMark/>
          </w:tcPr>
          <w:p w14:paraId="1EF9EFD8" w14:textId="77777777" w:rsidR="00D64922" w:rsidRPr="00076F80" w:rsidRDefault="00D64922" w:rsidP="00D64922">
            <w:pPr>
              <w:keepNext/>
              <w:spacing w:after="0"/>
              <w:jc w:val="right"/>
              <w:rPr>
                <w:sz w:val="20"/>
                <w:szCs w:val="20"/>
                <w:highlight w:val="yellow"/>
              </w:rPr>
            </w:pPr>
            <w:r w:rsidRPr="00076F80">
              <w:rPr>
                <w:color w:val="000000"/>
                <w:sz w:val="20"/>
                <w:szCs w:val="20"/>
              </w:rPr>
              <w:t>68,615</w:t>
            </w:r>
          </w:p>
        </w:tc>
        <w:tc>
          <w:tcPr>
            <w:tcW w:w="428" w:type="pct"/>
            <w:tcBorders>
              <w:left w:val="single" w:sz="4" w:space="0" w:color="auto"/>
            </w:tcBorders>
            <w:shd w:val="clear" w:color="auto" w:fill="auto"/>
            <w:noWrap/>
            <w:vAlign w:val="center"/>
            <w:hideMark/>
          </w:tcPr>
          <w:p w14:paraId="7572EADC"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54A8FF5E" w14:textId="77777777" w:rsidR="00D64922" w:rsidRPr="00076F80" w:rsidRDefault="00D64922" w:rsidP="00D64922">
            <w:pPr>
              <w:keepNext/>
              <w:spacing w:after="0"/>
              <w:jc w:val="right"/>
              <w:rPr>
                <w:sz w:val="20"/>
                <w:szCs w:val="20"/>
                <w:highlight w:val="yellow"/>
              </w:rPr>
            </w:pPr>
            <w:r w:rsidRPr="00076F80">
              <w:rPr>
                <w:color w:val="000000"/>
                <w:sz w:val="20"/>
                <w:szCs w:val="20"/>
              </w:rPr>
              <w:t>12,410</w:t>
            </w:r>
          </w:p>
        </w:tc>
        <w:tc>
          <w:tcPr>
            <w:tcW w:w="417" w:type="pct"/>
            <w:shd w:val="clear" w:color="auto" w:fill="auto"/>
            <w:noWrap/>
            <w:vAlign w:val="center"/>
            <w:hideMark/>
          </w:tcPr>
          <w:p w14:paraId="7259A651" w14:textId="77777777" w:rsidR="00D64922" w:rsidRPr="00076F80" w:rsidRDefault="00D64922" w:rsidP="00D64922">
            <w:pPr>
              <w:keepNext/>
              <w:spacing w:after="0"/>
              <w:jc w:val="right"/>
              <w:rPr>
                <w:sz w:val="20"/>
                <w:szCs w:val="20"/>
                <w:highlight w:val="yellow"/>
              </w:rPr>
            </w:pPr>
            <w:r w:rsidRPr="00076F80">
              <w:rPr>
                <w:color w:val="000000"/>
                <w:sz w:val="20"/>
                <w:szCs w:val="20"/>
              </w:rPr>
              <w:t>1,518</w:t>
            </w:r>
          </w:p>
        </w:tc>
        <w:tc>
          <w:tcPr>
            <w:tcW w:w="507" w:type="pct"/>
            <w:shd w:val="clear" w:color="auto" w:fill="auto"/>
            <w:noWrap/>
            <w:vAlign w:val="center"/>
            <w:hideMark/>
          </w:tcPr>
          <w:p w14:paraId="744E6437" w14:textId="77777777" w:rsidR="00D64922" w:rsidRPr="00076F80" w:rsidRDefault="00D64922" w:rsidP="00D64922">
            <w:pPr>
              <w:keepNext/>
              <w:spacing w:after="0"/>
              <w:jc w:val="right"/>
              <w:rPr>
                <w:sz w:val="20"/>
                <w:szCs w:val="20"/>
                <w:highlight w:val="yellow"/>
              </w:rPr>
            </w:pPr>
            <w:r w:rsidRPr="00076F80">
              <w:rPr>
                <w:color w:val="000000"/>
                <w:sz w:val="20"/>
                <w:szCs w:val="20"/>
              </w:rPr>
              <w:t>13,928</w:t>
            </w:r>
          </w:p>
        </w:tc>
        <w:tc>
          <w:tcPr>
            <w:tcW w:w="461" w:type="pct"/>
            <w:shd w:val="clear" w:color="auto" w:fill="auto"/>
            <w:noWrap/>
            <w:vAlign w:val="center"/>
            <w:hideMark/>
          </w:tcPr>
          <w:p w14:paraId="7E67764E" w14:textId="77777777" w:rsidR="00D64922" w:rsidRPr="00076F80" w:rsidRDefault="00D64922" w:rsidP="00D64922">
            <w:pPr>
              <w:keepNext/>
              <w:spacing w:after="0"/>
              <w:jc w:val="right"/>
              <w:rPr>
                <w:sz w:val="20"/>
                <w:szCs w:val="20"/>
                <w:highlight w:val="yellow"/>
              </w:rPr>
            </w:pPr>
            <w:r w:rsidRPr="00076F80">
              <w:rPr>
                <w:color w:val="000000"/>
                <w:sz w:val="20"/>
                <w:szCs w:val="20"/>
              </w:rPr>
              <w:t>82,543</w:t>
            </w:r>
          </w:p>
        </w:tc>
      </w:tr>
      <w:tr w:rsidR="00D64922" w:rsidRPr="00D8607E" w14:paraId="2350806D" w14:textId="77777777" w:rsidTr="00D64922">
        <w:trPr>
          <w:cantSplit/>
          <w:trHeight w:val="23"/>
        </w:trPr>
        <w:tc>
          <w:tcPr>
            <w:tcW w:w="378" w:type="pct"/>
            <w:tcBorders>
              <w:right w:val="single" w:sz="4" w:space="0" w:color="auto"/>
            </w:tcBorders>
            <w:shd w:val="clear" w:color="auto" w:fill="auto"/>
            <w:noWrap/>
            <w:vAlign w:val="center"/>
            <w:hideMark/>
          </w:tcPr>
          <w:p w14:paraId="49D50765" w14:textId="77777777" w:rsidR="00D64922" w:rsidRPr="00076F80" w:rsidRDefault="00D64922" w:rsidP="00D64922">
            <w:pPr>
              <w:keepNext/>
              <w:spacing w:after="0"/>
              <w:jc w:val="center"/>
              <w:rPr>
                <w:sz w:val="20"/>
                <w:szCs w:val="20"/>
              </w:rPr>
            </w:pPr>
            <w:r w:rsidRPr="00076F80">
              <w:rPr>
                <w:sz w:val="20"/>
                <w:szCs w:val="20"/>
              </w:rPr>
              <w:t>2000</w:t>
            </w:r>
          </w:p>
        </w:tc>
        <w:tc>
          <w:tcPr>
            <w:tcW w:w="504" w:type="pct"/>
            <w:tcBorders>
              <w:left w:val="single" w:sz="4" w:space="0" w:color="auto"/>
            </w:tcBorders>
            <w:shd w:val="clear" w:color="auto" w:fill="auto"/>
            <w:noWrap/>
            <w:vAlign w:val="center"/>
            <w:hideMark/>
          </w:tcPr>
          <w:p w14:paraId="0C898CDB" w14:textId="77777777" w:rsidR="00D64922" w:rsidRPr="00076F80" w:rsidRDefault="00D64922" w:rsidP="00D64922">
            <w:pPr>
              <w:keepNext/>
              <w:spacing w:after="0"/>
              <w:jc w:val="right"/>
              <w:rPr>
                <w:sz w:val="20"/>
                <w:szCs w:val="20"/>
                <w:highlight w:val="yellow"/>
              </w:rPr>
            </w:pPr>
            <w:r w:rsidRPr="00076F80">
              <w:rPr>
                <w:color w:val="000000"/>
                <w:sz w:val="20"/>
                <w:szCs w:val="20"/>
              </w:rPr>
              <w:t>25,443</w:t>
            </w:r>
          </w:p>
        </w:tc>
        <w:tc>
          <w:tcPr>
            <w:tcW w:w="461" w:type="pct"/>
            <w:shd w:val="clear" w:color="auto" w:fill="auto"/>
            <w:noWrap/>
            <w:vAlign w:val="center"/>
            <w:hideMark/>
          </w:tcPr>
          <w:p w14:paraId="13ED54E6" w14:textId="77777777" w:rsidR="00D64922" w:rsidRPr="00076F80" w:rsidRDefault="00D64922" w:rsidP="00D64922">
            <w:pPr>
              <w:keepNext/>
              <w:spacing w:after="0"/>
              <w:jc w:val="right"/>
              <w:rPr>
                <w:sz w:val="20"/>
                <w:szCs w:val="20"/>
                <w:highlight w:val="yellow"/>
              </w:rPr>
            </w:pPr>
            <w:r w:rsidRPr="00076F80">
              <w:rPr>
                <w:color w:val="000000"/>
                <w:sz w:val="20"/>
                <w:szCs w:val="20"/>
              </w:rPr>
              <w:t>11,660</w:t>
            </w:r>
          </w:p>
        </w:tc>
        <w:tc>
          <w:tcPr>
            <w:tcW w:w="463" w:type="pct"/>
            <w:shd w:val="clear" w:color="auto" w:fill="auto"/>
            <w:noWrap/>
            <w:vAlign w:val="center"/>
            <w:hideMark/>
          </w:tcPr>
          <w:p w14:paraId="12DEBCE5" w14:textId="77777777" w:rsidR="00D64922" w:rsidRPr="00076F80" w:rsidRDefault="00D64922" w:rsidP="00D64922">
            <w:pPr>
              <w:keepNext/>
              <w:spacing w:after="0"/>
              <w:jc w:val="right"/>
              <w:rPr>
                <w:sz w:val="20"/>
                <w:szCs w:val="20"/>
                <w:highlight w:val="yellow"/>
              </w:rPr>
            </w:pPr>
            <w:r w:rsidRPr="00076F80">
              <w:rPr>
                <w:color w:val="000000"/>
                <w:sz w:val="20"/>
                <w:szCs w:val="20"/>
              </w:rPr>
              <w:t>17,351</w:t>
            </w:r>
          </w:p>
        </w:tc>
        <w:tc>
          <w:tcPr>
            <w:tcW w:w="416" w:type="pct"/>
            <w:shd w:val="clear" w:color="auto" w:fill="auto"/>
            <w:noWrap/>
            <w:vAlign w:val="center"/>
            <w:hideMark/>
          </w:tcPr>
          <w:p w14:paraId="06015FA8" w14:textId="77777777" w:rsidR="00D64922" w:rsidRPr="00076F80" w:rsidRDefault="00D64922" w:rsidP="00D64922">
            <w:pPr>
              <w:keepNext/>
              <w:spacing w:after="0"/>
              <w:jc w:val="right"/>
              <w:rPr>
                <w:sz w:val="20"/>
                <w:szCs w:val="20"/>
                <w:highlight w:val="yellow"/>
              </w:rPr>
            </w:pPr>
            <w:r w:rsidRPr="00076F80">
              <w:rPr>
                <w:color w:val="000000"/>
                <w:sz w:val="20"/>
                <w:szCs w:val="20"/>
              </w:rPr>
              <w:t>54</w:t>
            </w:r>
          </w:p>
        </w:tc>
        <w:tc>
          <w:tcPr>
            <w:tcW w:w="502" w:type="pct"/>
            <w:tcBorders>
              <w:right w:val="single" w:sz="4" w:space="0" w:color="auto"/>
            </w:tcBorders>
            <w:shd w:val="clear" w:color="auto" w:fill="auto"/>
            <w:noWrap/>
            <w:vAlign w:val="center"/>
            <w:hideMark/>
          </w:tcPr>
          <w:p w14:paraId="7DBF67ED" w14:textId="77777777" w:rsidR="00D64922" w:rsidRPr="00076F80" w:rsidRDefault="00D64922" w:rsidP="00D64922">
            <w:pPr>
              <w:keepNext/>
              <w:spacing w:after="0"/>
              <w:jc w:val="right"/>
              <w:rPr>
                <w:sz w:val="20"/>
                <w:szCs w:val="20"/>
                <w:highlight w:val="yellow"/>
              </w:rPr>
            </w:pPr>
            <w:r w:rsidRPr="00076F80">
              <w:rPr>
                <w:color w:val="000000"/>
                <w:sz w:val="20"/>
                <w:szCs w:val="20"/>
              </w:rPr>
              <w:t>54,508</w:t>
            </w:r>
          </w:p>
        </w:tc>
        <w:tc>
          <w:tcPr>
            <w:tcW w:w="428" w:type="pct"/>
            <w:tcBorders>
              <w:left w:val="single" w:sz="4" w:space="0" w:color="auto"/>
            </w:tcBorders>
            <w:shd w:val="clear" w:color="auto" w:fill="auto"/>
            <w:noWrap/>
            <w:vAlign w:val="center"/>
            <w:hideMark/>
          </w:tcPr>
          <w:p w14:paraId="3302DC45"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0FC90F92" w14:textId="77777777" w:rsidR="00D64922" w:rsidRPr="00076F80" w:rsidRDefault="00D64922" w:rsidP="00D64922">
            <w:pPr>
              <w:keepNext/>
              <w:spacing w:after="0"/>
              <w:jc w:val="right"/>
              <w:rPr>
                <w:sz w:val="20"/>
                <w:szCs w:val="20"/>
                <w:highlight w:val="yellow"/>
              </w:rPr>
            </w:pPr>
            <w:r w:rsidRPr="00076F80">
              <w:rPr>
                <w:color w:val="000000"/>
                <w:sz w:val="20"/>
                <w:szCs w:val="20"/>
              </w:rPr>
              <w:t>10,399</w:t>
            </w:r>
          </w:p>
        </w:tc>
        <w:tc>
          <w:tcPr>
            <w:tcW w:w="417" w:type="pct"/>
            <w:shd w:val="clear" w:color="auto" w:fill="auto"/>
            <w:noWrap/>
            <w:vAlign w:val="center"/>
            <w:hideMark/>
          </w:tcPr>
          <w:p w14:paraId="2F6718F9" w14:textId="77777777" w:rsidR="00D64922" w:rsidRPr="00076F80" w:rsidRDefault="00D64922" w:rsidP="00D64922">
            <w:pPr>
              <w:keepNext/>
              <w:spacing w:after="0"/>
              <w:jc w:val="right"/>
              <w:rPr>
                <w:sz w:val="20"/>
                <w:szCs w:val="20"/>
                <w:highlight w:val="yellow"/>
              </w:rPr>
            </w:pPr>
            <w:r w:rsidRPr="00076F80">
              <w:rPr>
                <w:color w:val="000000"/>
                <w:sz w:val="20"/>
                <w:szCs w:val="20"/>
              </w:rPr>
              <w:t>1,644</w:t>
            </w:r>
          </w:p>
        </w:tc>
        <w:tc>
          <w:tcPr>
            <w:tcW w:w="507" w:type="pct"/>
            <w:shd w:val="clear" w:color="auto" w:fill="auto"/>
            <w:noWrap/>
            <w:vAlign w:val="center"/>
            <w:hideMark/>
          </w:tcPr>
          <w:p w14:paraId="2135E67F" w14:textId="77777777" w:rsidR="00D64922" w:rsidRPr="00076F80" w:rsidRDefault="00D64922" w:rsidP="00D64922">
            <w:pPr>
              <w:keepNext/>
              <w:spacing w:after="0"/>
              <w:jc w:val="right"/>
              <w:rPr>
                <w:sz w:val="20"/>
                <w:szCs w:val="20"/>
                <w:highlight w:val="yellow"/>
              </w:rPr>
            </w:pPr>
            <w:r w:rsidRPr="00076F80">
              <w:rPr>
                <w:color w:val="000000"/>
                <w:sz w:val="20"/>
                <w:szCs w:val="20"/>
              </w:rPr>
              <w:t>12,043</w:t>
            </w:r>
          </w:p>
        </w:tc>
        <w:tc>
          <w:tcPr>
            <w:tcW w:w="461" w:type="pct"/>
            <w:shd w:val="clear" w:color="auto" w:fill="auto"/>
            <w:noWrap/>
            <w:vAlign w:val="center"/>
            <w:hideMark/>
          </w:tcPr>
          <w:p w14:paraId="2BD8480A" w14:textId="77777777" w:rsidR="00D64922" w:rsidRPr="00076F80" w:rsidRDefault="00D64922" w:rsidP="00D64922">
            <w:pPr>
              <w:keepNext/>
              <w:spacing w:after="0"/>
              <w:jc w:val="right"/>
              <w:rPr>
                <w:sz w:val="20"/>
                <w:szCs w:val="20"/>
                <w:highlight w:val="yellow"/>
              </w:rPr>
            </w:pPr>
            <w:r w:rsidRPr="00076F80">
              <w:rPr>
                <w:color w:val="000000"/>
                <w:sz w:val="20"/>
                <w:szCs w:val="20"/>
              </w:rPr>
              <w:t>66,551</w:t>
            </w:r>
          </w:p>
        </w:tc>
      </w:tr>
      <w:tr w:rsidR="00D64922" w:rsidRPr="00D8607E" w14:paraId="6A1D494C" w14:textId="77777777" w:rsidTr="00D64922">
        <w:trPr>
          <w:cantSplit/>
          <w:trHeight w:val="23"/>
        </w:trPr>
        <w:tc>
          <w:tcPr>
            <w:tcW w:w="378" w:type="pct"/>
            <w:tcBorders>
              <w:right w:val="single" w:sz="4" w:space="0" w:color="auto"/>
            </w:tcBorders>
            <w:shd w:val="clear" w:color="auto" w:fill="auto"/>
            <w:noWrap/>
            <w:vAlign w:val="center"/>
            <w:hideMark/>
          </w:tcPr>
          <w:p w14:paraId="625B9270" w14:textId="77777777" w:rsidR="00D64922" w:rsidRPr="00076F80" w:rsidRDefault="00D64922" w:rsidP="00D64922">
            <w:pPr>
              <w:keepNext/>
              <w:spacing w:after="0"/>
              <w:jc w:val="center"/>
              <w:rPr>
                <w:sz w:val="20"/>
                <w:szCs w:val="20"/>
              </w:rPr>
            </w:pPr>
            <w:r w:rsidRPr="00076F80">
              <w:rPr>
                <w:sz w:val="20"/>
                <w:szCs w:val="20"/>
              </w:rPr>
              <w:t>2001</w:t>
            </w:r>
          </w:p>
        </w:tc>
        <w:tc>
          <w:tcPr>
            <w:tcW w:w="504" w:type="pct"/>
            <w:tcBorders>
              <w:left w:val="single" w:sz="4" w:space="0" w:color="auto"/>
            </w:tcBorders>
            <w:shd w:val="clear" w:color="auto" w:fill="auto"/>
            <w:noWrap/>
            <w:vAlign w:val="center"/>
            <w:hideMark/>
          </w:tcPr>
          <w:p w14:paraId="6E0DBF68" w14:textId="77777777" w:rsidR="00D64922" w:rsidRPr="00076F80" w:rsidRDefault="00D64922" w:rsidP="00D64922">
            <w:pPr>
              <w:keepNext/>
              <w:spacing w:after="0"/>
              <w:jc w:val="right"/>
              <w:rPr>
                <w:sz w:val="20"/>
                <w:szCs w:val="20"/>
                <w:highlight w:val="yellow"/>
              </w:rPr>
            </w:pPr>
            <w:r w:rsidRPr="00076F80">
              <w:rPr>
                <w:color w:val="000000"/>
                <w:sz w:val="20"/>
                <w:szCs w:val="20"/>
              </w:rPr>
              <w:t>24,383</w:t>
            </w:r>
          </w:p>
        </w:tc>
        <w:tc>
          <w:tcPr>
            <w:tcW w:w="461" w:type="pct"/>
            <w:shd w:val="clear" w:color="auto" w:fill="auto"/>
            <w:noWrap/>
            <w:vAlign w:val="center"/>
            <w:hideMark/>
          </w:tcPr>
          <w:p w14:paraId="2074E821" w14:textId="77777777" w:rsidR="00D64922" w:rsidRPr="00076F80" w:rsidRDefault="00D64922" w:rsidP="00D64922">
            <w:pPr>
              <w:keepNext/>
              <w:spacing w:after="0"/>
              <w:jc w:val="right"/>
              <w:rPr>
                <w:sz w:val="20"/>
                <w:szCs w:val="20"/>
                <w:highlight w:val="yellow"/>
              </w:rPr>
            </w:pPr>
            <w:r w:rsidRPr="00076F80">
              <w:rPr>
                <w:color w:val="000000"/>
                <w:sz w:val="20"/>
                <w:szCs w:val="20"/>
              </w:rPr>
              <w:t>9,910</w:t>
            </w:r>
          </w:p>
        </w:tc>
        <w:tc>
          <w:tcPr>
            <w:tcW w:w="463" w:type="pct"/>
            <w:shd w:val="clear" w:color="auto" w:fill="auto"/>
            <w:noWrap/>
            <w:vAlign w:val="center"/>
            <w:hideMark/>
          </w:tcPr>
          <w:p w14:paraId="3FF9EA78" w14:textId="77777777" w:rsidR="00D64922" w:rsidRPr="00076F80" w:rsidRDefault="00D64922" w:rsidP="00D64922">
            <w:pPr>
              <w:keepNext/>
              <w:spacing w:after="0"/>
              <w:jc w:val="right"/>
              <w:rPr>
                <w:sz w:val="20"/>
                <w:szCs w:val="20"/>
                <w:highlight w:val="yellow"/>
              </w:rPr>
            </w:pPr>
            <w:r w:rsidRPr="00076F80">
              <w:rPr>
                <w:color w:val="000000"/>
                <w:sz w:val="20"/>
                <w:szCs w:val="20"/>
              </w:rPr>
              <w:t>7,171</w:t>
            </w:r>
          </w:p>
        </w:tc>
        <w:tc>
          <w:tcPr>
            <w:tcW w:w="416" w:type="pct"/>
            <w:shd w:val="clear" w:color="auto" w:fill="auto"/>
            <w:noWrap/>
            <w:vAlign w:val="center"/>
            <w:hideMark/>
          </w:tcPr>
          <w:p w14:paraId="71A4C513" w14:textId="77777777" w:rsidR="00D64922" w:rsidRPr="00076F80" w:rsidRDefault="00D64922" w:rsidP="00D64922">
            <w:pPr>
              <w:keepNext/>
              <w:spacing w:after="0"/>
              <w:jc w:val="right"/>
              <w:rPr>
                <w:sz w:val="20"/>
                <w:szCs w:val="20"/>
                <w:highlight w:val="yellow"/>
              </w:rPr>
            </w:pPr>
            <w:r w:rsidRPr="00076F80">
              <w:rPr>
                <w:color w:val="000000"/>
                <w:sz w:val="20"/>
                <w:szCs w:val="20"/>
              </w:rPr>
              <w:t>155</w:t>
            </w:r>
          </w:p>
        </w:tc>
        <w:tc>
          <w:tcPr>
            <w:tcW w:w="502" w:type="pct"/>
            <w:tcBorders>
              <w:right w:val="single" w:sz="4" w:space="0" w:color="auto"/>
            </w:tcBorders>
            <w:shd w:val="clear" w:color="auto" w:fill="auto"/>
            <w:noWrap/>
            <w:vAlign w:val="center"/>
            <w:hideMark/>
          </w:tcPr>
          <w:p w14:paraId="59294EAE" w14:textId="77777777" w:rsidR="00D64922" w:rsidRPr="00076F80" w:rsidRDefault="00D64922" w:rsidP="00D64922">
            <w:pPr>
              <w:keepNext/>
              <w:spacing w:after="0"/>
              <w:jc w:val="right"/>
              <w:rPr>
                <w:sz w:val="20"/>
                <w:szCs w:val="20"/>
                <w:highlight w:val="yellow"/>
              </w:rPr>
            </w:pPr>
            <w:r w:rsidRPr="00076F80">
              <w:rPr>
                <w:color w:val="000000"/>
                <w:sz w:val="20"/>
                <w:szCs w:val="20"/>
              </w:rPr>
              <w:t>41,619</w:t>
            </w:r>
          </w:p>
        </w:tc>
        <w:tc>
          <w:tcPr>
            <w:tcW w:w="428" w:type="pct"/>
            <w:tcBorders>
              <w:left w:val="single" w:sz="4" w:space="0" w:color="auto"/>
            </w:tcBorders>
            <w:shd w:val="clear" w:color="auto" w:fill="auto"/>
            <w:noWrap/>
            <w:vAlign w:val="center"/>
            <w:hideMark/>
          </w:tcPr>
          <w:p w14:paraId="20BC4EE4"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732B46F5" w14:textId="77777777" w:rsidR="00D64922" w:rsidRPr="00076F80" w:rsidRDefault="00D64922" w:rsidP="00D64922">
            <w:pPr>
              <w:keepNext/>
              <w:spacing w:after="0"/>
              <w:jc w:val="right"/>
              <w:rPr>
                <w:sz w:val="20"/>
                <w:szCs w:val="20"/>
                <w:highlight w:val="yellow"/>
              </w:rPr>
            </w:pPr>
            <w:r w:rsidRPr="00076F80">
              <w:rPr>
                <w:color w:val="000000"/>
                <w:sz w:val="20"/>
                <w:szCs w:val="20"/>
              </w:rPr>
              <w:t>7,829</w:t>
            </w:r>
          </w:p>
        </w:tc>
        <w:tc>
          <w:tcPr>
            <w:tcW w:w="417" w:type="pct"/>
            <w:shd w:val="clear" w:color="auto" w:fill="auto"/>
            <w:noWrap/>
            <w:vAlign w:val="center"/>
            <w:hideMark/>
          </w:tcPr>
          <w:p w14:paraId="5E4E25CE" w14:textId="77777777" w:rsidR="00D64922" w:rsidRPr="00076F80" w:rsidRDefault="00D64922" w:rsidP="00D64922">
            <w:pPr>
              <w:keepNext/>
              <w:spacing w:after="0"/>
              <w:jc w:val="right"/>
              <w:rPr>
                <w:sz w:val="20"/>
                <w:szCs w:val="20"/>
                <w:highlight w:val="yellow"/>
              </w:rPr>
            </w:pPr>
            <w:r w:rsidRPr="00076F80">
              <w:rPr>
                <w:color w:val="000000"/>
                <w:sz w:val="20"/>
                <w:szCs w:val="20"/>
              </w:rPr>
              <w:t>2,083</w:t>
            </w:r>
          </w:p>
        </w:tc>
        <w:tc>
          <w:tcPr>
            <w:tcW w:w="507" w:type="pct"/>
            <w:shd w:val="clear" w:color="auto" w:fill="auto"/>
            <w:noWrap/>
            <w:vAlign w:val="center"/>
            <w:hideMark/>
          </w:tcPr>
          <w:p w14:paraId="770D32F7" w14:textId="77777777" w:rsidR="00D64922" w:rsidRPr="00076F80" w:rsidRDefault="00D64922" w:rsidP="00D64922">
            <w:pPr>
              <w:keepNext/>
              <w:spacing w:after="0"/>
              <w:jc w:val="right"/>
              <w:rPr>
                <w:sz w:val="20"/>
                <w:szCs w:val="20"/>
                <w:highlight w:val="yellow"/>
              </w:rPr>
            </w:pPr>
            <w:r w:rsidRPr="00076F80">
              <w:rPr>
                <w:color w:val="000000"/>
                <w:sz w:val="20"/>
                <w:szCs w:val="20"/>
              </w:rPr>
              <w:t>9,912</w:t>
            </w:r>
          </w:p>
        </w:tc>
        <w:tc>
          <w:tcPr>
            <w:tcW w:w="461" w:type="pct"/>
            <w:shd w:val="clear" w:color="auto" w:fill="auto"/>
            <w:noWrap/>
            <w:vAlign w:val="center"/>
            <w:hideMark/>
          </w:tcPr>
          <w:p w14:paraId="5069137C" w14:textId="77777777" w:rsidR="00D64922" w:rsidRPr="00076F80" w:rsidRDefault="00D64922" w:rsidP="00D64922">
            <w:pPr>
              <w:keepNext/>
              <w:spacing w:after="0"/>
              <w:jc w:val="right"/>
              <w:rPr>
                <w:sz w:val="20"/>
                <w:szCs w:val="20"/>
                <w:highlight w:val="yellow"/>
              </w:rPr>
            </w:pPr>
            <w:r w:rsidRPr="00076F80">
              <w:rPr>
                <w:color w:val="000000"/>
                <w:sz w:val="20"/>
                <w:szCs w:val="20"/>
              </w:rPr>
              <w:t>51,531</w:t>
            </w:r>
          </w:p>
        </w:tc>
      </w:tr>
      <w:tr w:rsidR="00D64922" w:rsidRPr="00D8607E" w14:paraId="713B19AC" w14:textId="77777777" w:rsidTr="00D64922">
        <w:trPr>
          <w:cantSplit/>
          <w:trHeight w:val="23"/>
        </w:trPr>
        <w:tc>
          <w:tcPr>
            <w:tcW w:w="378" w:type="pct"/>
            <w:tcBorders>
              <w:right w:val="single" w:sz="4" w:space="0" w:color="auto"/>
            </w:tcBorders>
            <w:shd w:val="clear" w:color="auto" w:fill="auto"/>
            <w:noWrap/>
            <w:vAlign w:val="center"/>
            <w:hideMark/>
          </w:tcPr>
          <w:p w14:paraId="0091CCDE" w14:textId="77777777" w:rsidR="00D64922" w:rsidRPr="00076F80" w:rsidRDefault="00D64922" w:rsidP="00D64922">
            <w:pPr>
              <w:keepNext/>
              <w:spacing w:after="0"/>
              <w:jc w:val="center"/>
              <w:rPr>
                <w:sz w:val="20"/>
                <w:szCs w:val="20"/>
              </w:rPr>
            </w:pPr>
            <w:r w:rsidRPr="00076F80">
              <w:rPr>
                <w:sz w:val="20"/>
                <w:szCs w:val="20"/>
              </w:rPr>
              <w:t>2002</w:t>
            </w:r>
          </w:p>
        </w:tc>
        <w:tc>
          <w:tcPr>
            <w:tcW w:w="504" w:type="pct"/>
            <w:tcBorders>
              <w:left w:val="single" w:sz="4" w:space="0" w:color="auto"/>
            </w:tcBorders>
            <w:shd w:val="clear" w:color="auto" w:fill="auto"/>
            <w:noWrap/>
            <w:vAlign w:val="center"/>
            <w:hideMark/>
          </w:tcPr>
          <w:p w14:paraId="746D1578" w14:textId="77777777" w:rsidR="00D64922" w:rsidRPr="00076F80" w:rsidRDefault="00D64922" w:rsidP="00D64922">
            <w:pPr>
              <w:keepNext/>
              <w:spacing w:after="0"/>
              <w:jc w:val="right"/>
              <w:rPr>
                <w:sz w:val="20"/>
                <w:szCs w:val="20"/>
                <w:highlight w:val="yellow"/>
              </w:rPr>
            </w:pPr>
            <w:r w:rsidRPr="00076F80">
              <w:rPr>
                <w:color w:val="000000"/>
                <w:sz w:val="20"/>
                <w:szCs w:val="20"/>
              </w:rPr>
              <w:t>19,810</w:t>
            </w:r>
          </w:p>
        </w:tc>
        <w:tc>
          <w:tcPr>
            <w:tcW w:w="461" w:type="pct"/>
            <w:shd w:val="clear" w:color="auto" w:fill="auto"/>
            <w:noWrap/>
            <w:vAlign w:val="center"/>
            <w:hideMark/>
          </w:tcPr>
          <w:p w14:paraId="17DD9EF9" w14:textId="77777777" w:rsidR="00D64922" w:rsidRPr="00076F80" w:rsidRDefault="00D64922" w:rsidP="00D64922">
            <w:pPr>
              <w:keepNext/>
              <w:spacing w:after="0"/>
              <w:jc w:val="right"/>
              <w:rPr>
                <w:sz w:val="20"/>
                <w:szCs w:val="20"/>
                <w:highlight w:val="yellow"/>
              </w:rPr>
            </w:pPr>
            <w:r w:rsidRPr="00076F80">
              <w:rPr>
                <w:color w:val="000000"/>
                <w:sz w:val="20"/>
                <w:szCs w:val="20"/>
              </w:rPr>
              <w:t>14,666</w:t>
            </w:r>
          </w:p>
        </w:tc>
        <w:tc>
          <w:tcPr>
            <w:tcW w:w="463" w:type="pct"/>
            <w:shd w:val="clear" w:color="auto" w:fill="auto"/>
            <w:noWrap/>
            <w:vAlign w:val="center"/>
            <w:hideMark/>
          </w:tcPr>
          <w:p w14:paraId="2C287792" w14:textId="77777777" w:rsidR="00D64922" w:rsidRPr="00076F80" w:rsidRDefault="00D64922" w:rsidP="00D64922">
            <w:pPr>
              <w:keepNext/>
              <w:spacing w:after="0"/>
              <w:jc w:val="right"/>
              <w:rPr>
                <w:sz w:val="20"/>
                <w:szCs w:val="20"/>
                <w:highlight w:val="yellow"/>
              </w:rPr>
            </w:pPr>
            <w:r w:rsidRPr="00076F80">
              <w:rPr>
                <w:color w:val="000000"/>
                <w:sz w:val="20"/>
                <w:szCs w:val="20"/>
              </w:rPr>
              <w:t>7,694</w:t>
            </w:r>
          </w:p>
        </w:tc>
        <w:tc>
          <w:tcPr>
            <w:tcW w:w="416" w:type="pct"/>
            <w:shd w:val="clear" w:color="auto" w:fill="auto"/>
            <w:noWrap/>
            <w:vAlign w:val="center"/>
            <w:hideMark/>
          </w:tcPr>
          <w:p w14:paraId="277FEFF6" w14:textId="77777777" w:rsidR="00D64922" w:rsidRPr="00076F80" w:rsidRDefault="00D64922" w:rsidP="00D64922">
            <w:pPr>
              <w:keepNext/>
              <w:spacing w:after="0"/>
              <w:jc w:val="right"/>
              <w:rPr>
                <w:sz w:val="20"/>
                <w:szCs w:val="20"/>
                <w:highlight w:val="yellow"/>
              </w:rPr>
            </w:pPr>
            <w:r w:rsidRPr="00076F80">
              <w:rPr>
                <w:color w:val="000000"/>
                <w:sz w:val="20"/>
                <w:szCs w:val="20"/>
              </w:rPr>
              <w:t>176</w:t>
            </w:r>
          </w:p>
        </w:tc>
        <w:tc>
          <w:tcPr>
            <w:tcW w:w="502" w:type="pct"/>
            <w:tcBorders>
              <w:right w:val="single" w:sz="4" w:space="0" w:color="auto"/>
            </w:tcBorders>
            <w:shd w:val="clear" w:color="auto" w:fill="auto"/>
            <w:noWrap/>
            <w:vAlign w:val="center"/>
            <w:hideMark/>
          </w:tcPr>
          <w:p w14:paraId="722574A0" w14:textId="77777777" w:rsidR="00D64922" w:rsidRPr="00076F80" w:rsidRDefault="00D64922" w:rsidP="00D64922">
            <w:pPr>
              <w:keepNext/>
              <w:spacing w:after="0"/>
              <w:jc w:val="right"/>
              <w:rPr>
                <w:sz w:val="20"/>
                <w:szCs w:val="20"/>
                <w:highlight w:val="yellow"/>
              </w:rPr>
            </w:pPr>
            <w:r w:rsidRPr="00076F80">
              <w:rPr>
                <w:color w:val="000000"/>
                <w:sz w:val="20"/>
                <w:szCs w:val="20"/>
              </w:rPr>
              <w:t>42,346</w:t>
            </w:r>
          </w:p>
        </w:tc>
        <w:tc>
          <w:tcPr>
            <w:tcW w:w="428" w:type="pct"/>
            <w:tcBorders>
              <w:left w:val="single" w:sz="4" w:space="0" w:color="auto"/>
            </w:tcBorders>
            <w:shd w:val="clear" w:color="auto" w:fill="auto"/>
            <w:noWrap/>
            <w:vAlign w:val="center"/>
            <w:hideMark/>
          </w:tcPr>
          <w:p w14:paraId="21F80A2C"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43AB1120" w14:textId="77777777" w:rsidR="00D64922" w:rsidRPr="00076F80" w:rsidRDefault="00D64922" w:rsidP="00D64922">
            <w:pPr>
              <w:keepNext/>
              <w:spacing w:after="0"/>
              <w:jc w:val="right"/>
              <w:rPr>
                <w:sz w:val="20"/>
                <w:szCs w:val="20"/>
                <w:highlight w:val="yellow"/>
              </w:rPr>
            </w:pPr>
            <w:r w:rsidRPr="00076F80">
              <w:rPr>
                <w:color w:val="000000"/>
                <w:sz w:val="20"/>
                <w:szCs w:val="20"/>
              </w:rPr>
              <w:t>10,578</w:t>
            </w:r>
          </w:p>
        </w:tc>
        <w:tc>
          <w:tcPr>
            <w:tcW w:w="417" w:type="pct"/>
            <w:shd w:val="clear" w:color="auto" w:fill="auto"/>
            <w:noWrap/>
            <w:vAlign w:val="center"/>
            <w:hideMark/>
          </w:tcPr>
          <w:p w14:paraId="14BCDBFC" w14:textId="77777777" w:rsidR="00D64922" w:rsidRPr="00076F80" w:rsidRDefault="00D64922" w:rsidP="00D64922">
            <w:pPr>
              <w:keepNext/>
              <w:spacing w:after="0"/>
              <w:jc w:val="right"/>
              <w:rPr>
                <w:sz w:val="20"/>
                <w:szCs w:val="20"/>
                <w:highlight w:val="yellow"/>
              </w:rPr>
            </w:pPr>
            <w:r w:rsidRPr="00076F80">
              <w:rPr>
                <w:color w:val="000000"/>
                <w:sz w:val="20"/>
                <w:szCs w:val="20"/>
              </w:rPr>
              <w:t>1,714</w:t>
            </w:r>
          </w:p>
        </w:tc>
        <w:tc>
          <w:tcPr>
            <w:tcW w:w="507" w:type="pct"/>
            <w:shd w:val="clear" w:color="auto" w:fill="auto"/>
            <w:noWrap/>
            <w:vAlign w:val="center"/>
            <w:hideMark/>
          </w:tcPr>
          <w:p w14:paraId="2C50007B" w14:textId="77777777" w:rsidR="00D64922" w:rsidRPr="00076F80" w:rsidRDefault="00D64922" w:rsidP="00D64922">
            <w:pPr>
              <w:keepNext/>
              <w:spacing w:after="0"/>
              <w:jc w:val="right"/>
              <w:rPr>
                <w:sz w:val="20"/>
                <w:szCs w:val="20"/>
                <w:highlight w:val="yellow"/>
              </w:rPr>
            </w:pPr>
            <w:r w:rsidRPr="00076F80">
              <w:rPr>
                <w:color w:val="000000"/>
                <w:sz w:val="20"/>
                <w:szCs w:val="20"/>
              </w:rPr>
              <w:t>12,292</w:t>
            </w:r>
          </w:p>
        </w:tc>
        <w:tc>
          <w:tcPr>
            <w:tcW w:w="461" w:type="pct"/>
            <w:shd w:val="clear" w:color="auto" w:fill="auto"/>
            <w:noWrap/>
            <w:vAlign w:val="center"/>
            <w:hideMark/>
          </w:tcPr>
          <w:p w14:paraId="142F2F6D" w14:textId="77777777" w:rsidR="00D64922" w:rsidRPr="00076F80" w:rsidRDefault="00D64922" w:rsidP="00D64922">
            <w:pPr>
              <w:keepNext/>
              <w:spacing w:after="0"/>
              <w:jc w:val="right"/>
              <w:rPr>
                <w:sz w:val="20"/>
                <w:szCs w:val="20"/>
                <w:highlight w:val="yellow"/>
              </w:rPr>
            </w:pPr>
            <w:r w:rsidRPr="00076F80">
              <w:rPr>
                <w:color w:val="000000"/>
                <w:sz w:val="20"/>
                <w:szCs w:val="20"/>
              </w:rPr>
              <w:t>54,638</w:t>
            </w:r>
          </w:p>
        </w:tc>
      </w:tr>
      <w:tr w:rsidR="00D64922" w:rsidRPr="00D8607E" w14:paraId="27527851" w14:textId="77777777" w:rsidTr="00D64922">
        <w:trPr>
          <w:cantSplit/>
          <w:trHeight w:val="23"/>
        </w:trPr>
        <w:tc>
          <w:tcPr>
            <w:tcW w:w="378" w:type="pct"/>
            <w:tcBorders>
              <w:right w:val="single" w:sz="4" w:space="0" w:color="auto"/>
            </w:tcBorders>
            <w:shd w:val="clear" w:color="auto" w:fill="auto"/>
            <w:noWrap/>
            <w:vAlign w:val="center"/>
            <w:hideMark/>
          </w:tcPr>
          <w:p w14:paraId="0354DAB7" w14:textId="77777777" w:rsidR="00D64922" w:rsidRPr="00076F80" w:rsidRDefault="00D64922" w:rsidP="00D64922">
            <w:pPr>
              <w:spacing w:after="0"/>
              <w:jc w:val="center"/>
              <w:rPr>
                <w:sz w:val="20"/>
                <w:szCs w:val="20"/>
              </w:rPr>
            </w:pPr>
            <w:r w:rsidRPr="00076F80">
              <w:rPr>
                <w:sz w:val="20"/>
                <w:szCs w:val="20"/>
              </w:rPr>
              <w:t>2003</w:t>
            </w:r>
          </w:p>
        </w:tc>
        <w:tc>
          <w:tcPr>
            <w:tcW w:w="504" w:type="pct"/>
            <w:tcBorders>
              <w:left w:val="single" w:sz="4" w:space="0" w:color="auto"/>
            </w:tcBorders>
            <w:shd w:val="clear" w:color="auto" w:fill="auto"/>
            <w:noWrap/>
            <w:vAlign w:val="center"/>
            <w:hideMark/>
          </w:tcPr>
          <w:p w14:paraId="69576270" w14:textId="77777777" w:rsidR="00D64922" w:rsidRPr="00076F80" w:rsidRDefault="00D64922" w:rsidP="00D64922">
            <w:pPr>
              <w:spacing w:after="0"/>
              <w:jc w:val="right"/>
              <w:rPr>
                <w:sz w:val="20"/>
                <w:szCs w:val="20"/>
                <w:highlight w:val="yellow"/>
              </w:rPr>
            </w:pPr>
            <w:r w:rsidRPr="00076F80">
              <w:rPr>
                <w:color w:val="000000"/>
                <w:sz w:val="20"/>
                <w:szCs w:val="20"/>
              </w:rPr>
              <w:t>18,884</w:t>
            </w:r>
          </w:p>
        </w:tc>
        <w:tc>
          <w:tcPr>
            <w:tcW w:w="461" w:type="pct"/>
            <w:shd w:val="clear" w:color="auto" w:fill="auto"/>
            <w:noWrap/>
            <w:vAlign w:val="center"/>
            <w:hideMark/>
          </w:tcPr>
          <w:p w14:paraId="5868593A" w14:textId="77777777" w:rsidR="00D64922" w:rsidRPr="00076F80" w:rsidRDefault="00D64922" w:rsidP="00D64922">
            <w:pPr>
              <w:spacing w:after="0"/>
              <w:jc w:val="right"/>
              <w:rPr>
                <w:sz w:val="20"/>
                <w:szCs w:val="20"/>
                <w:highlight w:val="yellow"/>
              </w:rPr>
            </w:pPr>
            <w:r w:rsidRPr="00076F80">
              <w:rPr>
                <w:color w:val="000000"/>
                <w:sz w:val="20"/>
                <w:szCs w:val="20"/>
              </w:rPr>
              <w:t>9,525</w:t>
            </w:r>
          </w:p>
        </w:tc>
        <w:tc>
          <w:tcPr>
            <w:tcW w:w="463" w:type="pct"/>
            <w:shd w:val="clear" w:color="auto" w:fill="auto"/>
            <w:noWrap/>
            <w:vAlign w:val="center"/>
            <w:hideMark/>
          </w:tcPr>
          <w:p w14:paraId="3633DE30" w14:textId="77777777" w:rsidR="00D64922" w:rsidRPr="00076F80" w:rsidRDefault="00D64922" w:rsidP="00D64922">
            <w:pPr>
              <w:spacing w:after="0"/>
              <w:jc w:val="right"/>
              <w:rPr>
                <w:sz w:val="20"/>
                <w:szCs w:val="20"/>
                <w:highlight w:val="yellow"/>
              </w:rPr>
            </w:pPr>
            <w:r w:rsidRPr="00076F80">
              <w:rPr>
                <w:color w:val="000000"/>
                <w:sz w:val="20"/>
                <w:szCs w:val="20"/>
              </w:rPr>
              <w:t>12,765</w:t>
            </w:r>
          </w:p>
        </w:tc>
        <w:tc>
          <w:tcPr>
            <w:tcW w:w="416" w:type="pct"/>
            <w:shd w:val="clear" w:color="auto" w:fill="auto"/>
            <w:noWrap/>
            <w:vAlign w:val="center"/>
            <w:hideMark/>
          </w:tcPr>
          <w:p w14:paraId="7EDFA24A" w14:textId="77777777" w:rsidR="00D64922" w:rsidRPr="00076F80" w:rsidRDefault="00D64922" w:rsidP="00D64922">
            <w:pPr>
              <w:spacing w:after="0"/>
              <w:jc w:val="right"/>
              <w:rPr>
                <w:sz w:val="20"/>
                <w:szCs w:val="20"/>
                <w:highlight w:val="yellow"/>
              </w:rPr>
            </w:pPr>
            <w:r w:rsidRPr="00076F80">
              <w:rPr>
                <w:color w:val="000000"/>
                <w:sz w:val="20"/>
                <w:szCs w:val="20"/>
              </w:rPr>
              <w:t>161</w:t>
            </w:r>
          </w:p>
        </w:tc>
        <w:tc>
          <w:tcPr>
            <w:tcW w:w="502" w:type="pct"/>
            <w:tcBorders>
              <w:right w:val="single" w:sz="4" w:space="0" w:color="auto"/>
            </w:tcBorders>
            <w:shd w:val="clear" w:color="auto" w:fill="auto"/>
            <w:noWrap/>
            <w:vAlign w:val="center"/>
            <w:hideMark/>
          </w:tcPr>
          <w:p w14:paraId="6461DC54" w14:textId="77777777" w:rsidR="00D64922" w:rsidRPr="00076F80" w:rsidRDefault="00D64922" w:rsidP="00D64922">
            <w:pPr>
              <w:spacing w:after="0"/>
              <w:jc w:val="right"/>
              <w:rPr>
                <w:sz w:val="20"/>
                <w:szCs w:val="20"/>
                <w:highlight w:val="yellow"/>
              </w:rPr>
            </w:pPr>
            <w:r w:rsidRPr="00076F80">
              <w:rPr>
                <w:color w:val="000000"/>
                <w:sz w:val="20"/>
                <w:szCs w:val="20"/>
              </w:rPr>
              <w:t>41,335</w:t>
            </w:r>
          </w:p>
        </w:tc>
        <w:tc>
          <w:tcPr>
            <w:tcW w:w="428" w:type="pct"/>
            <w:tcBorders>
              <w:left w:val="single" w:sz="4" w:space="0" w:color="auto"/>
            </w:tcBorders>
            <w:shd w:val="clear" w:color="auto" w:fill="auto"/>
            <w:noWrap/>
            <w:vAlign w:val="center"/>
            <w:hideMark/>
          </w:tcPr>
          <w:p w14:paraId="194E6EA4" w14:textId="77777777" w:rsidR="00D64922" w:rsidRPr="00076F80" w:rsidRDefault="00D64922" w:rsidP="00D64922">
            <w:pPr>
              <w:spacing w:after="0"/>
              <w:jc w:val="right"/>
              <w:rPr>
                <w:sz w:val="20"/>
                <w:szCs w:val="20"/>
                <w:highlight w:val="yellow"/>
              </w:rPr>
            </w:pPr>
            <w:r w:rsidRPr="00076F80">
              <w:rPr>
                <w:color w:val="000000"/>
                <w:sz w:val="20"/>
                <w:szCs w:val="20"/>
              </w:rPr>
              <w:t>62</w:t>
            </w:r>
          </w:p>
        </w:tc>
        <w:tc>
          <w:tcPr>
            <w:tcW w:w="463" w:type="pct"/>
            <w:shd w:val="clear" w:color="auto" w:fill="auto"/>
            <w:noWrap/>
            <w:vAlign w:val="center"/>
            <w:hideMark/>
          </w:tcPr>
          <w:p w14:paraId="70F7412C" w14:textId="77777777" w:rsidR="00D64922" w:rsidRPr="00076F80" w:rsidRDefault="00D64922" w:rsidP="00D64922">
            <w:pPr>
              <w:spacing w:after="0"/>
              <w:jc w:val="right"/>
              <w:rPr>
                <w:sz w:val="20"/>
                <w:szCs w:val="20"/>
                <w:highlight w:val="yellow"/>
              </w:rPr>
            </w:pPr>
            <w:r w:rsidRPr="00076F80">
              <w:rPr>
                <w:color w:val="000000"/>
                <w:sz w:val="20"/>
                <w:szCs w:val="20"/>
              </w:rPr>
              <w:t>7,943</w:t>
            </w:r>
          </w:p>
        </w:tc>
        <w:tc>
          <w:tcPr>
            <w:tcW w:w="417" w:type="pct"/>
            <w:shd w:val="clear" w:color="auto" w:fill="auto"/>
            <w:noWrap/>
            <w:vAlign w:val="center"/>
            <w:hideMark/>
          </w:tcPr>
          <w:p w14:paraId="588C2CA5" w14:textId="77777777" w:rsidR="00D64922" w:rsidRPr="00076F80" w:rsidRDefault="00D64922" w:rsidP="00D64922">
            <w:pPr>
              <w:spacing w:after="0"/>
              <w:jc w:val="right"/>
              <w:rPr>
                <w:sz w:val="20"/>
                <w:szCs w:val="20"/>
                <w:highlight w:val="yellow"/>
              </w:rPr>
            </w:pPr>
            <w:r w:rsidRPr="00076F80">
              <w:rPr>
                <w:color w:val="000000"/>
                <w:sz w:val="20"/>
                <w:szCs w:val="20"/>
              </w:rPr>
              <w:t>3,242</w:t>
            </w:r>
          </w:p>
        </w:tc>
        <w:tc>
          <w:tcPr>
            <w:tcW w:w="507" w:type="pct"/>
            <w:shd w:val="clear" w:color="auto" w:fill="auto"/>
            <w:noWrap/>
            <w:vAlign w:val="center"/>
            <w:hideMark/>
          </w:tcPr>
          <w:p w14:paraId="149992EE" w14:textId="77777777" w:rsidR="00D64922" w:rsidRPr="00076F80" w:rsidRDefault="00D64922" w:rsidP="00D64922">
            <w:pPr>
              <w:spacing w:after="0"/>
              <w:jc w:val="right"/>
              <w:rPr>
                <w:sz w:val="20"/>
                <w:szCs w:val="20"/>
                <w:highlight w:val="yellow"/>
              </w:rPr>
            </w:pPr>
            <w:r w:rsidRPr="00076F80">
              <w:rPr>
                <w:color w:val="000000"/>
                <w:sz w:val="20"/>
                <w:szCs w:val="20"/>
              </w:rPr>
              <w:t>11,247</w:t>
            </w:r>
          </w:p>
        </w:tc>
        <w:tc>
          <w:tcPr>
            <w:tcW w:w="461" w:type="pct"/>
            <w:shd w:val="clear" w:color="auto" w:fill="auto"/>
            <w:noWrap/>
            <w:vAlign w:val="center"/>
            <w:hideMark/>
          </w:tcPr>
          <w:p w14:paraId="62A677E5" w14:textId="77777777" w:rsidR="00D64922" w:rsidRPr="00076F80" w:rsidRDefault="00D64922" w:rsidP="00D64922">
            <w:pPr>
              <w:spacing w:after="0"/>
              <w:jc w:val="right"/>
              <w:rPr>
                <w:sz w:val="20"/>
                <w:szCs w:val="20"/>
                <w:highlight w:val="yellow"/>
              </w:rPr>
            </w:pPr>
            <w:r w:rsidRPr="00076F80">
              <w:rPr>
                <w:color w:val="000000"/>
                <w:sz w:val="20"/>
                <w:szCs w:val="20"/>
              </w:rPr>
              <w:t>52,582</w:t>
            </w:r>
          </w:p>
        </w:tc>
      </w:tr>
      <w:tr w:rsidR="00D64922" w:rsidRPr="00D8607E" w14:paraId="1A25C831" w14:textId="77777777" w:rsidTr="00D64922">
        <w:trPr>
          <w:cantSplit/>
          <w:trHeight w:val="23"/>
        </w:trPr>
        <w:tc>
          <w:tcPr>
            <w:tcW w:w="378" w:type="pct"/>
            <w:tcBorders>
              <w:right w:val="single" w:sz="4" w:space="0" w:color="auto"/>
            </w:tcBorders>
            <w:shd w:val="clear" w:color="auto" w:fill="auto"/>
            <w:noWrap/>
            <w:vAlign w:val="center"/>
            <w:hideMark/>
          </w:tcPr>
          <w:p w14:paraId="21DE7306" w14:textId="77777777" w:rsidR="00D64922" w:rsidRPr="00076F80" w:rsidRDefault="00D64922" w:rsidP="00D64922">
            <w:pPr>
              <w:spacing w:after="0"/>
              <w:jc w:val="center"/>
              <w:rPr>
                <w:sz w:val="20"/>
                <w:szCs w:val="20"/>
              </w:rPr>
            </w:pPr>
            <w:r w:rsidRPr="00076F80">
              <w:rPr>
                <w:sz w:val="20"/>
                <w:szCs w:val="20"/>
              </w:rPr>
              <w:t>2004</w:t>
            </w:r>
          </w:p>
        </w:tc>
        <w:tc>
          <w:tcPr>
            <w:tcW w:w="504" w:type="pct"/>
            <w:tcBorders>
              <w:left w:val="single" w:sz="4" w:space="0" w:color="auto"/>
            </w:tcBorders>
            <w:shd w:val="clear" w:color="auto" w:fill="auto"/>
            <w:noWrap/>
            <w:vAlign w:val="center"/>
            <w:hideMark/>
          </w:tcPr>
          <w:p w14:paraId="6DEF7E79" w14:textId="77777777" w:rsidR="00D64922" w:rsidRPr="00076F80" w:rsidRDefault="00D64922" w:rsidP="00D64922">
            <w:pPr>
              <w:spacing w:after="0"/>
              <w:jc w:val="right"/>
              <w:rPr>
                <w:sz w:val="20"/>
                <w:szCs w:val="20"/>
                <w:highlight w:val="yellow"/>
              </w:rPr>
            </w:pPr>
            <w:r w:rsidRPr="00076F80">
              <w:rPr>
                <w:color w:val="000000"/>
                <w:sz w:val="20"/>
                <w:szCs w:val="20"/>
              </w:rPr>
              <w:t>17,513</w:t>
            </w:r>
          </w:p>
        </w:tc>
        <w:tc>
          <w:tcPr>
            <w:tcW w:w="461" w:type="pct"/>
            <w:shd w:val="clear" w:color="auto" w:fill="auto"/>
            <w:noWrap/>
            <w:vAlign w:val="center"/>
            <w:hideMark/>
          </w:tcPr>
          <w:p w14:paraId="17D3EB3C" w14:textId="77777777" w:rsidR="00D64922" w:rsidRPr="00076F80" w:rsidRDefault="00D64922" w:rsidP="00D64922">
            <w:pPr>
              <w:spacing w:after="0"/>
              <w:jc w:val="right"/>
              <w:rPr>
                <w:sz w:val="20"/>
                <w:szCs w:val="20"/>
                <w:highlight w:val="yellow"/>
              </w:rPr>
            </w:pPr>
            <w:r w:rsidRPr="00076F80">
              <w:rPr>
                <w:color w:val="000000"/>
                <w:sz w:val="20"/>
                <w:szCs w:val="20"/>
              </w:rPr>
              <w:t>10,326</w:t>
            </w:r>
          </w:p>
        </w:tc>
        <w:tc>
          <w:tcPr>
            <w:tcW w:w="463" w:type="pct"/>
            <w:shd w:val="clear" w:color="auto" w:fill="auto"/>
            <w:noWrap/>
            <w:vAlign w:val="center"/>
            <w:hideMark/>
          </w:tcPr>
          <w:p w14:paraId="37F41944" w14:textId="77777777" w:rsidR="00D64922" w:rsidRPr="00076F80" w:rsidRDefault="00D64922" w:rsidP="00D64922">
            <w:pPr>
              <w:spacing w:after="0"/>
              <w:jc w:val="right"/>
              <w:rPr>
                <w:sz w:val="20"/>
                <w:szCs w:val="20"/>
                <w:highlight w:val="yellow"/>
              </w:rPr>
            </w:pPr>
            <w:r w:rsidRPr="00076F80">
              <w:rPr>
                <w:color w:val="000000"/>
                <w:sz w:val="20"/>
                <w:szCs w:val="20"/>
              </w:rPr>
              <w:t>14,966</w:t>
            </w:r>
          </w:p>
        </w:tc>
        <w:tc>
          <w:tcPr>
            <w:tcW w:w="416" w:type="pct"/>
            <w:shd w:val="clear" w:color="auto" w:fill="auto"/>
            <w:noWrap/>
            <w:vAlign w:val="center"/>
            <w:hideMark/>
          </w:tcPr>
          <w:p w14:paraId="2A7A0F96" w14:textId="77777777" w:rsidR="00D64922" w:rsidRPr="00076F80" w:rsidRDefault="00D64922" w:rsidP="00D64922">
            <w:pPr>
              <w:spacing w:after="0"/>
              <w:jc w:val="right"/>
              <w:rPr>
                <w:sz w:val="20"/>
                <w:szCs w:val="20"/>
                <w:highlight w:val="yellow"/>
              </w:rPr>
            </w:pPr>
            <w:r w:rsidRPr="00076F80">
              <w:rPr>
                <w:color w:val="000000"/>
                <w:sz w:val="20"/>
                <w:szCs w:val="20"/>
              </w:rPr>
              <w:t>400</w:t>
            </w:r>
          </w:p>
        </w:tc>
        <w:tc>
          <w:tcPr>
            <w:tcW w:w="502" w:type="pct"/>
            <w:tcBorders>
              <w:right w:val="single" w:sz="4" w:space="0" w:color="auto"/>
            </w:tcBorders>
            <w:shd w:val="clear" w:color="auto" w:fill="auto"/>
            <w:noWrap/>
            <w:vAlign w:val="center"/>
            <w:hideMark/>
          </w:tcPr>
          <w:p w14:paraId="27B4A4B7" w14:textId="77777777" w:rsidR="00D64922" w:rsidRPr="00076F80" w:rsidRDefault="00D64922" w:rsidP="00D64922">
            <w:pPr>
              <w:spacing w:after="0"/>
              <w:jc w:val="right"/>
              <w:rPr>
                <w:sz w:val="20"/>
                <w:szCs w:val="20"/>
                <w:highlight w:val="yellow"/>
              </w:rPr>
            </w:pPr>
            <w:r w:rsidRPr="00076F80">
              <w:rPr>
                <w:color w:val="000000"/>
                <w:sz w:val="20"/>
                <w:szCs w:val="20"/>
              </w:rPr>
              <w:t>43,205</w:t>
            </w:r>
          </w:p>
        </w:tc>
        <w:tc>
          <w:tcPr>
            <w:tcW w:w="428" w:type="pct"/>
            <w:tcBorders>
              <w:left w:val="single" w:sz="4" w:space="0" w:color="auto"/>
            </w:tcBorders>
            <w:shd w:val="clear" w:color="auto" w:fill="auto"/>
            <w:noWrap/>
            <w:vAlign w:val="center"/>
            <w:hideMark/>
          </w:tcPr>
          <w:p w14:paraId="581FD54C" w14:textId="77777777" w:rsidR="00D64922" w:rsidRPr="00076F80" w:rsidRDefault="00D64922" w:rsidP="00D64922">
            <w:pPr>
              <w:spacing w:after="0"/>
              <w:jc w:val="right"/>
              <w:rPr>
                <w:sz w:val="20"/>
                <w:szCs w:val="20"/>
                <w:highlight w:val="yellow"/>
              </w:rPr>
            </w:pPr>
            <w:r w:rsidRPr="00076F80">
              <w:rPr>
                <w:color w:val="000000"/>
                <w:sz w:val="20"/>
                <w:szCs w:val="20"/>
              </w:rPr>
              <w:t>51</w:t>
            </w:r>
          </w:p>
        </w:tc>
        <w:tc>
          <w:tcPr>
            <w:tcW w:w="463" w:type="pct"/>
            <w:shd w:val="clear" w:color="auto" w:fill="auto"/>
            <w:noWrap/>
            <w:vAlign w:val="center"/>
            <w:hideMark/>
          </w:tcPr>
          <w:p w14:paraId="5846B620" w14:textId="77777777" w:rsidR="00D64922" w:rsidRPr="00076F80" w:rsidRDefault="00D64922" w:rsidP="00D64922">
            <w:pPr>
              <w:spacing w:after="0"/>
              <w:jc w:val="right"/>
              <w:rPr>
                <w:sz w:val="20"/>
                <w:szCs w:val="20"/>
                <w:highlight w:val="yellow"/>
              </w:rPr>
            </w:pPr>
            <w:r w:rsidRPr="00076F80">
              <w:rPr>
                <w:color w:val="000000"/>
                <w:sz w:val="20"/>
                <w:szCs w:val="20"/>
              </w:rPr>
              <w:t>10,602</w:t>
            </w:r>
          </w:p>
        </w:tc>
        <w:tc>
          <w:tcPr>
            <w:tcW w:w="417" w:type="pct"/>
            <w:shd w:val="clear" w:color="auto" w:fill="auto"/>
            <w:noWrap/>
            <w:vAlign w:val="center"/>
            <w:hideMark/>
          </w:tcPr>
          <w:p w14:paraId="2BC5CA95" w14:textId="77777777" w:rsidR="00D64922" w:rsidRPr="00076F80" w:rsidRDefault="00D64922" w:rsidP="00D64922">
            <w:pPr>
              <w:spacing w:after="0"/>
              <w:jc w:val="right"/>
              <w:rPr>
                <w:sz w:val="20"/>
                <w:szCs w:val="20"/>
                <w:highlight w:val="yellow"/>
              </w:rPr>
            </w:pPr>
            <w:r w:rsidRPr="00076F80">
              <w:rPr>
                <w:color w:val="000000"/>
                <w:sz w:val="20"/>
                <w:szCs w:val="20"/>
              </w:rPr>
              <w:t>2,765</w:t>
            </w:r>
          </w:p>
        </w:tc>
        <w:tc>
          <w:tcPr>
            <w:tcW w:w="507" w:type="pct"/>
            <w:shd w:val="clear" w:color="auto" w:fill="auto"/>
            <w:noWrap/>
            <w:vAlign w:val="center"/>
            <w:hideMark/>
          </w:tcPr>
          <w:p w14:paraId="5DF9919D" w14:textId="77777777" w:rsidR="00D64922" w:rsidRPr="00076F80" w:rsidRDefault="00D64922" w:rsidP="00D64922">
            <w:pPr>
              <w:spacing w:after="0"/>
              <w:jc w:val="right"/>
              <w:rPr>
                <w:sz w:val="20"/>
                <w:szCs w:val="20"/>
                <w:highlight w:val="yellow"/>
              </w:rPr>
            </w:pPr>
            <w:r w:rsidRPr="00076F80">
              <w:rPr>
                <w:color w:val="000000"/>
                <w:sz w:val="20"/>
                <w:szCs w:val="20"/>
              </w:rPr>
              <w:t>13,418</w:t>
            </w:r>
          </w:p>
        </w:tc>
        <w:tc>
          <w:tcPr>
            <w:tcW w:w="461" w:type="pct"/>
            <w:shd w:val="clear" w:color="auto" w:fill="auto"/>
            <w:noWrap/>
            <w:vAlign w:val="center"/>
            <w:hideMark/>
          </w:tcPr>
          <w:p w14:paraId="4A542BEC" w14:textId="77777777" w:rsidR="00D64922" w:rsidRPr="00076F80" w:rsidRDefault="00D64922" w:rsidP="00D64922">
            <w:pPr>
              <w:spacing w:after="0"/>
              <w:jc w:val="right"/>
              <w:rPr>
                <w:sz w:val="20"/>
                <w:szCs w:val="20"/>
                <w:highlight w:val="yellow"/>
              </w:rPr>
            </w:pPr>
            <w:r w:rsidRPr="00076F80">
              <w:rPr>
                <w:color w:val="000000"/>
                <w:sz w:val="20"/>
                <w:szCs w:val="20"/>
              </w:rPr>
              <w:t>56,623</w:t>
            </w:r>
          </w:p>
        </w:tc>
      </w:tr>
      <w:tr w:rsidR="00D64922" w:rsidRPr="00D8607E" w14:paraId="53B7DA1E" w14:textId="77777777" w:rsidTr="00D64922">
        <w:trPr>
          <w:cantSplit/>
          <w:trHeight w:val="23"/>
        </w:trPr>
        <w:tc>
          <w:tcPr>
            <w:tcW w:w="378" w:type="pct"/>
            <w:tcBorders>
              <w:right w:val="single" w:sz="4" w:space="0" w:color="auto"/>
            </w:tcBorders>
            <w:shd w:val="clear" w:color="auto" w:fill="auto"/>
            <w:noWrap/>
            <w:vAlign w:val="center"/>
            <w:hideMark/>
          </w:tcPr>
          <w:p w14:paraId="367DAFE8" w14:textId="77777777" w:rsidR="00D64922" w:rsidRPr="00076F80" w:rsidRDefault="00D64922" w:rsidP="00D64922">
            <w:pPr>
              <w:spacing w:after="0"/>
              <w:jc w:val="center"/>
              <w:rPr>
                <w:sz w:val="20"/>
                <w:szCs w:val="20"/>
              </w:rPr>
            </w:pPr>
            <w:r w:rsidRPr="00076F80">
              <w:rPr>
                <w:sz w:val="20"/>
                <w:szCs w:val="20"/>
              </w:rPr>
              <w:t>2005</w:t>
            </w:r>
          </w:p>
        </w:tc>
        <w:tc>
          <w:tcPr>
            <w:tcW w:w="504" w:type="pct"/>
            <w:tcBorders>
              <w:left w:val="single" w:sz="4" w:space="0" w:color="auto"/>
            </w:tcBorders>
            <w:shd w:val="clear" w:color="auto" w:fill="auto"/>
            <w:noWrap/>
            <w:vAlign w:val="center"/>
            <w:hideMark/>
          </w:tcPr>
          <w:p w14:paraId="0ED2224A" w14:textId="77777777" w:rsidR="00D64922" w:rsidRPr="00076F80" w:rsidRDefault="00D64922" w:rsidP="00D64922">
            <w:pPr>
              <w:spacing w:after="0"/>
              <w:jc w:val="right"/>
              <w:rPr>
                <w:sz w:val="20"/>
                <w:szCs w:val="20"/>
                <w:highlight w:val="yellow"/>
              </w:rPr>
            </w:pPr>
            <w:r w:rsidRPr="00076F80">
              <w:rPr>
                <w:color w:val="000000"/>
                <w:sz w:val="20"/>
                <w:szCs w:val="20"/>
              </w:rPr>
              <w:t>14,549</w:t>
            </w:r>
          </w:p>
        </w:tc>
        <w:tc>
          <w:tcPr>
            <w:tcW w:w="461" w:type="pct"/>
            <w:shd w:val="clear" w:color="auto" w:fill="auto"/>
            <w:noWrap/>
            <w:vAlign w:val="center"/>
            <w:hideMark/>
          </w:tcPr>
          <w:p w14:paraId="2E7A1D8B" w14:textId="77777777" w:rsidR="00D64922" w:rsidRPr="00076F80" w:rsidRDefault="00D64922" w:rsidP="00D64922">
            <w:pPr>
              <w:spacing w:after="0"/>
              <w:jc w:val="right"/>
              <w:rPr>
                <w:sz w:val="20"/>
                <w:szCs w:val="20"/>
                <w:highlight w:val="yellow"/>
              </w:rPr>
            </w:pPr>
            <w:r w:rsidRPr="00076F80">
              <w:rPr>
                <w:color w:val="000000"/>
                <w:sz w:val="20"/>
                <w:szCs w:val="20"/>
              </w:rPr>
              <w:t>5,732</w:t>
            </w:r>
          </w:p>
        </w:tc>
        <w:tc>
          <w:tcPr>
            <w:tcW w:w="463" w:type="pct"/>
            <w:shd w:val="clear" w:color="auto" w:fill="auto"/>
            <w:noWrap/>
            <w:vAlign w:val="center"/>
            <w:hideMark/>
          </w:tcPr>
          <w:p w14:paraId="1DCC1ADD" w14:textId="77777777" w:rsidR="00D64922" w:rsidRPr="00076F80" w:rsidRDefault="00D64922" w:rsidP="00D64922">
            <w:pPr>
              <w:spacing w:after="0"/>
              <w:jc w:val="right"/>
              <w:rPr>
                <w:sz w:val="20"/>
                <w:szCs w:val="20"/>
                <w:highlight w:val="yellow"/>
              </w:rPr>
            </w:pPr>
            <w:r w:rsidRPr="00076F80">
              <w:rPr>
                <w:color w:val="000000"/>
                <w:sz w:val="20"/>
                <w:szCs w:val="20"/>
              </w:rPr>
              <w:t>14,749</w:t>
            </w:r>
          </w:p>
        </w:tc>
        <w:tc>
          <w:tcPr>
            <w:tcW w:w="416" w:type="pct"/>
            <w:shd w:val="clear" w:color="auto" w:fill="auto"/>
            <w:noWrap/>
            <w:vAlign w:val="center"/>
            <w:hideMark/>
          </w:tcPr>
          <w:p w14:paraId="3A2F610F" w14:textId="77777777" w:rsidR="00D64922" w:rsidRPr="00076F80" w:rsidRDefault="00D64922" w:rsidP="00D64922">
            <w:pPr>
              <w:spacing w:after="0"/>
              <w:jc w:val="right"/>
              <w:rPr>
                <w:sz w:val="20"/>
                <w:szCs w:val="20"/>
                <w:highlight w:val="yellow"/>
              </w:rPr>
            </w:pPr>
            <w:r w:rsidRPr="00076F80">
              <w:rPr>
                <w:color w:val="000000"/>
                <w:sz w:val="20"/>
                <w:szCs w:val="20"/>
              </w:rPr>
              <w:t>203</w:t>
            </w:r>
          </w:p>
        </w:tc>
        <w:tc>
          <w:tcPr>
            <w:tcW w:w="502" w:type="pct"/>
            <w:tcBorders>
              <w:right w:val="single" w:sz="4" w:space="0" w:color="auto"/>
            </w:tcBorders>
            <w:shd w:val="clear" w:color="auto" w:fill="auto"/>
            <w:noWrap/>
            <w:vAlign w:val="center"/>
            <w:hideMark/>
          </w:tcPr>
          <w:p w14:paraId="46AB4EF2" w14:textId="77777777" w:rsidR="00D64922" w:rsidRPr="00076F80" w:rsidRDefault="00D64922" w:rsidP="00D64922">
            <w:pPr>
              <w:spacing w:after="0"/>
              <w:jc w:val="right"/>
              <w:rPr>
                <w:sz w:val="20"/>
                <w:szCs w:val="20"/>
                <w:highlight w:val="yellow"/>
              </w:rPr>
            </w:pPr>
            <w:r w:rsidRPr="00076F80">
              <w:rPr>
                <w:color w:val="000000"/>
                <w:sz w:val="20"/>
                <w:szCs w:val="20"/>
              </w:rPr>
              <w:t>35,233</w:t>
            </w:r>
          </w:p>
        </w:tc>
        <w:tc>
          <w:tcPr>
            <w:tcW w:w="428" w:type="pct"/>
            <w:tcBorders>
              <w:left w:val="single" w:sz="4" w:space="0" w:color="auto"/>
            </w:tcBorders>
            <w:shd w:val="clear" w:color="auto" w:fill="auto"/>
            <w:noWrap/>
            <w:vAlign w:val="center"/>
            <w:hideMark/>
          </w:tcPr>
          <w:p w14:paraId="3500733B" w14:textId="77777777" w:rsidR="00D64922" w:rsidRPr="00076F80" w:rsidRDefault="00D64922" w:rsidP="00D64922">
            <w:pPr>
              <w:spacing w:after="0"/>
              <w:jc w:val="right"/>
              <w:rPr>
                <w:sz w:val="20"/>
                <w:szCs w:val="20"/>
                <w:highlight w:val="yellow"/>
              </w:rPr>
            </w:pPr>
            <w:r w:rsidRPr="00076F80">
              <w:rPr>
                <w:color w:val="000000"/>
                <w:sz w:val="20"/>
                <w:szCs w:val="20"/>
              </w:rPr>
              <w:t>26</w:t>
            </w:r>
          </w:p>
        </w:tc>
        <w:tc>
          <w:tcPr>
            <w:tcW w:w="463" w:type="pct"/>
            <w:shd w:val="clear" w:color="auto" w:fill="auto"/>
            <w:noWrap/>
            <w:vAlign w:val="center"/>
            <w:hideMark/>
          </w:tcPr>
          <w:p w14:paraId="6D5165B0" w14:textId="77777777" w:rsidR="00D64922" w:rsidRPr="00076F80" w:rsidRDefault="00D64922" w:rsidP="00D64922">
            <w:pPr>
              <w:spacing w:after="0"/>
              <w:jc w:val="right"/>
              <w:rPr>
                <w:sz w:val="20"/>
                <w:szCs w:val="20"/>
                <w:highlight w:val="yellow"/>
              </w:rPr>
            </w:pPr>
            <w:r w:rsidRPr="00076F80">
              <w:rPr>
                <w:color w:val="000000"/>
                <w:sz w:val="20"/>
                <w:szCs w:val="20"/>
              </w:rPr>
              <w:t>9,653</w:t>
            </w:r>
          </w:p>
        </w:tc>
        <w:tc>
          <w:tcPr>
            <w:tcW w:w="417" w:type="pct"/>
            <w:shd w:val="clear" w:color="auto" w:fill="auto"/>
            <w:noWrap/>
            <w:vAlign w:val="center"/>
            <w:hideMark/>
          </w:tcPr>
          <w:p w14:paraId="66B7072C" w14:textId="77777777" w:rsidR="00D64922" w:rsidRPr="00076F80" w:rsidRDefault="00D64922" w:rsidP="00D64922">
            <w:pPr>
              <w:spacing w:after="0"/>
              <w:jc w:val="right"/>
              <w:rPr>
                <w:sz w:val="20"/>
                <w:szCs w:val="20"/>
                <w:highlight w:val="yellow"/>
              </w:rPr>
            </w:pPr>
            <w:r w:rsidRPr="00076F80">
              <w:rPr>
                <w:color w:val="000000"/>
                <w:sz w:val="20"/>
                <w:szCs w:val="20"/>
              </w:rPr>
              <w:t>2,673</w:t>
            </w:r>
          </w:p>
        </w:tc>
        <w:tc>
          <w:tcPr>
            <w:tcW w:w="507" w:type="pct"/>
            <w:shd w:val="clear" w:color="auto" w:fill="auto"/>
            <w:noWrap/>
            <w:vAlign w:val="center"/>
            <w:hideMark/>
          </w:tcPr>
          <w:p w14:paraId="169B151A" w14:textId="77777777" w:rsidR="00D64922" w:rsidRPr="00076F80" w:rsidRDefault="00D64922" w:rsidP="00D64922">
            <w:pPr>
              <w:spacing w:after="0"/>
              <w:jc w:val="right"/>
              <w:rPr>
                <w:sz w:val="20"/>
                <w:szCs w:val="20"/>
                <w:highlight w:val="yellow"/>
              </w:rPr>
            </w:pPr>
            <w:r w:rsidRPr="00076F80">
              <w:rPr>
                <w:color w:val="000000"/>
                <w:sz w:val="20"/>
                <w:szCs w:val="20"/>
              </w:rPr>
              <w:t>12,352</w:t>
            </w:r>
          </w:p>
        </w:tc>
        <w:tc>
          <w:tcPr>
            <w:tcW w:w="461" w:type="pct"/>
            <w:shd w:val="clear" w:color="auto" w:fill="auto"/>
            <w:noWrap/>
            <w:vAlign w:val="center"/>
            <w:hideMark/>
          </w:tcPr>
          <w:p w14:paraId="5685526C" w14:textId="77777777" w:rsidR="00D64922" w:rsidRPr="00076F80" w:rsidRDefault="00D64922" w:rsidP="00D64922">
            <w:pPr>
              <w:spacing w:after="0"/>
              <w:jc w:val="right"/>
              <w:rPr>
                <w:sz w:val="20"/>
                <w:szCs w:val="20"/>
                <w:highlight w:val="yellow"/>
              </w:rPr>
            </w:pPr>
            <w:r w:rsidRPr="00076F80">
              <w:rPr>
                <w:color w:val="000000"/>
                <w:sz w:val="20"/>
                <w:szCs w:val="20"/>
              </w:rPr>
              <w:t>47,585</w:t>
            </w:r>
          </w:p>
        </w:tc>
      </w:tr>
      <w:tr w:rsidR="00D64922" w:rsidRPr="00D8607E" w14:paraId="1D1BAA17" w14:textId="77777777" w:rsidTr="00D64922">
        <w:trPr>
          <w:cantSplit/>
          <w:trHeight w:val="23"/>
        </w:trPr>
        <w:tc>
          <w:tcPr>
            <w:tcW w:w="378" w:type="pct"/>
            <w:tcBorders>
              <w:right w:val="single" w:sz="4" w:space="0" w:color="auto"/>
            </w:tcBorders>
            <w:shd w:val="clear" w:color="auto" w:fill="auto"/>
            <w:noWrap/>
            <w:vAlign w:val="center"/>
            <w:hideMark/>
          </w:tcPr>
          <w:p w14:paraId="4F37856B" w14:textId="77777777" w:rsidR="00D64922" w:rsidRPr="00076F80" w:rsidRDefault="00D64922" w:rsidP="00D64922">
            <w:pPr>
              <w:spacing w:after="0"/>
              <w:jc w:val="center"/>
              <w:rPr>
                <w:sz w:val="20"/>
                <w:szCs w:val="20"/>
              </w:rPr>
            </w:pPr>
            <w:r w:rsidRPr="00076F80">
              <w:rPr>
                <w:sz w:val="20"/>
                <w:szCs w:val="20"/>
              </w:rPr>
              <w:t>2006</w:t>
            </w:r>
          </w:p>
        </w:tc>
        <w:tc>
          <w:tcPr>
            <w:tcW w:w="504" w:type="pct"/>
            <w:tcBorders>
              <w:left w:val="single" w:sz="4" w:space="0" w:color="auto"/>
            </w:tcBorders>
            <w:shd w:val="clear" w:color="auto" w:fill="auto"/>
            <w:noWrap/>
            <w:vAlign w:val="center"/>
            <w:hideMark/>
          </w:tcPr>
          <w:p w14:paraId="20062F84" w14:textId="77777777" w:rsidR="00D64922" w:rsidRPr="00076F80" w:rsidRDefault="00D64922" w:rsidP="00D64922">
            <w:pPr>
              <w:spacing w:after="0"/>
              <w:jc w:val="right"/>
              <w:rPr>
                <w:sz w:val="20"/>
                <w:szCs w:val="20"/>
                <w:highlight w:val="yellow"/>
              </w:rPr>
            </w:pPr>
            <w:r w:rsidRPr="00076F80">
              <w:rPr>
                <w:color w:val="000000"/>
                <w:sz w:val="20"/>
                <w:szCs w:val="20"/>
              </w:rPr>
              <w:t>13,132</w:t>
            </w:r>
          </w:p>
        </w:tc>
        <w:tc>
          <w:tcPr>
            <w:tcW w:w="461" w:type="pct"/>
            <w:shd w:val="clear" w:color="auto" w:fill="auto"/>
            <w:noWrap/>
            <w:vAlign w:val="center"/>
            <w:hideMark/>
          </w:tcPr>
          <w:p w14:paraId="2859A608" w14:textId="77777777" w:rsidR="00D64922" w:rsidRPr="00076F80" w:rsidRDefault="00D64922" w:rsidP="00D64922">
            <w:pPr>
              <w:spacing w:after="0"/>
              <w:jc w:val="right"/>
              <w:rPr>
                <w:sz w:val="20"/>
                <w:szCs w:val="20"/>
                <w:highlight w:val="yellow"/>
              </w:rPr>
            </w:pPr>
            <w:r w:rsidRPr="00076F80">
              <w:rPr>
                <w:color w:val="000000"/>
                <w:sz w:val="20"/>
                <w:szCs w:val="20"/>
              </w:rPr>
              <w:t>10,244</w:t>
            </w:r>
          </w:p>
        </w:tc>
        <w:tc>
          <w:tcPr>
            <w:tcW w:w="463" w:type="pct"/>
            <w:shd w:val="clear" w:color="auto" w:fill="auto"/>
            <w:noWrap/>
            <w:vAlign w:val="center"/>
            <w:hideMark/>
          </w:tcPr>
          <w:p w14:paraId="12435AE6" w14:textId="77777777" w:rsidR="00D64922" w:rsidRPr="00076F80" w:rsidRDefault="00D64922" w:rsidP="00D64922">
            <w:pPr>
              <w:spacing w:after="0"/>
              <w:jc w:val="right"/>
              <w:rPr>
                <w:sz w:val="20"/>
                <w:szCs w:val="20"/>
                <w:highlight w:val="yellow"/>
              </w:rPr>
            </w:pPr>
            <w:r w:rsidRPr="00076F80">
              <w:rPr>
                <w:color w:val="000000"/>
                <w:sz w:val="20"/>
                <w:szCs w:val="20"/>
              </w:rPr>
              <w:t>14,540</w:t>
            </w:r>
          </w:p>
        </w:tc>
        <w:tc>
          <w:tcPr>
            <w:tcW w:w="416" w:type="pct"/>
            <w:shd w:val="clear" w:color="auto" w:fill="auto"/>
            <w:noWrap/>
            <w:vAlign w:val="center"/>
            <w:hideMark/>
          </w:tcPr>
          <w:p w14:paraId="3D02E2CD" w14:textId="77777777" w:rsidR="00D64922" w:rsidRPr="00076F80" w:rsidRDefault="00D64922" w:rsidP="00D64922">
            <w:pPr>
              <w:spacing w:after="0"/>
              <w:jc w:val="right"/>
              <w:rPr>
                <w:sz w:val="20"/>
                <w:szCs w:val="20"/>
                <w:highlight w:val="yellow"/>
              </w:rPr>
            </w:pPr>
            <w:r w:rsidRPr="00076F80">
              <w:rPr>
                <w:color w:val="000000"/>
                <w:sz w:val="20"/>
                <w:szCs w:val="20"/>
              </w:rPr>
              <w:t>118</w:t>
            </w:r>
          </w:p>
        </w:tc>
        <w:tc>
          <w:tcPr>
            <w:tcW w:w="502" w:type="pct"/>
            <w:tcBorders>
              <w:right w:val="single" w:sz="4" w:space="0" w:color="auto"/>
            </w:tcBorders>
            <w:shd w:val="clear" w:color="auto" w:fill="auto"/>
            <w:noWrap/>
            <w:vAlign w:val="center"/>
            <w:hideMark/>
          </w:tcPr>
          <w:p w14:paraId="32C3A39F" w14:textId="77777777" w:rsidR="00D64922" w:rsidRPr="00076F80" w:rsidRDefault="00D64922" w:rsidP="00D64922">
            <w:pPr>
              <w:spacing w:after="0"/>
              <w:jc w:val="right"/>
              <w:rPr>
                <w:sz w:val="20"/>
                <w:szCs w:val="20"/>
                <w:highlight w:val="yellow"/>
              </w:rPr>
            </w:pPr>
            <w:r w:rsidRPr="00076F80">
              <w:rPr>
                <w:color w:val="000000"/>
                <w:sz w:val="20"/>
                <w:szCs w:val="20"/>
              </w:rPr>
              <w:t>38,034</w:t>
            </w:r>
          </w:p>
        </w:tc>
        <w:tc>
          <w:tcPr>
            <w:tcW w:w="428" w:type="pct"/>
            <w:tcBorders>
              <w:left w:val="single" w:sz="4" w:space="0" w:color="auto"/>
            </w:tcBorders>
            <w:shd w:val="clear" w:color="auto" w:fill="auto"/>
            <w:noWrap/>
            <w:vAlign w:val="center"/>
            <w:hideMark/>
          </w:tcPr>
          <w:p w14:paraId="1668D9BD" w14:textId="77777777" w:rsidR="00D64922" w:rsidRPr="00076F80" w:rsidRDefault="00D64922" w:rsidP="00D64922">
            <w:pPr>
              <w:spacing w:after="0"/>
              <w:jc w:val="right"/>
              <w:rPr>
                <w:sz w:val="20"/>
                <w:szCs w:val="20"/>
                <w:highlight w:val="yellow"/>
              </w:rPr>
            </w:pPr>
            <w:r w:rsidRPr="00076F80">
              <w:rPr>
                <w:color w:val="000000"/>
                <w:sz w:val="20"/>
                <w:szCs w:val="20"/>
              </w:rPr>
              <w:t>55</w:t>
            </w:r>
          </w:p>
        </w:tc>
        <w:tc>
          <w:tcPr>
            <w:tcW w:w="463" w:type="pct"/>
            <w:shd w:val="clear" w:color="auto" w:fill="auto"/>
            <w:noWrap/>
            <w:vAlign w:val="center"/>
            <w:hideMark/>
          </w:tcPr>
          <w:p w14:paraId="4F75EC5E" w14:textId="77777777" w:rsidR="00D64922" w:rsidRPr="00076F80" w:rsidRDefault="00D64922" w:rsidP="00D64922">
            <w:pPr>
              <w:spacing w:after="0"/>
              <w:jc w:val="right"/>
              <w:rPr>
                <w:sz w:val="20"/>
                <w:szCs w:val="20"/>
                <w:highlight w:val="yellow"/>
              </w:rPr>
            </w:pPr>
            <w:r w:rsidRPr="00076F80">
              <w:rPr>
                <w:color w:val="000000"/>
                <w:sz w:val="20"/>
                <w:szCs w:val="20"/>
              </w:rPr>
              <w:t>9,146</w:t>
            </w:r>
          </w:p>
        </w:tc>
        <w:tc>
          <w:tcPr>
            <w:tcW w:w="417" w:type="pct"/>
            <w:shd w:val="clear" w:color="auto" w:fill="auto"/>
            <w:noWrap/>
            <w:vAlign w:val="center"/>
            <w:hideMark/>
          </w:tcPr>
          <w:p w14:paraId="79F9C1A3" w14:textId="77777777" w:rsidR="00D64922" w:rsidRPr="00076F80" w:rsidRDefault="00D64922" w:rsidP="00D64922">
            <w:pPr>
              <w:spacing w:after="0"/>
              <w:jc w:val="right"/>
              <w:rPr>
                <w:sz w:val="20"/>
                <w:szCs w:val="20"/>
                <w:highlight w:val="yellow"/>
              </w:rPr>
            </w:pPr>
            <w:r w:rsidRPr="00076F80">
              <w:rPr>
                <w:color w:val="000000"/>
                <w:sz w:val="20"/>
                <w:szCs w:val="20"/>
              </w:rPr>
              <w:t>662</w:t>
            </w:r>
          </w:p>
        </w:tc>
        <w:tc>
          <w:tcPr>
            <w:tcW w:w="507" w:type="pct"/>
            <w:shd w:val="clear" w:color="auto" w:fill="auto"/>
            <w:noWrap/>
            <w:vAlign w:val="center"/>
            <w:hideMark/>
          </w:tcPr>
          <w:p w14:paraId="7D869534" w14:textId="77777777" w:rsidR="00D64922" w:rsidRPr="00076F80" w:rsidRDefault="00D64922" w:rsidP="00D64922">
            <w:pPr>
              <w:spacing w:after="0"/>
              <w:jc w:val="right"/>
              <w:rPr>
                <w:sz w:val="20"/>
                <w:szCs w:val="20"/>
                <w:highlight w:val="yellow"/>
              </w:rPr>
            </w:pPr>
            <w:r w:rsidRPr="00076F80">
              <w:rPr>
                <w:color w:val="000000"/>
                <w:sz w:val="20"/>
                <w:szCs w:val="20"/>
              </w:rPr>
              <w:t>9,863</w:t>
            </w:r>
          </w:p>
        </w:tc>
        <w:tc>
          <w:tcPr>
            <w:tcW w:w="461" w:type="pct"/>
            <w:shd w:val="clear" w:color="auto" w:fill="auto"/>
            <w:noWrap/>
            <w:vAlign w:val="center"/>
            <w:hideMark/>
          </w:tcPr>
          <w:p w14:paraId="2F16E9FF" w14:textId="77777777" w:rsidR="00D64922" w:rsidRPr="00076F80" w:rsidRDefault="00D64922" w:rsidP="00D64922">
            <w:pPr>
              <w:spacing w:after="0"/>
              <w:jc w:val="right"/>
              <w:rPr>
                <w:sz w:val="20"/>
                <w:szCs w:val="20"/>
                <w:highlight w:val="yellow"/>
              </w:rPr>
            </w:pPr>
            <w:r w:rsidRPr="00076F80">
              <w:rPr>
                <w:color w:val="000000"/>
                <w:sz w:val="20"/>
                <w:szCs w:val="20"/>
              </w:rPr>
              <w:t>47,897</w:t>
            </w:r>
          </w:p>
        </w:tc>
      </w:tr>
      <w:tr w:rsidR="00D64922" w:rsidRPr="00D8607E" w14:paraId="7F6566CA" w14:textId="77777777" w:rsidTr="00D64922">
        <w:trPr>
          <w:cantSplit/>
          <w:trHeight w:val="23"/>
        </w:trPr>
        <w:tc>
          <w:tcPr>
            <w:tcW w:w="378" w:type="pct"/>
            <w:tcBorders>
              <w:right w:val="single" w:sz="4" w:space="0" w:color="auto"/>
            </w:tcBorders>
            <w:shd w:val="clear" w:color="auto" w:fill="auto"/>
            <w:noWrap/>
            <w:vAlign w:val="center"/>
            <w:hideMark/>
          </w:tcPr>
          <w:p w14:paraId="4958EEA6" w14:textId="77777777" w:rsidR="00D64922" w:rsidRPr="00076F80" w:rsidRDefault="00D64922" w:rsidP="00D64922">
            <w:pPr>
              <w:spacing w:after="0"/>
              <w:jc w:val="center"/>
              <w:rPr>
                <w:sz w:val="20"/>
                <w:szCs w:val="20"/>
              </w:rPr>
            </w:pPr>
            <w:r w:rsidRPr="00076F80">
              <w:rPr>
                <w:sz w:val="20"/>
                <w:szCs w:val="20"/>
              </w:rPr>
              <w:t>2007</w:t>
            </w:r>
          </w:p>
        </w:tc>
        <w:tc>
          <w:tcPr>
            <w:tcW w:w="504" w:type="pct"/>
            <w:tcBorders>
              <w:left w:val="single" w:sz="4" w:space="0" w:color="auto"/>
            </w:tcBorders>
            <w:shd w:val="clear" w:color="auto" w:fill="auto"/>
            <w:noWrap/>
            <w:vAlign w:val="center"/>
            <w:hideMark/>
          </w:tcPr>
          <w:p w14:paraId="73C83C47" w14:textId="77777777" w:rsidR="00D64922" w:rsidRPr="00076F80" w:rsidRDefault="00D64922" w:rsidP="00D64922">
            <w:pPr>
              <w:spacing w:after="0"/>
              <w:jc w:val="right"/>
              <w:rPr>
                <w:sz w:val="20"/>
                <w:szCs w:val="20"/>
                <w:highlight w:val="yellow"/>
              </w:rPr>
            </w:pPr>
            <w:r w:rsidRPr="00076F80">
              <w:rPr>
                <w:color w:val="000000"/>
                <w:sz w:val="20"/>
                <w:szCs w:val="20"/>
              </w:rPr>
              <w:t>14,775</w:t>
            </w:r>
          </w:p>
        </w:tc>
        <w:tc>
          <w:tcPr>
            <w:tcW w:w="461" w:type="pct"/>
            <w:shd w:val="clear" w:color="auto" w:fill="auto"/>
            <w:noWrap/>
            <w:vAlign w:val="center"/>
            <w:hideMark/>
          </w:tcPr>
          <w:p w14:paraId="63BD7829" w14:textId="77777777" w:rsidR="00D64922" w:rsidRPr="00076F80" w:rsidRDefault="00D64922" w:rsidP="00D64922">
            <w:pPr>
              <w:spacing w:after="0"/>
              <w:jc w:val="right"/>
              <w:rPr>
                <w:sz w:val="20"/>
                <w:szCs w:val="20"/>
                <w:highlight w:val="yellow"/>
              </w:rPr>
            </w:pPr>
            <w:r w:rsidRPr="00076F80">
              <w:rPr>
                <w:color w:val="000000"/>
                <w:sz w:val="20"/>
                <w:szCs w:val="20"/>
              </w:rPr>
              <w:t>11,539</w:t>
            </w:r>
          </w:p>
        </w:tc>
        <w:tc>
          <w:tcPr>
            <w:tcW w:w="463" w:type="pct"/>
            <w:shd w:val="clear" w:color="auto" w:fill="auto"/>
            <w:noWrap/>
            <w:vAlign w:val="center"/>
            <w:hideMark/>
          </w:tcPr>
          <w:p w14:paraId="76B7AD36" w14:textId="77777777" w:rsidR="00D64922" w:rsidRPr="00076F80" w:rsidRDefault="00D64922" w:rsidP="00D64922">
            <w:pPr>
              <w:spacing w:after="0"/>
              <w:jc w:val="right"/>
              <w:rPr>
                <w:sz w:val="20"/>
                <w:szCs w:val="20"/>
                <w:highlight w:val="yellow"/>
              </w:rPr>
            </w:pPr>
            <w:r w:rsidRPr="00076F80">
              <w:rPr>
                <w:color w:val="000000"/>
                <w:sz w:val="20"/>
                <w:szCs w:val="20"/>
              </w:rPr>
              <w:t>13,573</w:t>
            </w:r>
          </w:p>
        </w:tc>
        <w:tc>
          <w:tcPr>
            <w:tcW w:w="416" w:type="pct"/>
            <w:shd w:val="clear" w:color="auto" w:fill="auto"/>
            <w:noWrap/>
            <w:vAlign w:val="center"/>
            <w:hideMark/>
          </w:tcPr>
          <w:p w14:paraId="7F7CD52B" w14:textId="77777777" w:rsidR="00D64922" w:rsidRPr="00076F80" w:rsidRDefault="00D64922" w:rsidP="00D64922">
            <w:pPr>
              <w:spacing w:after="0"/>
              <w:jc w:val="right"/>
              <w:rPr>
                <w:sz w:val="20"/>
                <w:szCs w:val="20"/>
                <w:highlight w:val="yellow"/>
              </w:rPr>
            </w:pPr>
            <w:r w:rsidRPr="00076F80">
              <w:rPr>
                <w:color w:val="000000"/>
                <w:sz w:val="20"/>
                <w:szCs w:val="20"/>
              </w:rPr>
              <w:t>44</w:t>
            </w:r>
          </w:p>
        </w:tc>
        <w:tc>
          <w:tcPr>
            <w:tcW w:w="502" w:type="pct"/>
            <w:tcBorders>
              <w:right w:val="single" w:sz="4" w:space="0" w:color="auto"/>
            </w:tcBorders>
            <w:shd w:val="clear" w:color="auto" w:fill="auto"/>
            <w:noWrap/>
            <w:vAlign w:val="center"/>
            <w:hideMark/>
          </w:tcPr>
          <w:p w14:paraId="730AC9D4" w14:textId="77777777" w:rsidR="00D64922" w:rsidRPr="00076F80" w:rsidRDefault="00D64922" w:rsidP="00D64922">
            <w:pPr>
              <w:spacing w:after="0"/>
              <w:jc w:val="right"/>
              <w:rPr>
                <w:sz w:val="20"/>
                <w:szCs w:val="20"/>
                <w:highlight w:val="yellow"/>
              </w:rPr>
            </w:pPr>
            <w:r w:rsidRPr="00076F80">
              <w:rPr>
                <w:color w:val="000000"/>
                <w:sz w:val="20"/>
                <w:szCs w:val="20"/>
              </w:rPr>
              <w:t>39,931</w:t>
            </w:r>
          </w:p>
        </w:tc>
        <w:tc>
          <w:tcPr>
            <w:tcW w:w="428" w:type="pct"/>
            <w:tcBorders>
              <w:left w:val="single" w:sz="4" w:space="0" w:color="auto"/>
            </w:tcBorders>
            <w:shd w:val="clear" w:color="auto" w:fill="auto"/>
            <w:noWrap/>
            <w:vAlign w:val="center"/>
            <w:hideMark/>
          </w:tcPr>
          <w:p w14:paraId="7FEDC9EA" w14:textId="77777777" w:rsidR="00D64922" w:rsidRPr="00076F80" w:rsidRDefault="00D64922" w:rsidP="00D64922">
            <w:pPr>
              <w:spacing w:after="0"/>
              <w:jc w:val="right"/>
              <w:rPr>
                <w:sz w:val="20"/>
                <w:szCs w:val="20"/>
                <w:highlight w:val="yellow"/>
              </w:rPr>
            </w:pPr>
            <w:r w:rsidRPr="00076F80">
              <w:rPr>
                <w:color w:val="000000"/>
                <w:sz w:val="20"/>
                <w:szCs w:val="20"/>
              </w:rPr>
              <w:t>270</w:t>
            </w:r>
          </w:p>
        </w:tc>
        <w:tc>
          <w:tcPr>
            <w:tcW w:w="463" w:type="pct"/>
            <w:shd w:val="clear" w:color="auto" w:fill="auto"/>
            <w:noWrap/>
            <w:vAlign w:val="center"/>
            <w:hideMark/>
          </w:tcPr>
          <w:p w14:paraId="6068189B" w14:textId="77777777" w:rsidR="00D64922" w:rsidRPr="00076F80" w:rsidRDefault="00D64922" w:rsidP="00D64922">
            <w:pPr>
              <w:spacing w:after="0"/>
              <w:jc w:val="right"/>
              <w:rPr>
                <w:sz w:val="20"/>
                <w:szCs w:val="20"/>
                <w:highlight w:val="yellow"/>
              </w:rPr>
            </w:pPr>
            <w:r w:rsidRPr="00076F80">
              <w:rPr>
                <w:color w:val="000000"/>
                <w:sz w:val="20"/>
                <w:szCs w:val="20"/>
              </w:rPr>
              <w:t>11,378</w:t>
            </w:r>
          </w:p>
        </w:tc>
        <w:tc>
          <w:tcPr>
            <w:tcW w:w="417" w:type="pct"/>
            <w:shd w:val="clear" w:color="auto" w:fill="auto"/>
            <w:noWrap/>
            <w:vAlign w:val="center"/>
            <w:hideMark/>
          </w:tcPr>
          <w:p w14:paraId="1484E33A" w14:textId="77777777" w:rsidR="00D64922" w:rsidRPr="00076F80" w:rsidRDefault="00D64922" w:rsidP="00D64922">
            <w:pPr>
              <w:spacing w:after="0"/>
              <w:jc w:val="right"/>
              <w:rPr>
                <w:sz w:val="20"/>
                <w:szCs w:val="20"/>
                <w:highlight w:val="yellow"/>
              </w:rPr>
            </w:pPr>
            <w:r w:rsidRPr="00076F80">
              <w:rPr>
                <w:color w:val="000000"/>
                <w:sz w:val="20"/>
                <w:szCs w:val="20"/>
              </w:rPr>
              <w:t>682</w:t>
            </w:r>
          </w:p>
        </w:tc>
        <w:tc>
          <w:tcPr>
            <w:tcW w:w="507" w:type="pct"/>
            <w:shd w:val="clear" w:color="auto" w:fill="auto"/>
            <w:noWrap/>
            <w:vAlign w:val="center"/>
            <w:hideMark/>
          </w:tcPr>
          <w:p w14:paraId="490DF7A5" w14:textId="77777777" w:rsidR="00D64922" w:rsidRPr="00076F80" w:rsidRDefault="00D64922" w:rsidP="00D64922">
            <w:pPr>
              <w:spacing w:after="0"/>
              <w:jc w:val="right"/>
              <w:rPr>
                <w:sz w:val="20"/>
                <w:szCs w:val="20"/>
                <w:highlight w:val="yellow"/>
              </w:rPr>
            </w:pPr>
            <w:r w:rsidRPr="00076F80">
              <w:rPr>
                <w:color w:val="000000"/>
                <w:sz w:val="20"/>
                <w:szCs w:val="20"/>
              </w:rPr>
              <w:t>12,330</w:t>
            </w:r>
          </w:p>
        </w:tc>
        <w:tc>
          <w:tcPr>
            <w:tcW w:w="461" w:type="pct"/>
            <w:shd w:val="clear" w:color="auto" w:fill="auto"/>
            <w:noWrap/>
            <w:vAlign w:val="center"/>
            <w:hideMark/>
          </w:tcPr>
          <w:p w14:paraId="37E24B09" w14:textId="77777777" w:rsidR="00D64922" w:rsidRPr="00076F80" w:rsidRDefault="00D64922" w:rsidP="00D64922">
            <w:pPr>
              <w:spacing w:after="0"/>
              <w:jc w:val="right"/>
              <w:rPr>
                <w:sz w:val="20"/>
                <w:szCs w:val="20"/>
                <w:highlight w:val="yellow"/>
              </w:rPr>
            </w:pPr>
            <w:r w:rsidRPr="00076F80">
              <w:rPr>
                <w:color w:val="000000"/>
                <w:sz w:val="20"/>
                <w:szCs w:val="20"/>
              </w:rPr>
              <w:t>52,261</w:t>
            </w:r>
          </w:p>
        </w:tc>
      </w:tr>
      <w:tr w:rsidR="00D64922" w:rsidRPr="00D8607E" w14:paraId="27959BBD" w14:textId="77777777" w:rsidTr="00D64922">
        <w:trPr>
          <w:cantSplit/>
          <w:trHeight w:val="23"/>
        </w:trPr>
        <w:tc>
          <w:tcPr>
            <w:tcW w:w="378" w:type="pct"/>
            <w:tcBorders>
              <w:right w:val="single" w:sz="4" w:space="0" w:color="auto"/>
            </w:tcBorders>
            <w:shd w:val="clear" w:color="auto" w:fill="auto"/>
            <w:noWrap/>
            <w:vAlign w:val="center"/>
            <w:hideMark/>
          </w:tcPr>
          <w:p w14:paraId="7025615F" w14:textId="77777777" w:rsidR="00D64922" w:rsidRPr="00076F80" w:rsidRDefault="00D64922" w:rsidP="00D64922">
            <w:pPr>
              <w:spacing w:after="0"/>
              <w:jc w:val="center"/>
              <w:rPr>
                <w:sz w:val="20"/>
                <w:szCs w:val="20"/>
              </w:rPr>
            </w:pPr>
            <w:r w:rsidRPr="00076F80">
              <w:rPr>
                <w:sz w:val="20"/>
                <w:szCs w:val="20"/>
              </w:rPr>
              <w:t>2008</w:t>
            </w:r>
          </w:p>
        </w:tc>
        <w:tc>
          <w:tcPr>
            <w:tcW w:w="504" w:type="pct"/>
            <w:tcBorders>
              <w:left w:val="single" w:sz="4" w:space="0" w:color="auto"/>
            </w:tcBorders>
            <w:shd w:val="clear" w:color="auto" w:fill="auto"/>
            <w:noWrap/>
            <w:vAlign w:val="center"/>
            <w:hideMark/>
          </w:tcPr>
          <w:p w14:paraId="65155B71" w14:textId="77777777" w:rsidR="00D64922" w:rsidRPr="00076F80" w:rsidRDefault="00D64922" w:rsidP="00D64922">
            <w:pPr>
              <w:spacing w:after="0"/>
              <w:jc w:val="right"/>
              <w:rPr>
                <w:sz w:val="20"/>
                <w:szCs w:val="20"/>
                <w:highlight w:val="yellow"/>
              </w:rPr>
            </w:pPr>
            <w:r w:rsidRPr="00076F80">
              <w:rPr>
                <w:color w:val="000000"/>
                <w:sz w:val="20"/>
                <w:szCs w:val="20"/>
              </w:rPr>
              <w:t>20,293</w:t>
            </w:r>
          </w:p>
        </w:tc>
        <w:tc>
          <w:tcPr>
            <w:tcW w:w="461" w:type="pct"/>
            <w:shd w:val="clear" w:color="auto" w:fill="auto"/>
            <w:noWrap/>
            <w:vAlign w:val="center"/>
            <w:hideMark/>
          </w:tcPr>
          <w:p w14:paraId="7F61E779" w14:textId="77777777" w:rsidR="00D64922" w:rsidRPr="00076F80" w:rsidRDefault="00D64922" w:rsidP="00D64922">
            <w:pPr>
              <w:spacing w:after="0"/>
              <w:jc w:val="right"/>
              <w:rPr>
                <w:sz w:val="20"/>
                <w:szCs w:val="20"/>
                <w:highlight w:val="yellow"/>
              </w:rPr>
            </w:pPr>
            <w:r w:rsidRPr="00076F80">
              <w:rPr>
                <w:color w:val="000000"/>
                <w:sz w:val="20"/>
                <w:szCs w:val="20"/>
              </w:rPr>
              <w:t>12,106</w:t>
            </w:r>
          </w:p>
        </w:tc>
        <w:tc>
          <w:tcPr>
            <w:tcW w:w="463" w:type="pct"/>
            <w:shd w:val="clear" w:color="auto" w:fill="auto"/>
            <w:noWrap/>
            <w:vAlign w:val="center"/>
            <w:hideMark/>
          </w:tcPr>
          <w:p w14:paraId="69F9FC99" w14:textId="77777777" w:rsidR="00D64922" w:rsidRPr="00076F80" w:rsidRDefault="00D64922" w:rsidP="00D64922">
            <w:pPr>
              <w:spacing w:after="0"/>
              <w:jc w:val="right"/>
              <w:rPr>
                <w:sz w:val="20"/>
                <w:szCs w:val="20"/>
                <w:highlight w:val="yellow"/>
              </w:rPr>
            </w:pPr>
            <w:r w:rsidRPr="00076F80">
              <w:rPr>
                <w:color w:val="000000"/>
                <w:sz w:val="20"/>
                <w:szCs w:val="20"/>
              </w:rPr>
              <w:t>11,229</w:t>
            </w:r>
          </w:p>
        </w:tc>
        <w:tc>
          <w:tcPr>
            <w:tcW w:w="416" w:type="pct"/>
            <w:shd w:val="clear" w:color="auto" w:fill="auto"/>
            <w:noWrap/>
            <w:vAlign w:val="center"/>
            <w:hideMark/>
          </w:tcPr>
          <w:p w14:paraId="365C6C4C" w14:textId="77777777" w:rsidR="00D64922" w:rsidRPr="00076F80" w:rsidRDefault="00D64922" w:rsidP="00D64922">
            <w:pPr>
              <w:spacing w:after="0"/>
              <w:jc w:val="right"/>
              <w:rPr>
                <w:sz w:val="20"/>
                <w:szCs w:val="20"/>
                <w:highlight w:val="yellow"/>
              </w:rPr>
            </w:pPr>
            <w:r w:rsidRPr="00076F80">
              <w:rPr>
                <w:color w:val="000000"/>
                <w:sz w:val="20"/>
                <w:szCs w:val="20"/>
              </w:rPr>
              <w:t>63</w:t>
            </w:r>
          </w:p>
        </w:tc>
        <w:tc>
          <w:tcPr>
            <w:tcW w:w="502" w:type="pct"/>
            <w:tcBorders>
              <w:right w:val="single" w:sz="4" w:space="0" w:color="auto"/>
            </w:tcBorders>
            <w:shd w:val="clear" w:color="auto" w:fill="auto"/>
            <w:noWrap/>
            <w:vAlign w:val="center"/>
            <w:hideMark/>
          </w:tcPr>
          <w:p w14:paraId="12B37CF9" w14:textId="77777777" w:rsidR="00D64922" w:rsidRPr="00076F80" w:rsidRDefault="00D64922" w:rsidP="00D64922">
            <w:pPr>
              <w:spacing w:after="0"/>
              <w:jc w:val="right"/>
              <w:rPr>
                <w:sz w:val="20"/>
                <w:szCs w:val="20"/>
                <w:highlight w:val="yellow"/>
              </w:rPr>
            </w:pPr>
            <w:r w:rsidRPr="00076F80">
              <w:rPr>
                <w:color w:val="000000"/>
                <w:sz w:val="20"/>
                <w:szCs w:val="20"/>
              </w:rPr>
              <w:t>43,691</w:t>
            </w:r>
          </w:p>
        </w:tc>
        <w:tc>
          <w:tcPr>
            <w:tcW w:w="428" w:type="pct"/>
            <w:tcBorders>
              <w:left w:val="single" w:sz="4" w:space="0" w:color="auto"/>
            </w:tcBorders>
            <w:shd w:val="clear" w:color="auto" w:fill="auto"/>
            <w:noWrap/>
            <w:vAlign w:val="center"/>
            <w:hideMark/>
          </w:tcPr>
          <w:p w14:paraId="0ACE1C60" w14:textId="77777777" w:rsidR="00D64922" w:rsidRPr="00076F80" w:rsidRDefault="00D64922" w:rsidP="00D64922">
            <w:pPr>
              <w:spacing w:after="0"/>
              <w:jc w:val="right"/>
              <w:rPr>
                <w:sz w:val="20"/>
                <w:szCs w:val="20"/>
                <w:highlight w:val="yellow"/>
              </w:rPr>
            </w:pPr>
            <w:r w:rsidRPr="00076F80">
              <w:rPr>
                <w:color w:val="000000"/>
                <w:sz w:val="20"/>
                <w:szCs w:val="20"/>
              </w:rPr>
              <w:t>317</w:t>
            </w:r>
          </w:p>
        </w:tc>
        <w:tc>
          <w:tcPr>
            <w:tcW w:w="463" w:type="pct"/>
            <w:shd w:val="clear" w:color="auto" w:fill="auto"/>
            <w:noWrap/>
            <w:vAlign w:val="center"/>
            <w:hideMark/>
          </w:tcPr>
          <w:p w14:paraId="20234008" w14:textId="77777777" w:rsidR="00D64922" w:rsidRPr="00076F80" w:rsidRDefault="00D64922" w:rsidP="00D64922">
            <w:pPr>
              <w:spacing w:after="0"/>
              <w:jc w:val="right"/>
              <w:rPr>
                <w:sz w:val="20"/>
                <w:szCs w:val="20"/>
                <w:highlight w:val="yellow"/>
              </w:rPr>
            </w:pPr>
            <w:r w:rsidRPr="00076F80">
              <w:rPr>
                <w:color w:val="000000"/>
                <w:sz w:val="20"/>
                <w:szCs w:val="20"/>
              </w:rPr>
              <w:t>13,438</w:t>
            </w:r>
          </w:p>
        </w:tc>
        <w:tc>
          <w:tcPr>
            <w:tcW w:w="417" w:type="pct"/>
            <w:shd w:val="clear" w:color="auto" w:fill="auto"/>
            <w:noWrap/>
            <w:vAlign w:val="center"/>
            <w:hideMark/>
          </w:tcPr>
          <w:p w14:paraId="035C2C61" w14:textId="77777777" w:rsidR="00D64922" w:rsidRPr="00076F80" w:rsidRDefault="00D64922" w:rsidP="00D64922">
            <w:pPr>
              <w:spacing w:after="0"/>
              <w:jc w:val="right"/>
              <w:rPr>
                <w:sz w:val="20"/>
                <w:szCs w:val="20"/>
                <w:highlight w:val="yellow"/>
              </w:rPr>
            </w:pPr>
            <w:r w:rsidRPr="00076F80">
              <w:rPr>
                <w:color w:val="000000"/>
                <w:sz w:val="20"/>
                <w:szCs w:val="20"/>
              </w:rPr>
              <w:t>1,568</w:t>
            </w:r>
          </w:p>
        </w:tc>
        <w:tc>
          <w:tcPr>
            <w:tcW w:w="507" w:type="pct"/>
            <w:shd w:val="clear" w:color="auto" w:fill="auto"/>
            <w:noWrap/>
            <w:vAlign w:val="center"/>
            <w:hideMark/>
          </w:tcPr>
          <w:p w14:paraId="021F44EE" w14:textId="77777777" w:rsidR="00D64922" w:rsidRPr="00076F80" w:rsidRDefault="00D64922" w:rsidP="00D64922">
            <w:pPr>
              <w:spacing w:after="0"/>
              <w:jc w:val="right"/>
              <w:rPr>
                <w:sz w:val="20"/>
                <w:szCs w:val="20"/>
                <w:highlight w:val="yellow"/>
              </w:rPr>
            </w:pPr>
            <w:r w:rsidRPr="00076F80">
              <w:rPr>
                <w:color w:val="000000"/>
                <w:sz w:val="20"/>
                <w:szCs w:val="20"/>
              </w:rPr>
              <w:t>15,323</w:t>
            </w:r>
          </w:p>
        </w:tc>
        <w:tc>
          <w:tcPr>
            <w:tcW w:w="461" w:type="pct"/>
            <w:shd w:val="clear" w:color="auto" w:fill="auto"/>
            <w:noWrap/>
            <w:vAlign w:val="center"/>
            <w:hideMark/>
          </w:tcPr>
          <w:p w14:paraId="04A42113" w14:textId="77777777" w:rsidR="00D64922" w:rsidRPr="00076F80" w:rsidRDefault="00D64922" w:rsidP="00D64922">
            <w:pPr>
              <w:spacing w:after="0"/>
              <w:jc w:val="right"/>
              <w:rPr>
                <w:sz w:val="20"/>
                <w:szCs w:val="20"/>
                <w:highlight w:val="yellow"/>
              </w:rPr>
            </w:pPr>
            <w:r w:rsidRPr="00076F80">
              <w:rPr>
                <w:color w:val="000000"/>
                <w:sz w:val="20"/>
                <w:szCs w:val="20"/>
              </w:rPr>
              <w:t>59,014</w:t>
            </w:r>
          </w:p>
        </w:tc>
      </w:tr>
      <w:tr w:rsidR="00D64922" w:rsidRPr="00D8607E" w14:paraId="30C8B185" w14:textId="77777777" w:rsidTr="00D64922">
        <w:trPr>
          <w:cantSplit/>
          <w:trHeight w:val="23"/>
        </w:trPr>
        <w:tc>
          <w:tcPr>
            <w:tcW w:w="378" w:type="pct"/>
            <w:tcBorders>
              <w:right w:val="single" w:sz="4" w:space="0" w:color="auto"/>
            </w:tcBorders>
            <w:shd w:val="clear" w:color="auto" w:fill="auto"/>
            <w:noWrap/>
            <w:vAlign w:val="center"/>
            <w:hideMark/>
          </w:tcPr>
          <w:p w14:paraId="31847738" w14:textId="77777777" w:rsidR="00D64922" w:rsidRPr="00076F80" w:rsidRDefault="00D64922" w:rsidP="00D64922">
            <w:pPr>
              <w:spacing w:after="0"/>
              <w:jc w:val="center"/>
              <w:rPr>
                <w:sz w:val="20"/>
                <w:szCs w:val="20"/>
              </w:rPr>
            </w:pPr>
            <w:r w:rsidRPr="00076F80">
              <w:rPr>
                <w:sz w:val="20"/>
                <w:szCs w:val="20"/>
              </w:rPr>
              <w:t>2009</w:t>
            </w:r>
          </w:p>
        </w:tc>
        <w:tc>
          <w:tcPr>
            <w:tcW w:w="504" w:type="pct"/>
            <w:tcBorders>
              <w:left w:val="single" w:sz="4" w:space="0" w:color="auto"/>
            </w:tcBorders>
            <w:shd w:val="clear" w:color="auto" w:fill="auto"/>
            <w:noWrap/>
            <w:vAlign w:val="center"/>
            <w:hideMark/>
          </w:tcPr>
          <w:p w14:paraId="41DE7A92" w14:textId="77777777" w:rsidR="00D64922" w:rsidRPr="00076F80" w:rsidRDefault="00D64922" w:rsidP="00D64922">
            <w:pPr>
              <w:spacing w:after="0"/>
              <w:jc w:val="right"/>
              <w:rPr>
                <w:sz w:val="20"/>
                <w:szCs w:val="20"/>
                <w:highlight w:val="yellow"/>
              </w:rPr>
            </w:pPr>
            <w:r w:rsidRPr="00076F80">
              <w:rPr>
                <w:color w:val="000000"/>
                <w:sz w:val="20"/>
                <w:szCs w:val="20"/>
              </w:rPr>
              <w:t>13,976</w:t>
            </w:r>
          </w:p>
        </w:tc>
        <w:tc>
          <w:tcPr>
            <w:tcW w:w="461" w:type="pct"/>
            <w:shd w:val="clear" w:color="auto" w:fill="auto"/>
            <w:noWrap/>
            <w:vAlign w:val="center"/>
            <w:hideMark/>
          </w:tcPr>
          <w:p w14:paraId="0F10FF5B" w14:textId="77777777" w:rsidR="00D64922" w:rsidRPr="00076F80" w:rsidRDefault="00D64922" w:rsidP="00D64922">
            <w:pPr>
              <w:spacing w:after="0"/>
              <w:jc w:val="right"/>
              <w:rPr>
                <w:sz w:val="20"/>
                <w:szCs w:val="20"/>
                <w:highlight w:val="yellow"/>
              </w:rPr>
            </w:pPr>
            <w:r w:rsidRPr="00076F80">
              <w:rPr>
                <w:color w:val="000000"/>
                <w:sz w:val="20"/>
                <w:szCs w:val="20"/>
              </w:rPr>
              <w:t>13,968</w:t>
            </w:r>
          </w:p>
        </w:tc>
        <w:tc>
          <w:tcPr>
            <w:tcW w:w="463" w:type="pct"/>
            <w:shd w:val="clear" w:color="auto" w:fill="auto"/>
            <w:noWrap/>
            <w:vAlign w:val="center"/>
            <w:hideMark/>
          </w:tcPr>
          <w:p w14:paraId="1A210CCB" w14:textId="77777777" w:rsidR="00D64922" w:rsidRPr="00076F80" w:rsidRDefault="00D64922" w:rsidP="00D64922">
            <w:pPr>
              <w:spacing w:after="0"/>
              <w:jc w:val="right"/>
              <w:rPr>
                <w:sz w:val="20"/>
                <w:szCs w:val="20"/>
                <w:highlight w:val="yellow"/>
              </w:rPr>
            </w:pPr>
            <w:r w:rsidRPr="00076F80">
              <w:rPr>
                <w:color w:val="000000"/>
                <w:sz w:val="20"/>
                <w:szCs w:val="20"/>
              </w:rPr>
              <w:t>11,951</w:t>
            </w:r>
          </w:p>
        </w:tc>
        <w:tc>
          <w:tcPr>
            <w:tcW w:w="416" w:type="pct"/>
            <w:shd w:val="clear" w:color="auto" w:fill="auto"/>
            <w:noWrap/>
            <w:vAlign w:val="center"/>
            <w:hideMark/>
          </w:tcPr>
          <w:p w14:paraId="00F48D35" w14:textId="77777777" w:rsidR="00D64922" w:rsidRPr="00076F80" w:rsidRDefault="00D64922" w:rsidP="00D64922">
            <w:pPr>
              <w:spacing w:after="0"/>
              <w:jc w:val="right"/>
              <w:rPr>
                <w:sz w:val="20"/>
                <w:szCs w:val="20"/>
                <w:highlight w:val="yellow"/>
              </w:rPr>
            </w:pPr>
            <w:r w:rsidRPr="00076F80">
              <w:rPr>
                <w:color w:val="000000"/>
                <w:sz w:val="20"/>
                <w:szCs w:val="20"/>
              </w:rPr>
              <w:t>206</w:t>
            </w:r>
          </w:p>
        </w:tc>
        <w:tc>
          <w:tcPr>
            <w:tcW w:w="502" w:type="pct"/>
            <w:tcBorders>
              <w:right w:val="single" w:sz="4" w:space="0" w:color="auto"/>
            </w:tcBorders>
            <w:shd w:val="clear" w:color="auto" w:fill="auto"/>
            <w:noWrap/>
            <w:vAlign w:val="center"/>
            <w:hideMark/>
          </w:tcPr>
          <w:p w14:paraId="40D9EC57" w14:textId="77777777" w:rsidR="00D64922" w:rsidRPr="00076F80" w:rsidRDefault="00D64922" w:rsidP="00D64922">
            <w:pPr>
              <w:spacing w:after="0"/>
              <w:jc w:val="right"/>
              <w:rPr>
                <w:sz w:val="20"/>
                <w:szCs w:val="20"/>
                <w:highlight w:val="yellow"/>
              </w:rPr>
            </w:pPr>
            <w:r w:rsidRPr="00076F80">
              <w:rPr>
                <w:color w:val="000000"/>
                <w:sz w:val="20"/>
                <w:szCs w:val="20"/>
              </w:rPr>
              <w:t>40,101</w:t>
            </w:r>
          </w:p>
        </w:tc>
        <w:tc>
          <w:tcPr>
            <w:tcW w:w="428" w:type="pct"/>
            <w:tcBorders>
              <w:left w:val="single" w:sz="4" w:space="0" w:color="auto"/>
            </w:tcBorders>
            <w:shd w:val="clear" w:color="auto" w:fill="auto"/>
            <w:noWrap/>
            <w:vAlign w:val="center"/>
            <w:hideMark/>
          </w:tcPr>
          <w:p w14:paraId="034CA764" w14:textId="77777777" w:rsidR="00D64922" w:rsidRPr="00076F80" w:rsidRDefault="00D64922" w:rsidP="00D64922">
            <w:pPr>
              <w:spacing w:after="0"/>
              <w:jc w:val="right"/>
              <w:rPr>
                <w:sz w:val="20"/>
                <w:szCs w:val="20"/>
                <w:highlight w:val="yellow"/>
              </w:rPr>
            </w:pPr>
            <w:r w:rsidRPr="00076F80">
              <w:rPr>
                <w:color w:val="000000"/>
                <w:sz w:val="20"/>
                <w:szCs w:val="20"/>
              </w:rPr>
              <w:t>676</w:t>
            </w:r>
          </w:p>
        </w:tc>
        <w:tc>
          <w:tcPr>
            <w:tcW w:w="463" w:type="pct"/>
            <w:shd w:val="clear" w:color="auto" w:fill="auto"/>
            <w:noWrap/>
            <w:vAlign w:val="center"/>
            <w:hideMark/>
          </w:tcPr>
          <w:p w14:paraId="2EBE67D8" w14:textId="77777777" w:rsidR="00D64922" w:rsidRPr="00076F80" w:rsidRDefault="00D64922" w:rsidP="00D64922">
            <w:pPr>
              <w:spacing w:after="0"/>
              <w:jc w:val="right"/>
              <w:rPr>
                <w:sz w:val="20"/>
                <w:szCs w:val="20"/>
                <w:highlight w:val="yellow"/>
              </w:rPr>
            </w:pPr>
            <w:r w:rsidRPr="00076F80">
              <w:rPr>
                <w:color w:val="000000"/>
                <w:sz w:val="20"/>
                <w:szCs w:val="20"/>
              </w:rPr>
              <w:t>9,919</w:t>
            </w:r>
          </w:p>
        </w:tc>
        <w:tc>
          <w:tcPr>
            <w:tcW w:w="417" w:type="pct"/>
            <w:shd w:val="clear" w:color="auto" w:fill="auto"/>
            <w:noWrap/>
            <w:vAlign w:val="center"/>
            <w:hideMark/>
          </w:tcPr>
          <w:p w14:paraId="59A28C02" w14:textId="77777777" w:rsidR="00D64922" w:rsidRPr="00076F80" w:rsidRDefault="00D64922" w:rsidP="00D64922">
            <w:pPr>
              <w:spacing w:after="0"/>
              <w:jc w:val="right"/>
              <w:rPr>
                <w:sz w:val="20"/>
                <w:szCs w:val="20"/>
                <w:highlight w:val="yellow"/>
              </w:rPr>
            </w:pPr>
            <w:r w:rsidRPr="00076F80">
              <w:rPr>
                <w:color w:val="000000"/>
                <w:sz w:val="20"/>
                <w:szCs w:val="20"/>
              </w:rPr>
              <w:t>2,500</w:t>
            </w:r>
          </w:p>
        </w:tc>
        <w:tc>
          <w:tcPr>
            <w:tcW w:w="507" w:type="pct"/>
            <w:shd w:val="clear" w:color="auto" w:fill="auto"/>
            <w:noWrap/>
            <w:vAlign w:val="center"/>
            <w:hideMark/>
          </w:tcPr>
          <w:p w14:paraId="4BE1FE98" w14:textId="77777777" w:rsidR="00D64922" w:rsidRPr="00076F80" w:rsidRDefault="00D64922" w:rsidP="00D64922">
            <w:pPr>
              <w:spacing w:after="0"/>
              <w:jc w:val="right"/>
              <w:rPr>
                <w:sz w:val="20"/>
                <w:szCs w:val="20"/>
                <w:highlight w:val="yellow"/>
              </w:rPr>
            </w:pPr>
            <w:r w:rsidRPr="00076F80">
              <w:rPr>
                <w:color w:val="000000"/>
                <w:sz w:val="20"/>
                <w:szCs w:val="20"/>
              </w:rPr>
              <w:t>13,095</w:t>
            </w:r>
          </w:p>
        </w:tc>
        <w:tc>
          <w:tcPr>
            <w:tcW w:w="461" w:type="pct"/>
            <w:shd w:val="clear" w:color="auto" w:fill="auto"/>
            <w:noWrap/>
            <w:vAlign w:val="center"/>
            <w:hideMark/>
          </w:tcPr>
          <w:p w14:paraId="37F0ED34" w14:textId="77777777" w:rsidR="00D64922" w:rsidRPr="00076F80" w:rsidRDefault="00D64922" w:rsidP="00D64922">
            <w:pPr>
              <w:spacing w:after="0"/>
              <w:jc w:val="right"/>
              <w:rPr>
                <w:sz w:val="20"/>
                <w:szCs w:val="20"/>
                <w:highlight w:val="yellow"/>
              </w:rPr>
            </w:pPr>
            <w:r w:rsidRPr="00076F80">
              <w:rPr>
                <w:color w:val="000000"/>
                <w:sz w:val="20"/>
                <w:szCs w:val="20"/>
              </w:rPr>
              <w:t>53,196</w:t>
            </w:r>
          </w:p>
        </w:tc>
      </w:tr>
      <w:tr w:rsidR="00D64922" w:rsidRPr="00D8607E" w14:paraId="187BB0A0" w14:textId="77777777" w:rsidTr="00D64922">
        <w:trPr>
          <w:cantSplit/>
          <w:trHeight w:val="23"/>
        </w:trPr>
        <w:tc>
          <w:tcPr>
            <w:tcW w:w="378" w:type="pct"/>
            <w:tcBorders>
              <w:right w:val="single" w:sz="4" w:space="0" w:color="auto"/>
            </w:tcBorders>
            <w:shd w:val="clear" w:color="auto" w:fill="auto"/>
            <w:noWrap/>
            <w:vAlign w:val="center"/>
            <w:hideMark/>
          </w:tcPr>
          <w:p w14:paraId="1E4EF5B0" w14:textId="77777777" w:rsidR="00D64922" w:rsidRPr="00076F80" w:rsidRDefault="00D64922" w:rsidP="00D64922">
            <w:pPr>
              <w:spacing w:after="0"/>
              <w:jc w:val="center"/>
              <w:rPr>
                <w:sz w:val="20"/>
                <w:szCs w:val="20"/>
              </w:rPr>
            </w:pPr>
            <w:r w:rsidRPr="00076F80">
              <w:rPr>
                <w:sz w:val="20"/>
                <w:szCs w:val="20"/>
              </w:rPr>
              <w:t>2010</w:t>
            </w:r>
          </w:p>
        </w:tc>
        <w:tc>
          <w:tcPr>
            <w:tcW w:w="504" w:type="pct"/>
            <w:tcBorders>
              <w:left w:val="single" w:sz="4" w:space="0" w:color="auto"/>
            </w:tcBorders>
            <w:shd w:val="clear" w:color="auto" w:fill="auto"/>
            <w:noWrap/>
            <w:vAlign w:val="center"/>
            <w:hideMark/>
          </w:tcPr>
          <w:p w14:paraId="56342785" w14:textId="77777777" w:rsidR="00D64922" w:rsidRPr="00076F80" w:rsidRDefault="00D64922" w:rsidP="00D64922">
            <w:pPr>
              <w:spacing w:after="0"/>
              <w:jc w:val="right"/>
              <w:rPr>
                <w:sz w:val="20"/>
                <w:szCs w:val="20"/>
                <w:highlight w:val="yellow"/>
              </w:rPr>
            </w:pPr>
            <w:r w:rsidRPr="00076F80">
              <w:rPr>
                <w:color w:val="000000"/>
                <w:sz w:val="20"/>
                <w:szCs w:val="20"/>
              </w:rPr>
              <w:t>22,035</w:t>
            </w:r>
          </w:p>
        </w:tc>
        <w:tc>
          <w:tcPr>
            <w:tcW w:w="461" w:type="pct"/>
            <w:shd w:val="clear" w:color="auto" w:fill="auto"/>
            <w:noWrap/>
            <w:vAlign w:val="center"/>
            <w:hideMark/>
          </w:tcPr>
          <w:p w14:paraId="29DCF734" w14:textId="77777777" w:rsidR="00D64922" w:rsidRPr="00076F80" w:rsidRDefault="00D64922" w:rsidP="00D64922">
            <w:pPr>
              <w:spacing w:after="0"/>
              <w:jc w:val="right"/>
              <w:rPr>
                <w:sz w:val="20"/>
                <w:szCs w:val="20"/>
                <w:highlight w:val="yellow"/>
              </w:rPr>
            </w:pPr>
            <w:r w:rsidRPr="00076F80">
              <w:rPr>
                <w:color w:val="000000"/>
                <w:sz w:val="20"/>
                <w:szCs w:val="20"/>
              </w:rPr>
              <w:t>16,538</w:t>
            </w:r>
          </w:p>
        </w:tc>
        <w:tc>
          <w:tcPr>
            <w:tcW w:w="463" w:type="pct"/>
            <w:shd w:val="clear" w:color="auto" w:fill="auto"/>
            <w:noWrap/>
            <w:vAlign w:val="center"/>
            <w:hideMark/>
          </w:tcPr>
          <w:p w14:paraId="1D045039" w14:textId="77777777" w:rsidR="00D64922" w:rsidRPr="00076F80" w:rsidRDefault="00D64922" w:rsidP="00D64922">
            <w:pPr>
              <w:spacing w:after="0"/>
              <w:jc w:val="right"/>
              <w:rPr>
                <w:sz w:val="20"/>
                <w:szCs w:val="20"/>
                <w:highlight w:val="yellow"/>
              </w:rPr>
            </w:pPr>
            <w:r w:rsidRPr="00076F80">
              <w:rPr>
                <w:color w:val="000000"/>
                <w:sz w:val="20"/>
                <w:szCs w:val="20"/>
              </w:rPr>
              <w:t>20,116</w:t>
            </w:r>
          </w:p>
        </w:tc>
        <w:tc>
          <w:tcPr>
            <w:tcW w:w="416" w:type="pct"/>
            <w:shd w:val="clear" w:color="auto" w:fill="auto"/>
            <w:noWrap/>
            <w:vAlign w:val="center"/>
            <w:hideMark/>
          </w:tcPr>
          <w:p w14:paraId="49865560" w14:textId="77777777" w:rsidR="00D64922" w:rsidRPr="00076F80" w:rsidRDefault="00D64922" w:rsidP="00D64922">
            <w:pPr>
              <w:spacing w:after="0"/>
              <w:jc w:val="right"/>
              <w:rPr>
                <w:sz w:val="20"/>
                <w:szCs w:val="20"/>
                <w:highlight w:val="yellow"/>
              </w:rPr>
            </w:pPr>
            <w:r w:rsidRPr="00076F80">
              <w:rPr>
                <w:color w:val="000000"/>
                <w:sz w:val="20"/>
                <w:szCs w:val="20"/>
              </w:rPr>
              <w:t>429</w:t>
            </w:r>
          </w:p>
        </w:tc>
        <w:tc>
          <w:tcPr>
            <w:tcW w:w="502" w:type="pct"/>
            <w:tcBorders>
              <w:right w:val="single" w:sz="4" w:space="0" w:color="auto"/>
            </w:tcBorders>
            <w:shd w:val="clear" w:color="auto" w:fill="auto"/>
            <w:noWrap/>
            <w:vAlign w:val="center"/>
            <w:hideMark/>
          </w:tcPr>
          <w:p w14:paraId="41862655" w14:textId="77777777" w:rsidR="00D64922" w:rsidRPr="00076F80" w:rsidRDefault="00D64922" w:rsidP="00D64922">
            <w:pPr>
              <w:spacing w:after="0"/>
              <w:jc w:val="right"/>
              <w:rPr>
                <w:sz w:val="20"/>
                <w:szCs w:val="20"/>
                <w:highlight w:val="yellow"/>
              </w:rPr>
            </w:pPr>
            <w:r w:rsidRPr="00076F80">
              <w:rPr>
                <w:color w:val="000000"/>
                <w:sz w:val="20"/>
                <w:szCs w:val="20"/>
              </w:rPr>
              <w:t>59,118</w:t>
            </w:r>
          </w:p>
        </w:tc>
        <w:tc>
          <w:tcPr>
            <w:tcW w:w="428" w:type="pct"/>
            <w:tcBorders>
              <w:left w:val="single" w:sz="4" w:space="0" w:color="auto"/>
            </w:tcBorders>
            <w:shd w:val="clear" w:color="auto" w:fill="auto"/>
            <w:noWrap/>
            <w:vAlign w:val="center"/>
            <w:hideMark/>
          </w:tcPr>
          <w:p w14:paraId="52795847" w14:textId="77777777" w:rsidR="00D64922" w:rsidRPr="00076F80" w:rsidRDefault="00D64922" w:rsidP="00D64922">
            <w:pPr>
              <w:spacing w:after="0"/>
              <w:jc w:val="right"/>
              <w:rPr>
                <w:sz w:val="20"/>
                <w:szCs w:val="20"/>
                <w:highlight w:val="yellow"/>
              </w:rPr>
            </w:pPr>
            <w:r w:rsidRPr="00076F80">
              <w:rPr>
                <w:color w:val="000000"/>
                <w:sz w:val="20"/>
                <w:szCs w:val="20"/>
              </w:rPr>
              <w:t>826</w:t>
            </w:r>
          </w:p>
        </w:tc>
        <w:tc>
          <w:tcPr>
            <w:tcW w:w="463" w:type="pct"/>
            <w:shd w:val="clear" w:color="auto" w:fill="auto"/>
            <w:noWrap/>
            <w:vAlign w:val="center"/>
            <w:hideMark/>
          </w:tcPr>
          <w:p w14:paraId="143C8DFD" w14:textId="77777777" w:rsidR="00D64922" w:rsidRPr="00076F80" w:rsidRDefault="00D64922" w:rsidP="00D64922">
            <w:pPr>
              <w:spacing w:after="0"/>
              <w:jc w:val="right"/>
              <w:rPr>
                <w:sz w:val="20"/>
                <w:szCs w:val="20"/>
                <w:highlight w:val="yellow"/>
              </w:rPr>
            </w:pPr>
            <w:r w:rsidRPr="00076F80">
              <w:rPr>
                <w:color w:val="000000"/>
                <w:sz w:val="20"/>
                <w:szCs w:val="20"/>
              </w:rPr>
              <w:t>14,604</w:t>
            </w:r>
          </w:p>
        </w:tc>
        <w:tc>
          <w:tcPr>
            <w:tcW w:w="417" w:type="pct"/>
            <w:shd w:val="clear" w:color="auto" w:fill="auto"/>
            <w:noWrap/>
            <w:vAlign w:val="center"/>
            <w:hideMark/>
          </w:tcPr>
          <w:p w14:paraId="721FCF7D" w14:textId="77777777" w:rsidR="00D64922" w:rsidRPr="00076F80" w:rsidRDefault="00D64922" w:rsidP="00D64922">
            <w:pPr>
              <w:spacing w:after="0"/>
              <w:jc w:val="right"/>
              <w:rPr>
                <w:sz w:val="20"/>
                <w:szCs w:val="20"/>
                <w:highlight w:val="yellow"/>
              </w:rPr>
            </w:pPr>
            <w:r w:rsidRPr="00076F80">
              <w:rPr>
                <w:color w:val="000000"/>
                <w:sz w:val="20"/>
                <w:szCs w:val="20"/>
              </w:rPr>
              <w:t>4,045</w:t>
            </w:r>
          </w:p>
        </w:tc>
        <w:tc>
          <w:tcPr>
            <w:tcW w:w="507" w:type="pct"/>
            <w:shd w:val="clear" w:color="auto" w:fill="auto"/>
            <w:noWrap/>
            <w:vAlign w:val="center"/>
            <w:hideMark/>
          </w:tcPr>
          <w:p w14:paraId="4967F189" w14:textId="77777777" w:rsidR="00D64922" w:rsidRPr="00076F80" w:rsidRDefault="00D64922" w:rsidP="00D64922">
            <w:pPr>
              <w:spacing w:after="0"/>
              <w:jc w:val="right"/>
              <w:rPr>
                <w:sz w:val="20"/>
                <w:szCs w:val="20"/>
                <w:highlight w:val="yellow"/>
              </w:rPr>
            </w:pPr>
            <w:r w:rsidRPr="00076F80">
              <w:rPr>
                <w:color w:val="000000"/>
                <w:sz w:val="20"/>
                <w:szCs w:val="20"/>
              </w:rPr>
              <w:t>19,475</w:t>
            </w:r>
          </w:p>
        </w:tc>
        <w:tc>
          <w:tcPr>
            <w:tcW w:w="461" w:type="pct"/>
            <w:shd w:val="clear" w:color="auto" w:fill="auto"/>
            <w:noWrap/>
            <w:vAlign w:val="center"/>
            <w:hideMark/>
          </w:tcPr>
          <w:p w14:paraId="33A9E9D0" w14:textId="77777777" w:rsidR="00D64922" w:rsidRPr="00076F80" w:rsidRDefault="00D64922" w:rsidP="00D64922">
            <w:pPr>
              <w:spacing w:after="0"/>
              <w:jc w:val="right"/>
              <w:rPr>
                <w:sz w:val="20"/>
                <w:szCs w:val="20"/>
                <w:highlight w:val="yellow"/>
              </w:rPr>
            </w:pPr>
            <w:r w:rsidRPr="00076F80">
              <w:rPr>
                <w:color w:val="000000"/>
                <w:sz w:val="20"/>
                <w:szCs w:val="20"/>
              </w:rPr>
              <w:t>78,593</w:t>
            </w:r>
          </w:p>
        </w:tc>
      </w:tr>
      <w:tr w:rsidR="00D64922" w:rsidRPr="00D8607E" w14:paraId="7A47AC65" w14:textId="77777777" w:rsidTr="00D64922">
        <w:trPr>
          <w:cantSplit/>
          <w:trHeight w:val="23"/>
        </w:trPr>
        <w:tc>
          <w:tcPr>
            <w:tcW w:w="378" w:type="pct"/>
            <w:tcBorders>
              <w:right w:val="single" w:sz="4" w:space="0" w:color="auto"/>
            </w:tcBorders>
            <w:shd w:val="clear" w:color="auto" w:fill="auto"/>
            <w:noWrap/>
            <w:vAlign w:val="center"/>
            <w:hideMark/>
          </w:tcPr>
          <w:p w14:paraId="5C33985B" w14:textId="77777777" w:rsidR="00D64922" w:rsidRPr="00076F80" w:rsidRDefault="00D64922" w:rsidP="00D64922">
            <w:pPr>
              <w:spacing w:after="0"/>
              <w:jc w:val="center"/>
              <w:rPr>
                <w:sz w:val="20"/>
                <w:szCs w:val="20"/>
              </w:rPr>
            </w:pPr>
            <w:r w:rsidRPr="00076F80">
              <w:rPr>
                <w:sz w:val="20"/>
                <w:szCs w:val="20"/>
              </w:rPr>
              <w:t>2011</w:t>
            </w:r>
          </w:p>
        </w:tc>
        <w:tc>
          <w:tcPr>
            <w:tcW w:w="504" w:type="pct"/>
            <w:tcBorders>
              <w:left w:val="single" w:sz="4" w:space="0" w:color="auto"/>
            </w:tcBorders>
            <w:shd w:val="clear" w:color="auto" w:fill="auto"/>
            <w:noWrap/>
            <w:vAlign w:val="center"/>
          </w:tcPr>
          <w:p w14:paraId="4268B7AC" w14:textId="77777777" w:rsidR="00D64922" w:rsidRPr="00076F80" w:rsidRDefault="00D64922" w:rsidP="00D64922">
            <w:pPr>
              <w:spacing w:after="0"/>
              <w:jc w:val="right"/>
              <w:rPr>
                <w:sz w:val="20"/>
                <w:szCs w:val="20"/>
                <w:highlight w:val="yellow"/>
              </w:rPr>
            </w:pPr>
            <w:r w:rsidRPr="00076F80">
              <w:rPr>
                <w:color w:val="000000"/>
                <w:sz w:val="20"/>
                <w:szCs w:val="20"/>
              </w:rPr>
              <w:t>16,456</w:t>
            </w:r>
          </w:p>
        </w:tc>
        <w:tc>
          <w:tcPr>
            <w:tcW w:w="461" w:type="pct"/>
            <w:shd w:val="clear" w:color="auto" w:fill="auto"/>
            <w:noWrap/>
            <w:vAlign w:val="center"/>
          </w:tcPr>
          <w:p w14:paraId="465B0871" w14:textId="77777777" w:rsidR="00D64922" w:rsidRPr="00076F80" w:rsidRDefault="00D64922" w:rsidP="00D64922">
            <w:pPr>
              <w:spacing w:after="0"/>
              <w:jc w:val="right"/>
              <w:rPr>
                <w:sz w:val="20"/>
                <w:szCs w:val="20"/>
                <w:highlight w:val="yellow"/>
              </w:rPr>
            </w:pPr>
            <w:r w:rsidRPr="00076F80">
              <w:rPr>
                <w:color w:val="000000"/>
                <w:sz w:val="20"/>
                <w:szCs w:val="20"/>
              </w:rPr>
              <w:t>16,622</w:t>
            </w:r>
          </w:p>
        </w:tc>
        <w:tc>
          <w:tcPr>
            <w:tcW w:w="463" w:type="pct"/>
            <w:shd w:val="clear" w:color="auto" w:fill="auto"/>
            <w:noWrap/>
            <w:vAlign w:val="center"/>
          </w:tcPr>
          <w:p w14:paraId="2D5FB16A" w14:textId="77777777" w:rsidR="00D64922" w:rsidRPr="00076F80" w:rsidRDefault="00D64922" w:rsidP="00D64922">
            <w:pPr>
              <w:spacing w:after="0"/>
              <w:jc w:val="right"/>
              <w:rPr>
                <w:sz w:val="20"/>
                <w:szCs w:val="20"/>
                <w:highlight w:val="yellow"/>
              </w:rPr>
            </w:pPr>
            <w:r w:rsidRPr="00076F80">
              <w:rPr>
                <w:color w:val="000000"/>
                <w:sz w:val="20"/>
                <w:szCs w:val="20"/>
              </w:rPr>
              <w:t>29,233</w:t>
            </w:r>
          </w:p>
        </w:tc>
        <w:tc>
          <w:tcPr>
            <w:tcW w:w="416" w:type="pct"/>
            <w:shd w:val="clear" w:color="auto" w:fill="auto"/>
            <w:noWrap/>
            <w:vAlign w:val="center"/>
          </w:tcPr>
          <w:p w14:paraId="4B260B98" w14:textId="77777777" w:rsidR="00D64922" w:rsidRPr="00076F80" w:rsidRDefault="00D64922" w:rsidP="00D64922">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14:paraId="0D97A921" w14:textId="77777777" w:rsidR="00D64922" w:rsidRPr="00076F80" w:rsidRDefault="00D64922" w:rsidP="00D64922">
            <w:pPr>
              <w:spacing w:after="0"/>
              <w:jc w:val="right"/>
              <w:rPr>
                <w:sz w:val="20"/>
                <w:szCs w:val="20"/>
                <w:highlight w:val="yellow"/>
              </w:rPr>
            </w:pPr>
            <w:r w:rsidRPr="00076F80">
              <w:rPr>
                <w:color w:val="000000"/>
                <w:sz w:val="20"/>
                <w:szCs w:val="20"/>
              </w:rPr>
              <w:t>63,033</w:t>
            </w:r>
          </w:p>
        </w:tc>
        <w:tc>
          <w:tcPr>
            <w:tcW w:w="428" w:type="pct"/>
            <w:tcBorders>
              <w:left w:val="single" w:sz="4" w:space="0" w:color="auto"/>
            </w:tcBorders>
            <w:shd w:val="clear" w:color="auto" w:fill="auto"/>
            <w:noWrap/>
            <w:vAlign w:val="center"/>
          </w:tcPr>
          <w:p w14:paraId="0E40017A" w14:textId="77777777" w:rsidR="00D64922" w:rsidRPr="00076F80" w:rsidRDefault="00D64922" w:rsidP="00D64922">
            <w:pPr>
              <w:spacing w:after="0"/>
              <w:jc w:val="right"/>
              <w:rPr>
                <w:sz w:val="20"/>
                <w:szCs w:val="20"/>
                <w:highlight w:val="yellow"/>
              </w:rPr>
            </w:pPr>
            <w:r w:rsidRPr="00076F80">
              <w:rPr>
                <w:color w:val="000000"/>
                <w:sz w:val="20"/>
                <w:szCs w:val="20"/>
              </w:rPr>
              <w:t>1,033</w:t>
            </w:r>
          </w:p>
        </w:tc>
        <w:tc>
          <w:tcPr>
            <w:tcW w:w="463" w:type="pct"/>
            <w:shd w:val="clear" w:color="auto" w:fill="auto"/>
            <w:noWrap/>
            <w:vAlign w:val="center"/>
          </w:tcPr>
          <w:p w14:paraId="4885586C" w14:textId="77777777" w:rsidR="00D64922" w:rsidRPr="00076F80" w:rsidRDefault="00D64922" w:rsidP="00D64922">
            <w:pPr>
              <w:spacing w:after="0"/>
              <w:jc w:val="right"/>
              <w:rPr>
                <w:sz w:val="20"/>
                <w:szCs w:val="20"/>
                <w:highlight w:val="yellow"/>
              </w:rPr>
            </w:pPr>
            <w:r w:rsidRPr="00076F80">
              <w:rPr>
                <w:color w:val="000000"/>
                <w:sz w:val="20"/>
                <w:szCs w:val="20"/>
              </w:rPr>
              <w:t>16,675</w:t>
            </w:r>
          </w:p>
        </w:tc>
        <w:tc>
          <w:tcPr>
            <w:tcW w:w="417" w:type="pct"/>
            <w:shd w:val="clear" w:color="auto" w:fill="auto"/>
            <w:noWrap/>
            <w:vAlign w:val="center"/>
          </w:tcPr>
          <w:p w14:paraId="3E9DFC6E" w14:textId="77777777" w:rsidR="00D64922" w:rsidRPr="00076F80" w:rsidRDefault="00D64922" w:rsidP="00D64922">
            <w:pPr>
              <w:spacing w:after="0"/>
              <w:jc w:val="right"/>
              <w:rPr>
                <w:sz w:val="20"/>
                <w:szCs w:val="20"/>
                <w:highlight w:val="yellow"/>
              </w:rPr>
            </w:pPr>
            <w:r w:rsidRPr="00076F80">
              <w:rPr>
                <w:color w:val="000000"/>
                <w:sz w:val="20"/>
                <w:szCs w:val="20"/>
              </w:rPr>
              <w:t>4,627</w:t>
            </w:r>
          </w:p>
        </w:tc>
        <w:tc>
          <w:tcPr>
            <w:tcW w:w="507" w:type="pct"/>
            <w:shd w:val="clear" w:color="auto" w:fill="auto"/>
            <w:noWrap/>
            <w:vAlign w:val="center"/>
          </w:tcPr>
          <w:p w14:paraId="4DE9CF98" w14:textId="77777777" w:rsidR="00D64922" w:rsidRPr="00076F80" w:rsidRDefault="00D64922" w:rsidP="00D64922">
            <w:pPr>
              <w:spacing w:after="0"/>
              <w:jc w:val="right"/>
              <w:rPr>
                <w:sz w:val="20"/>
                <w:szCs w:val="20"/>
                <w:highlight w:val="yellow"/>
              </w:rPr>
            </w:pPr>
            <w:r w:rsidRPr="00076F80">
              <w:rPr>
                <w:color w:val="000000"/>
                <w:sz w:val="20"/>
                <w:szCs w:val="20"/>
              </w:rPr>
              <w:t>22,335</w:t>
            </w:r>
          </w:p>
        </w:tc>
        <w:tc>
          <w:tcPr>
            <w:tcW w:w="461" w:type="pct"/>
            <w:shd w:val="clear" w:color="auto" w:fill="auto"/>
            <w:noWrap/>
            <w:vAlign w:val="center"/>
          </w:tcPr>
          <w:p w14:paraId="1DCDC693" w14:textId="77777777" w:rsidR="00D64922" w:rsidRPr="00076F80" w:rsidRDefault="00D64922" w:rsidP="00D64922">
            <w:pPr>
              <w:spacing w:after="0"/>
              <w:jc w:val="right"/>
              <w:rPr>
                <w:sz w:val="20"/>
                <w:szCs w:val="20"/>
                <w:highlight w:val="yellow"/>
              </w:rPr>
            </w:pPr>
            <w:r w:rsidRPr="00076F80">
              <w:rPr>
                <w:color w:val="000000"/>
                <w:sz w:val="20"/>
                <w:szCs w:val="20"/>
              </w:rPr>
              <w:t>85,368</w:t>
            </w:r>
          </w:p>
        </w:tc>
      </w:tr>
      <w:tr w:rsidR="00D64922" w:rsidRPr="00D8607E" w14:paraId="4B890D1F" w14:textId="77777777" w:rsidTr="00D64922">
        <w:trPr>
          <w:cantSplit/>
          <w:trHeight w:val="23"/>
        </w:trPr>
        <w:tc>
          <w:tcPr>
            <w:tcW w:w="378" w:type="pct"/>
            <w:tcBorders>
              <w:right w:val="single" w:sz="4" w:space="0" w:color="auto"/>
            </w:tcBorders>
            <w:shd w:val="clear" w:color="auto" w:fill="auto"/>
            <w:noWrap/>
            <w:vAlign w:val="center"/>
            <w:hideMark/>
          </w:tcPr>
          <w:p w14:paraId="2AADAB55" w14:textId="77777777" w:rsidR="00D64922" w:rsidRPr="00076F80" w:rsidRDefault="00D64922" w:rsidP="00D64922">
            <w:pPr>
              <w:spacing w:after="0"/>
              <w:jc w:val="center"/>
              <w:rPr>
                <w:sz w:val="20"/>
                <w:szCs w:val="20"/>
              </w:rPr>
            </w:pPr>
            <w:r w:rsidRPr="00076F80">
              <w:rPr>
                <w:sz w:val="20"/>
                <w:szCs w:val="20"/>
              </w:rPr>
              <w:t>2012</w:t>
            </w:r>
          </w:p>
        </w:tc>
        <w:tc>
          <w:tcPr>
            <w:tcW w:w="504" w:type="pct"/>
            <w:tcBorders>
              <w:left w:val="single" w:sz="4" w:space="0" w:color="auto"/>
            </w:tcBorders>
            <w:shd w:val="clear" w:color="auto" w:fill="auto"/>
            <w:noWrap/>
            <w:vAlign w:val="center"/>
          </w:tcPr>
          <w:p w14:paraId="6392B378" w14:textId="77777777" w:rsidR="00D64922" w:rsidRPr="00076F80" w:rsidRDefault="00D64922" w:rsidP="00D64922">
            <w:pPr>
              <w:spacing w:after="0"/>
              <w:jc w:val="right"/>
              <w:rPr>
                <w:sz w:val="20"/>
                <w:szCs w:val="20"/>
                <w:highlight w:val="yellow"/>
              </w:rPr>
            </w:pPr>
            <w:r w:rsidRPr="00076F80">
              <w:rPr>
                <w:color w:val="000000"/>
                <w:sz w:val="20"/>
                <w:szCs w:val="20"/>
              </w:rPr>
              <w:t>20,084</w:t>
            </w:r>
          </w:p>
        </w:tc>
        <w:tc>
          <w:tcPr>
            <w:tcW w:w="461" w:type="pct"/>
            <w:shd w:val="clear" w:color="auto" w:fill="auto"/>
            <w:noWrap/>
            <w:vAlign w:val="center"/>
          </w:tcPr>
          <w:p w14:paraId="0DFBE966" w14:textId="77777777" w:rsidR="00D64922" w:rsidRPr="00076F80" w:rsidRDefault="00D64922" w:rsidP="00D64922">
            <w:pPr>
              <w:spacing w:after="0"/>
              <w:jc w:val="right"/>
              <w:rPr>
                <w:sz w:val="20"/>
                <w:szCs w:val="20"/>
                <w:highlight w:val="yellow"/>
              </w:rPr>
            </w:pPr>
            <w:r w:rsidRPr="00076F80">
              <w:rPr>
                <w:color w:val="000000"/>
                <w:sz w:val="20"/>
                <w:szCs w:val="20"/>
              </w:rPr>
              <w:t>14,467</w:t>
            </w:r>
          </w:p>
        </w:tc>
        <w:tc>
          <w:tcPr>
            <w:tcW w:w="463" w:type="pct"/>
            <w:shd w:val="clear" w:color="auto" w:fill="auto"/>
            <w:noWrap/>
            <w:vAlign w:val="center"/>
          </w:tcPr>
          <w:p w14:paraId="1435A9A0" w14:textId="77777777" w:rsidR="00D64922" w:rsidRPr="00076F80" w:rsidRDefault="00D64922" w:rsidP="00D64922">
            <w:pPr>
              <w:spacing w:after="0"/>
              <w:jc w:val="right"/>
              <w:rPr>
                <w:sz w:val="20"/>
                <w:szCs w:val="20"/>
                <w:highlight w:val="yellow"/>
              </w:rPr>
            </w:pPr>
            <w:r w:rsidRPr="00076F80">
              <w:rPr>
                <w:color w:val="000000"/>
                <w:sz w:val="20"/>
                <w:szCs w:val="20"/>
              </w:rPr>
              <w:t>21,238</w:t>
            </w:r>
          </w:p>
        </w:tc>
        <w:tc>
          <w:tcPr>
            <w:tcW w:w="416" w:type="pct"/>
            <w:shd w:val="clear" w:color="auto" w:fill="auto"/>
            <w:noWrap/>
            <w:vAlign w:val="center"/>
          </w:tcPr>
          <w:p w14:paraId="69B9221C" w14:textId="77777777" w:rsidR="00D64922" w:rsidRPr="00076F80" w:rsidRDefault="00D64922" w:rsidP="00D64922">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14:paraId="7E5E74D8" w14:textId="77777777" w:rsidR="00D64922" w:rsidRPr="00076F80" w:rsidRDefault="00D64922" w:rsidP="00D64922">
            <w:pPr>
              <w:spacing w:after="0"/>
              <w:jc w:val="right"/>
              <w:rPr>
                <w:sz w:val="20"/>
                <w:szCs w:val="20"/>
                <w:highlight w:val="yellow"/>
              </w:rPr>
            </w:pPr>
            <w:r w:rsidRPr="00076F80">
              <w:rPr>
                <w:color w:val="000000"/>
                <w:sz w:val="20"/>
                <w:szCs w:val="20"/>
              </w:rPr>
              <w:t>56,511</w:t>
            </w:r>
          </w:p>
        </w:tc>
        <w:tc>
          <w:tcPr>
            <w:tcW w:w="428" w:type="pct"/>
            <w:tcBorders>
              <w:left w:val="single" w:sz="4" w:space="0" w:color="auto"/>
            </w:tcBorders>
            <w:shd w:val="clear" w:color="auto" w:fill="auto"/>
            <w:noWrap/>
            <w:vAlign w:val="center"/>
          </w:tcPr>
          <w:p w14:paraId="08B57929" w14:textId="77777777" w:rsidR="00D64922" w:rsidRPr="00076F80" w:rsidRDefault="00D64922" w:rsidP="00D64922">
            <w:pPr>
              <w:spacing w:after="0"/>
              <w:jc w:val="right"/>
              <w:rPr>
                <w:sz w:val="20"/>
                <w:szCs w:val="20"/>
                <w:highlight w:val="yellow"/>
              </w:rPr>
            </w:pPr>
            <w:r w:rsidRPr="00076F80">
              <w:rPr>
                <w:color w:val="000000"/>
                <w:sz w:val="20"/>
                <w:szCs w:val="20"/>
              </w:rPr>
              <w:t>866</w:t>
            </w:r>
          </w:p>
        </w:tc>
        <w:tc>
          <w:tcPr>
            <w:tcW w:w="463" w:type="pct"/>
            <w:shd w:val="clear" w:color="auto" w:fill="auto"/>
            <w:noWrap/>
            <w:vAlign w:val="center"/>
          </w:tcPr>
          <w:p w14:paraId="34F5C295" w14:textId="77777777" w:rsidR="00D64922" w:rsidRPr="00076F80" w:rsidRDefault="00D64922" w:rsidP="00D64922">
            <w:pPr>
              <w:spacing w:after="0"/>
              <w:jc w:val="right"/>
              <w:rPr>
                <w:sz w:val="20"/>
                <w:szCs w:val="20"/>
                <w:highlight w:val="yellow"/>
              </w:rPr>
            </w:pPr>
            <w:r w:rsidRPr="00076F80">
              <w:rPr>
                <w:color w:val="000000"/>
                <w:sz w:val="20"/>
                <w:szCs w:val="20"/>
              </w:rPr>
              <w:t>15,940</w:t>
            </w:r>
          </w:p>
        </w:tc>
        <w:tc>
          <w:tcPr>
            <w:tcW w:w="417" w:type="pct"/>
            <w:shd w:val="clear" w:color="auto" w:fill="auto"/>
            <w:noWrap/>
            <w:vAlign w:val="center"/>
          </w:tcPr>
          <w:p w14:paraId="533699CE" w14:textId="77777777" w:rsidR="00D64922" w:rsidRPr="00076F80" w:rsidRDefault="00D64922" w:rsidP="00D64922">
            <w:pPr>
              <w:spacing w:after="0"/>
              <w:jc w:val="right"/>
              <w:rPr>
                <w:sz w:val="20"/>
                <w:szCs w:val="20"/>
                <w:highlight w:val="yellow"/>
              </w:rPr>
            </w:pPr>
            <w:r w:rsidRPr="00076F80">
              <w:rPr>
                <w:color w:val="000000"/>
                <w:sz w:val="20"/>
                <w:szCs w:val="20"/>
              </w:rPr>
              <w:t>4,613</w:t>
            </w:r>
          </w:p>
        </w:tc>
        <w:tc>
          <w:tcPr>
            <w:tcW w:w="507" w:type="pct"/>
            <w:shd w:val="clear" w:color="auto" w:fill="auto"/>
            <w:noWrap/>
            <w:vAlign w:val="center"/>
          </w:tcPr>
          <w:p w14:paraId="70B75F35" w14:textId="77777777" w:rsidR="00D64922" w:rsidRPr="00076F80" w:rsidRDefault="00D64922" w:rsidP="00D64922">
            <w:pPr>
              <w:spacing w:after="0"/>
              <w:jc w:val="right"/>
              <w:rPr>
                <w:sz w:val="20"/>
                <w:szCs w:val="20"/>
                <w:highlight w:val="yellow"/>
              </w:rPr>
            </w:pPr>
            <w:r w:rsidRPr="00076F80">
              <w:rPr>
                <w:color w:val="000000"/>
                <w:sz w:val="20"/>
                <w:szCs w:val="20"/>
              </w:rPr>
              <w:t>21,419</w:t>
            </w:r>
          </w:p>
        </w:tc>
        <w:tc>
          <w:tcPr>
            <w:tcW w:w="461" w:type="pct"/>
            <w:shd w:val="clear" w:color="auto" w:fill="auto"/>
            <w:noWrap/>
            <w:vAlign w:val="center"/>
          </w:tcPr>
          <w:p w14:paraId="45CC5942" w14:textId="77777777" w:rsidR="00D64922" w:rsidRPr="00076F80" w:rsidRDefault="00D64922" w:rsidP="00D64922">
            <w:pPr>
              <w:spacing w:after="0"/>
              <w:jc w:val="right"/>
              <w:rPr>
                <w:sz w:val="20"/>
                <w:szCs w:val="20"/>
                <w:highlight w:val="yellow"/>
              </w:rPr>
            </w:pPr>
            <w:r w:rsidRPr="00076F80">
              <w:rPr>
                <w:color w:val="000000"/>
                <w:sz w:val="20"/>
                <w:szCs w:val="20"/>
              </w:rPr>
              <w:t>77,930</w:t>
            </w:r>
          </w:p>
        </w:tc>
      </w:tr>
      <w:tr w:rsidR="00D64922" w:rsidRPr="00D8607E" w14:paraId="64CE7174" w14:textId="77777777" w:rsidTr="00D64922">
        <w:trPr>
          <w:cantSplit/>
          <w:trHeight w:val="23"/>
        </w:trPr>
        <w:tc>
          <w:tcPr>
            <w:tcW w:w="378" w:type="pct"/>
            <w:tcBorders>
              <w:right w:val="single" w:sz="4" w:space="0" w:color="auto"/>
            </w:tcBorders>
            <w:shd w:val="clear" w:color="auto" w:fill="auto"/>
            <w:noWrap/>
            <w:vAlign w:val="center"/>
            <w:hideMark/>
          </w:tcPr>
          <w:p w14:paraId="63C9376D" w14:textId="77777777" w:rsidR="00D64922" w:rsidRPr="00076F80" w:rsidRDefault="00D64922" w:rsidP="00D64922">
            <w:pPr>
              <w:spacing w:after="0"/>
              <w:jc w:val="center"/>
              <w:rPr>
                <w:sz w:val="20"/>
                <w:szCs w:val="20"/>
              </w:rPr>
            </w:pPr>
            <w:r w:rsidRPr="00076F80">
              <w:rPr>
                <w:sz w:val="20"/>
                <w:szCs w:val="20"/>
              </w:rPr>
              <w:t>2013</w:t>
            </w:r>
          </w:p>
        </w:tc>
        <w:tc>
          <w:tcPr>
            <w:tcW w:w="504" w:type="pct"/>
            <w:tcBorders>
              <w:left w:val="single" w:sz="4" w:space="0" w:color="auto"/>
            </w:tcBorders>
            <w:shd w:val="clear" w:color="auto" w:fill="auto"/>
            <w:noWrap/>
            <w:vAlign w:val="center"/>
          </w:tcPr>
          <w:p w14:paraId="39603048" w14:textId="77777777" w:rsidR="00D64922" w:rsidRPr="00076F80" w:rsidRDefault="00D64922" w:rsidP="00D64922">
            <w:pPr>
              <w:spacing w:after="0"/>
              <w:jc w:val="right"/>
              <w:rPr>
                <w:sz w:val="20"/>
                <w:szCs w:val="20"/>
                <w:highlight w:val="yellow"/>
              </w:rPr>
            </w:pPr>
            <w:r w:rsidRPr="00076F80">
              <w:rPr>
                <w:color w:val="000000"/>
                <w:sz w:val="20"/>
                <w:szCs w:val="20"/>
              </w:rPr>
              <w:t>21,706</w:t>
            </w:r>
          </w:p>
        </w:tc>
        <w:tc>
          <w:tcPr>
            <w:tcW w:w="461" w:type="pct"/>
            <w:shd w:val="clear" w:color="auto" w:fill="auto"/>
            <w:noWrap/>
            <w:vAlign w:val="center"/>
          </w:tcPr>
          <w:p w14:paraId="3A291246" w14:textId="77777777" w:rsidR="00D64922" w:rsidRPr="00076F80" w:rsidRDefault="00D64922" w:rsidP="00D64922">
            <w:pPr>
              <w:spacing w:after="0"/>
              <w:jc w:val="right"/>
              <w:rPr>
                <w:sz w:val="20"/>
                <w:szCs w:val="20"/>
                <w:highlight w:val="yellow"/>
              </w:rPr>
            </w:pPr>
            <w:r w:rsidRPr="00076F80">
              <w:rPr>
                <w:color w:val="000000"/>
                <w:sz w:val="20"/>
                <w:szCs w:val="20"/>
              </w:rPr>
              <w:t>12,836</w:t>
            </w:r>
          </w:p>
        </w:tc>
        <w:tc>
          <w:tcPr>
            <w:tcW w:w="463" w:type="pct"/>
            <w:shd w:val="clear" w:color="auto" w:fill="auto"/>
            <w:noWrap/>
            <w:vAlign w:val="center"/>
          </w:tcPr>
          <w:p w14:paraId="54AED248" w14:textId="77777777" w:rsidR="00D64922" w:rsidRPr="00076F80" w:rsidRDefault="00D64922" w:rsidP="00D64922">
            <w:pPr>
              <w:spacing w:after="0"/>
              <w:jc w:val="right"/>
              <w:rPr>
                <w:sz w:val="20"/>
                <w:szCs w:val="20"/>
                <w:highlight w:val="yellow"/>
              </w:rPr>
            </w:pPr>
            <w:r w:rsidRPr="00076F80">
              <w:rPr>
                <w:color w:val="000000"/>
                <w:sz w:val="20"/>
                <w:szCs w:val="20"/>
              </w:rPr>
              <w:t>17,011</w:t>
            </w:r>
          </w:p>
        </w:tc>
        <w:tc>
          <w:tcPr>
            <w:tcW w:w="416" w:type="pct"/>
            <w:shd w:val="clear" w:color="auto" w:fill="auto"/>
            <w:noWrap/>
            <w:vAlign w:val="center"/>
          </w:tcPr>
          <w:p w14:paraId="51C5FF9A" w14:textId="77777777" w:rsidR="00D64922" w:rsidRPr="00076F80" w:rsidRDefault="00D64922" w:rsidP="00D64922">
            <w:pPr>
              <w:spacing w:after="0"/>
              <w:jc w:val="right"/>
              <w:rPr>
                <w:sz w:val="20"/>
                <w:szCs w:val="20"/>
                <w:highlight w:val="yellow"/>
              </w:rPr>
            </w:pPr>
            <w:r w:rsidRPr="00076F80">
              <w:rPr>
                <w:color w:val="000000"/>
                <w:sz w:val="20"/>
                <w:szCs w:val="20"/>
              </w:rPr>
              <w:t>476</w:t>
            </w:r>
          </w:p>
        </w:tc>
        <w:tc>
          <w:tcPr>
            <w:tcW w:w="502" w:type="pct"/>
            <w:tcBorders>
              <w:right w:val="single" w:sz="4" w:space="0" w:color="auto"/>
            </w:tcBorders>
            <w:shd w:val="clear" w:color="auto" w:fill="auto"/>
            <w:noWrap/>
            <w:vAlign w:val="center"/>
          </w:tcPr>
          <w:p w14:paraId="33EBA2EB" w14:textId="77777777" w:rsidR="00D64922" w:rsidRPr="00076F80" w:rsidRDefault="00D64922" w:rsidP="00D64922">
            <w:pPr>
              <w:spacing w:after="0"/>
              <w:jc w:val="right"/>
              <w:rPr>
                <w:sz w:val="20"/>
                <w:szCs w:val="20"/>
                <w:highlight w:val="yellow"/>
              </w:rPr>
            </w:pPr>
            <w:r w:rsidRPr="00076F80">
              <w:rPr>
                <w:color w:val="000000"/>
                <w:sz w:val="20"/>
                <w:szCs w:val="20"/>
              </w:rPr>
              <w:t>52,029</w:t>
            </w:r>
          </w:p>
        </w:tc>
        <w:tc>
          <w:tcPr>
            <w:tcW w:w="428" w:type="pct"/>
            <w:tcBorders>
              <w:left w:val="single" w:sz="4" w:space="0" w:color="auto"/>
            </w:tcBorders>
            <w:shd w:val="clear" w:color="auto" w:fill="auto"/>
            <w:noWrap/>
            <w:vAlign w:val="center"/>
          </w:tcPr>
          <w:p w14:paraId="71D5E164" w14:textId="77777777" w:rsidR="00D64922" w:rsidRPr="00076F80" w:rsidRDefault="00D64922" w:rsidP="00D64922">
            <w:pPr>
              <w:spacing w:after="0"/>
              <w:jc w:val="right"/>
              <w:rPr>
                <w:sz w:val="20"/>
                <w:szCs w:val="20"/>
                <w:highlight w:val="yellow"/>
              </w:rPr>
            </w:pPr>
            <w:r w:rsidRPr="00076F80">
              <w:rPr>
                <w:color w:val="000000"/>
                <w:sz w:val="20"/>
                <w:szCs w:val="20"/>
              </w:rPr>
              <w:t>1,088</w:t>
            </w:r>
          </w:p>
        </w:tc>
        <w:tc>
          <w:tcPr>
            <w:tcW w:w="463" w:type="pct"/>
            <w:shd w:val="clear" w:color="auto" w:fill="auto"/>
            <w:noWrap/>
            <w:vAlign w:val="center"/>
          </w:tcPr>
          <w:p w14:paraId="3534B93B" w14:textId="77777777" w:rsidR="00D64922" w:rsidRPr="00076F80" w:rsidRDefault="00D64922" w:rsidP="00D64922">
            <w:pPr>
              <w:spacing w:after="0"/>
              <w:jc w:val="right"/>
              <w:rPr>
                <w:sz w:val="20"/>
                <w:szCs w:val="20"/>
                <w:highlight w:val="yellow"/>
              </w:rPr>
            </w:pPr>
            <w:r w:rsidRPr="00076F80">
              <w:rPr>
                <w:color w:val="000000"/>
                <w:sz w:val="20"/>
                <w:szCs w:val="20"/>
              </w:rPr>
              <w:t>14,156</w:t>
            </w:r>
          </w:p>
        </w:tc>
        <w:tc>
          <w:tcPr>
            <w:tcW w:w="417" w:type="pct"/>
            <w:shd w:val="clear" w:color="auto" w:fill="auto"/>
            <w:noWrap/>
            <w:vAlign w:val="center"/>
          </w:tcPr>
          <w:p w14:paraId="42B2E8AC" w14:textId="77777777" w:rsidR="00D64922" w:rsidRPr="00076F80" w:rsidRDefault="00D64922" w:rsidP="00D64922">
            <w:pPr>
              <w:spacing w:after="0"/>
              <w:jc w:val="right"/>
              <w:rPr>
                <w:sz w:val="20"/>
                <w:szCs w:val="20"/>
                <w:highlight w:val="yellow"/>
              </w:rPr>
            </w:pPr>
            <w:r w:rsidRPr="00076F80">
              <w:rPr>
                <w:color w:val="000000"/>
                <w:sz w:val="20"/>
                <w:szCs w:val="20"/>
              </w:rPr>
              <w:t>1,303</w:t>
            </w:r>
          </w:p>
        </w:tc>
        <w:tc>
          <w:tcPr>
            <w:tcW w:w="507" w:type="pct"/>
            <w:shd w:val="clear" w:color="auto" w:fill="auto"/>
            <w:noWrap/>
            <w:vAlign w:val="center"/>
          </w:tcPr>
          <w:p w14:paraId="6494D8F6" w14:textId="77777777" w:rsidR="00D64922" w:rsidRPr="00076F80" w:rsidRDefault="00D64922" w:rsidP="00D64922">
            <w:pPr>
              <w:spacing w:after="0"/>
              <w:jc w:val="right"/>
              <w:rPr>
                <w:sz w:val="20"/>
                <w:szCs w:val="20"/>
                <w:highlight w:val="yellow"/>
              </w:rPr>
            </w:pPr>
            <w:r w:rsidRPr="00076F80">
              <w:rPr>
                <w:color w:val="000000"/>
                <w:sz w:val="20"/>
                <w:szCs w:val="20"/>
              </w:rPr>
              <w:t>16,547</w:t>
            </w:r>
          </w:p>
        </w:tc>
        <w:tc>
          <w:tcPr>
            <w:tcW w:w="461" w:type="pct"/>
            <w:shd w:val="clear" w:color="auto" w:fill="auto"/>
            <w:noWrap/>
            <w:vAlign w:val="center"/>
          </w:tcPr>
          <w:p w14:paraId="3D544456" w14:textId="77777777" w:rsidR="00D64922" w:rsidRPr="00076F80" w:rsidRDefault="00D64922" w:rsidP="00D64922">
            <w:pPr>
              <w:spacing w:after="0"/>
              <w:jc w:val="right"/>
              <w:rPr>
                <w:sz w:val="20"/>
                <w:szCs w:val="20"/>
                <w:highlight w:val="yellow"/>
              </w:rPr>
            </w:pPr>
            <w:r w:rsidRPr="00076F80">
              <w:rPr>
                <w:color w:val="000000"/>
                <w:sz w:val="20"/>
                <w:szCs w:val="20"/>
              </w:rPr>
              <w:t>68,576</w:t>
            </w:r>
          </w:p>
        </w:tc>
      </w:tr>
      <w:tr w:rsidR="00D64922" w:rsidRPr="00D8607E" w14:paraId="44D36593" w14:textId="77777777" w:rsidTr="00D64922">
        <w:trPr>
          <w:cantSplit/>
          <w:trHeight w:val="23"/>
        </w:trPr>
        <w:tc>
          <w:tcPr>
            <w:tcW w:w="378" w:type="pct"/>
            <w:tcBorders>
              <w:right w:val="single" w:sz="4" w:space="0" w:color="auto"/>
            </w:tcBorders>
            <w:shd w:val="clear" w:color="auto" w:fill="auto"/>
            <w:noWrap/>
            <w:vAlign w:val="center"/>
          </w:tcPr>
          <w:p w14:paraId="5EE363A7" w14:textId="77777777" w:rsidR="00D64922" w:rsidRPr="00076F80" w:rsidRDefault="00D64922" w:rsidP="00D64922">
            <w:pPr>
              <w:spacing w:after="0"/>
              <w:jc w:val="center"/>
              <w:rPr>
                <w:sz w:val="20"/>
                <w:szCs w:val="20"/>
              </w:rPr>
            </w:pPr>
            <w:r w:rsidRPr="00076F80">
              <w:rPr>
                <w:sz w:val="20"/>
                <w:szCs w:val="20"/>
              </w:rPr>
              <w:t>2014</w:t>
            </w:r>
          </w:p>
        </w:tc>
        <w:tc>
          <w:tcPr>
            <w:tcW w:w="504" w:type="pct"/>
            <w:tcBorders>
              <w:left w:val="single" w:sz="4" w:space="0" w:color="auto"/>
            </w:tcBorders>
            <w:shd w:val="clear" w:color="auto" w:fill="auto"/>
            <w:noWrap/>
            <w:vAlign w:val="center"/>
          </w:tcPr>
          <w:p w14:paraId="5472E8D1" w14:textId="77777777" w:rsidR="00D64922" w:rsidRPr="00076F80" w:rsidRDefault="00D64922" w:rsidP="00D64922">
            <w:pPr>
              <w:spacing w:after="0"/>
              <w:jc w:val="right"/>
              <w:rPr>
                <w:sz w:val="20"/>
                <w:szCs w:val="20"/>
                <w:highlight w:val="yellow"/>
              </w:rPr>
            </w:pPr>
            <w:r w:rsidRPr="00076F80">
              <w:rPr>
                <w:color w:val="000000"/>
                <w:sz w:val="20"/>
                <w:szCs w:val="20"/>
              </w:rPr>
              <w:t>26,917</w:t>
            </w:r>
          </w:p>
        </w:tc>
        <w:tc>
          <w:tcPr>
            <w:tcW w:w="461" w:type="pct"/>
            <w:shd w:val="clear" w:color="auto" w:fill="auto"/>
            <w:noWrap/>
            <w:vAlign w:val="center"/>
          </w:tcPr>
          <w:p w14:paraId="575A6A06" w14:textId="77777777" w:rsidR="00D64922" w:rsidRPr="00076F80" w:rsidRDefault="00D64922" w:rsidP="00D64922">
            <w:pPr>
              <w:spacing w:after="0"/>
              <w:jc w:val="right"/>
              <w:rPr>
                <w:sz w:val="20"/>
                <w:szCs w:val="20"/>
                <w:highlight w:val="yellow"/>
              </w:rPr>
            </w:pPr>
            <w:r w:rsidRPr="00076F80">
              <w:rPr>
                <w:color w:val="000000"/>
                <w:sz w:val="20"/>
                <w:szCs w:val="20"/>
              </w:rPr>
              <w:t>14,735</w:t>
            </w:r>
          </w:p>
        </w:tc>
        <w:tc>
          <w:tcPr>
            <w:tcW w:w="463" w:type="pct"/>
            <w:shd w:val="clear" w:color="auto" w:fill="auto"/>
            <w:noWrap/>
            <w:vAlign w:val="center"/>
          </w:tcPr>
          <w:p w14:paraId="42A248B0" w14:textId="77777777" w:rsidR="00D64922" w:rsidRPr="00076F80" w:rsidRDefault="00D64922" w:rsidP="00D64922">
            <w:pPr>
              <w:spacing w:after="0"/>
              <w:jc w:val="right"/>
              <w:rPr>
                <w:sz w:val="20"/>
                <w:szCs w:val="20"/>
                <w:highlight w:val="yellow"/>
              </w:rPr>
            </w:pPr>
            <w:r w:rsidRPr="00076F80">
              <w:rPr>
                <w:color w:val="000000"/>
                <w:sz w:val="20"/>
                <w:szCs w:val="20"/>
              </w:rPr>
              <w:t>19,957</w:t>
            </w:r>
          </w:p>
        </w:tc>
        <w:tc>
          <w:tcPr>
            <w:tcW w:w="416" w:type="pct"/>
            <w:shd w:val="clear" w:color="auto" w:fill="auto"/>
            <w:noWrap/>
            <w:vAlign w:val="center"/>
          </w:tcPr>
          <w:p w14:paraId="66CB5FFA" w14:textId="77777777" w:rsidR="00D64922" w:rsidRPr="00076F80" w:rsidRDefault="00D64922" w:rsidP="00D64922">
            <w:pPr>
              <w:spacing w:after="0"/>
              <w:jc w:val="right"/>
              <w:rPr>
                <w:sz w:val="20"/>
                <w:szCs w:val="20"/>
                <w:highlight w:val="yellow"/>
              </w:rPr>
            </w:pPr>
            <w:r w:rsidRPr="00076F80">
              <w:rPr>
                <w:color w:val="000000"/>
                <w:sz w:val="20"/>
                <w:szCs w:val="20"/>
              </w:rPr>
              <w:t>1,046</w:t>
            </w:r>
          </w:p>
        </w:tc>
        <w:tc>
          <w:tcPr>
            <w:tcW w:w="502" w:type="pct"/>
            <w:tcBorders>
              <w:right w:val="single" w:sz="4" w:space="0" w:color="auto"/>
            </w:tcBorders>
            <w:shd w:val="clear" w:color="auto" w:fill="auto"/>
            <w:noWrap/>
            <w:vAlign w:val="center"/>
          </w:tcPr>
          <w:p w14:paraId="232DE412" w14:textId="77777777" w:rsidR="00D64922" w:rsidRPr="00076F80" w:rsidRDefault="00D64922" w:rsidP="00D64922">
            <w:pPr>
              <w:spacing w:after="0"/>
              <w:jc w:val="right"/>
              <w:rPr>
                <w:sz w:val="20"/>
                <w:szCs w:val="20"/>
                <w:highlight w:val="yellow"/>
              </w:rPr>
            </w:pPr>
            <w:r w:rsidRPr="00076F80">
              <w:rPr>
                <w:color w:val="000000"/>
                <w:sz w:val="20"/>
                <w:szCs w:val="20"/>
              </w:rPr>
              <w:t>62,655</w:t>
            </w:r>
          </w:p>
        </w:tc>
        <w:tc>
          <w:tcPr>
            <w:tcW w:w="428" w:type="pct"/>
            <w:tcBorders>
              <w:left w:val="single" w:sz="4" w:space="0" w:color="auto"/>
            </w:tcBorders>
            <w:shd w:val="clear" w:color="auto" w:fill="auto"/>
            <w:noWrap/>
            <w:vAlign w:val="center"/>
          </w:tcPr>
          <w:p w14:paraId="32934FBF" w14:textId="77777777" w:rsidR="00D64922" w:rsidRPr="00076F80" w:rsidRDefault="00D64922" w:rsidP="00D64922">
            <w:pPr>
              <w:spacing w:after="0"/>
              <w:jc w:val="right"/>
              <w:rPr>
                <w:sz w:val="20"/>
                <w:szCs w:val="20"/>
                <w:highlight w:val="yellow"/>
              </w:rPr>
            </w:pPr>
            <w:r w:rsidRPr="00076F80">
              <w:rPr>
                <w:color w:val="000000"/>
                <w:sz w:val="20"/>
                <w:szCs w:val="20"/>
              </w:rPr>
              <w:t>1,007</w:t>
            </w:r>
          </w:p>
        </w:tc>
        <w:tc>
          <w:tcPr>
            <w:tcW w:w="463" w:type="pct"/>
            <w:shd w:val="clear" w:color="auto" w:fill="auto"/>
            <w:noWrap/>
            <w:vAlign w:val="center"/>
          </w:tcPr>
          <w:p w14:paraId="5867179F" w14:textId="77777777" w:rsidR="00D64922" w:rsidRPr="00076F80" w:rsidRDefault="00D64922" w:rsidP="00D64922">
            <w:pPr>
              <w:spacing w:after="0"/>
              <w:jc w:val="right"/>
              <w:rPr>
                <w:sz w:val="20"/>
                <w:szCs w:val="20"/>
                <w:highlight w:val="yellow"/>
              </w:rPr>
            </w:pPr>
            <w:r w:rsidRPr="00076F80">
              <w:rPr>
                <w:color w:val="000000"/>
                <w:sz w:val="20"/>
                <w:szCs w:val="20"/>
              </w:rPr>
              <w:t>18,445</w:t>
            </w:r>
          </w:p>
        </w:tc>
        <w:tc>
          <w:tcPr>
            <w:tcW w:w="417" w:type="pct"/>
            <w:shd w:val="clear" w:color="auto" w:fill="auto"/>
            <w:noWrap/>
            <w:vAlign w:val="center"/>
          </w:tcPr>
          <w:p w14:paraId="06020250" w14:textId="77777777" w:rsidR="00D64922" w:rsidRPr="00076F80" w:rsidRDefault="00D64922" w:rsidP="00D64922">
            <w:pPr>
              <w:spacing w:after="0"/>
              <w:jc w:val="right"/>
              <w:rPr>
                <w:sz w:val="20"/>
                <w:szCs w:val="20"/>
                <w:highlight w:val="yellow"/>
              </w:rPr>
            </w:pPr>
            <w:r w:rsidRPr="00076F80">
              <w:rPr>
                <w:color w:val="000000"/>
                <w:sz w:val="20"/>
                <w:szCs w:val="20"/>
              </w:rPr>
              <w:t>2,838</w:t>
            </w:r>
          </w:p>
        </w:tc>
        <w:tc>
          <w:tcPr>
            <w:tcW w:w="507" w:type="pct"/>
            <w:shd w:val="clear" w:color="auto" w:fill="auto"/>
            <w:noWrap/>
            <w:vAlign w:val="center"/>
          </w:tcPr>
          <w:p w14:paraId="161F587C" w14:textId="77777777" w:rsidR="00D64922" w:rsidRPr="00076F80" w:rsidRDefault="00D64922" w:rsidP="00D64922">
            <w:pPr>
              <w:spacing w:after="0"/>
              <w:jc w:val="right"/>
              <w:rPr>
                <w:sz w:val="20"/>
                <w:szCs w:val="20"/>
                <w:highlight w:val="yellow"/>
              </w:rPr>
            </w:pPr>
            <w:r w:rsidRPr="00076F80">
              <w:rPr>
                <w:color w:val="000000"/>
                <w:sz w:val="20"/>
                <w:szCs w:val="20"/>
              </w:rPr>
              <w:t>22,290</w:t>
            </w:r>
          </w:p>
        </w:tc>
        <w:tc>
          <w:tcPr>
            <w:tcW w:w="461" w:type="pct"/>
            <w:shd w:val="clear" w:color="auto" w:fill="auto"/>
            <w:noWrap/>
            <w:vAlign w:val="center"/>
          </w:tcPr>
          <w:p w14:paraId="4B9240F9" w14:textId="77777777" w:rsidR="00D64922" w:rsidRPr="00076F80" w:rsidRDefault="00D64922" w:rsidP="00D64922">
            <w:pPr>
              <w:spacing w:after="0"/>
              <w:jc w:val="right"/>
              <w:rPr>
                <w:sz w:val="20"/>
                <w:szCs w:val="20"/>
                <w:highlight w:val="yellow"/>
              </w:rPr>
            </w:pPr>
            <w:r w:rsidRPr="00076F80">
              <w:rPr>
                <w:color w:val="000000"/>
                <w:sz w:val="20"/>
                <w:szCs w:val="20"/>
              </w:rPr>
              <w:t>84,945</w:t>
            </w:r>
          </w:p>
        </w:tc>
      </w:tr>
      <w:tr w:rsidR="00D64922" w:rsidRPr="00D8607E" w14:paraId="568A311A" w14:textId="77777777" w:rsidTr="00D64922">
        <w:trPr>
          <w:cantSplit/>
          <w:trHeight w:val="23"/>
        </w:trPr>
        <w:tc>
          <w:tcPr>
            <w:tcW w:w="378" w:type="pct"/>
            <w:tcBorders>
              <w:right w:val="single" w:sz="4" w:space="0" w:color="auto"/>
            </w:tcBorders>
            <w:shd w:val="clear" w:color="auto" w:fill="auto"/>
            <w:noWrap/>
            <w:vAlign w:val="center"/>
            <w:hideMark/>
          </w:tcPr>
          <w:p w14:paraId="7CEC9F6D" w14:textId="77777777" w:rsidR="00D64922" w:rsidRPr="00076F80" w:rsidRDefault="00D64922" w:rsidP="00D64922">
            <w:pPr>
              <w:spacing w:after="0"/>
              <w:jc w:val="center"/>
              <w:rPr>
                <w:sz w:val="20"/>
                <w:szCs w:val="20"/>
              </w:rPr>
            </w:pPr>
            <w:r w:rsidRPr="00076F80">
              <w:rPr>
                <w:sz w:val="20"/>
                <w:szCs w:val="20"/>
              </w:rPr>
              <w:t>2015</w:t>
            </w:r>
          </w:p>
        </w:tc>
        <w:tc>
          <w:tcPr>
            <w:tcW w:w="504" w:type="pct"/>
            <w:tcBorders>
              <w:left w:val="single" w:sz="4" w:space="0" w:color="auto"/>
            </w:tcBorders>
            <w:shd w:val="clear" w:color="auto" w:fill="auto"/>
            <w:noWrap/>
            <w:vAlign w:val="center"/>
          </w:tcPr>
          <w:p w14:paraId="1CAD0F70" w14:textId="77777777" w:rsidR="00D64922" w:rsidRPr="00076F80" w:rsidRDefault="00D64922" w:rsidP="00D64922">
            <w:pPr>
              <w:spacing w:after="0"/>
              <w:jc w:val="right"/>
              <w:rPr>
                <w:sz w:val="20"/>
                <w:szCs w:val="20"/>
                <w:highlight w:val="yellow"/>
              </w:rPr>
            </w:pPr>
            <w:r w:rsidRPr="00076F80">
              <w:rPr>
                <w:color w:val="000000"/>
                <w:sz w:val="20"/>
                <w:szCs w:val="20"/>
              </w:rPr>
              <w:t>22,268</w:t>
            </w:r>
          </w:p>
        </w:tc>
        <w:tc>
          <w:tcPr>
            <w:tcW w:w="461" w:type="pct"/>
            <w:shd w:val="clear" w:color="auto" w:fill="auto"/>
            <w:noWrap/>
            <w:vAlign w:val="center"/>
          </w:tcPr>
          <w:p w14:paraId="3635F276" w14:textId="77777777" w:rsidR="00D64922" w:rsidRPr="00076F80" w:rsidRDefault="00D64922" w:rsidP="00D64922">
            <w:pPr>
              <w:spacing w:after="0"/>
              <w:jc w:val="right"/>
              <w:rPr>
                <w:sz w:val="20"/>
                <w:szCs w:val="20"/>
                <w:highlight w:val="yellow"/>
              </w:rPr>
            </w:pPr>
            <w:r w:rsidRPr="00076F80">
              <w:rPr>
                <w:color w:val="000000"/>
                <w:sz w:val="20"/>
                <w:szCs w:val="20"/>
              </w:rPr>
              <w:t>13,047</w:t>
            </w:r>
          </w:p>
        </w:tc>
        <w:tc>
          <w:tcPr>
            <w:tcW w:w="463" w:type="pct"/>
            <w:shd w:val="clear" w:color="auto" w:fill="auto"/>
            <w:noWrap/>
            <w:vAlign w:val="center"/>
          </w:tcPr>
          <w:p w14:paraId="4EA36A3D" w14:textId="77777777" w:rsidR="00D64922" w:rsidRPr="00076F80" w:rsidRDefault="00D64922" w:rsidP="00D64922">
            <w:pPr>
              <w:spacing w:after="0"/>
              <w:jc w:val="right"/>
              <w:rPr>
                <w:sz w:val="20"/>
                <w:szCs w:val="20"/>
                <w:highlight w:val="yellow"/>
              </w:rPr>
            </w:pPr>
            <w:r w:rsidRPr="00076F80">
              <w:rPr>
                <w:color w:val="000000"/>
                <w:sz w:val="20"/>
                <w:szCs w:val="20"/>
              </w:rPr>
              <w:t>20,653</w:t>
            </w:r>
          </w:p>
        </w:tc>
        <w:tc>
          <w:tcPr>
            <w:tcW w:w="416" w:type="pct"/>
            <w:shd w:val="clear" w:color="auto" w:fill="auto"/>
            <w:noWrap/>
            <w:vAlign w:val="center"/>
          </w:tcPr>
          <w:p w14:paraId="6E2F8A09" w14:textId="77777777" w:rsidR="00D64922" w:rsidRPr="00076F80" w:rsidRDefault="00D64922" w:rsidP="00D64922">
            <w:pPr>
              <w:spacing w:after="0"/>
              <w:jc w:val="right"/>
              <w:rPr>
                <w:sz w:val="20"/>
                <w:szCs w:val="20"/>
                <w:highlight w:val="yellow"/>
              </w:rPr>
            </w:pPr>
            <w:r w:rsidRPr="00076F80">
              <w:rPr>
                <w:color w:val="000000"/>
                <w:sz w:val="20"/>
                <w:szCs w:val="20"/>
              </w:rPr>
              <w:t>408</w:t>
            </w:r>
          </w:p>
        </w:tc>
        <w:tc>
          <w:tcPr>
            <w:tcW w:w="502" w:type="pct"/>
            <w:tcBorders>
              <w:right w:val="single" w:sz="4" w:space="0" w:color="auto"/>
            </w:tcBorders>
            <w:shd w:val="clear" w:color="auto" w:fill="auto"/>
            <w:noWrap/>
            <w:vAlign w:val="center"/>
          </w:tcPr>
          <w:p w14:paraId="30CF8058" w14:textId="77777777" w:rsidR="00D64922" w:rsidRPr="00076F80" w:rsidRDefault="00D64922" w:rsidP="00D64922">
            <w:pPr>
              <w:spacing w:after="0"/>
              <w:jc w:val="right"/>
              <w:rPr>
                <w:sz w:val="20"/>
                <w:szCs w:val="20"/>
                <w:highlight w:val="yellow"/>
              </w:rPr>
            </w:pPr>
            <w:r w:rsidRPr="00076F80">
              <w:rPr>
                <w:color w:val="000000"/>
                <w:sz w:val="20"/>
                <w:szCs w:val="20"/>
              </w:rPr>
              <w:t>56,376</w:t>
            </w:r>
          </w:p>
        </w:tc>
        <w:tc>
          <w:tcPr>
            <w:tcW w:w="428" w:type="pct"/>
            <w:tcBorders>
              <w:left w:val="single" w:sz="4" w:space="0" w:color="auto"/>
            </w:tcBorders>
            <w:shd w:val="clear" w:color="auto" w:fill="auto"/>
            <w:noWrap/>
            <w:vAlign w:val="center"/>
          </w:tcPr>
          <w:p w14:paraId="237B7A3A" w14:textId="77777777" w:rsidR="00D64922" w:rsidRPr="00076F80" w:rsidRDefault="00D64922" w:rsidP="00D64922">
            <w:pPr>
              <w:spacing w:after="0"/>
              <w:jc w:val="right"/>
              <w:rPr>
                <w:sz w:val="20"/>
                <w:szCs w:val="20"/>
                <w:highlight w:val="yellow"/>
              </w:rPr>
            </w:pPr>
            <w:r w:rsidRPr="00076F80">
              <w:rPr>
                <w:color w:val="000000"/>
                <w:sz w:val="20"/>
                <w:szCs w:val="20"/>
              </w:rPr>
              <w:t>577</w:t>
            </w:r>
          </w:p>
        </w:tc>
        <w:tc>
          <w:tcPr>
            <w:tcW w:w="463" w:type="pct"/>
            <w:shd w:val="clear" w:color="auto" w:fill="auto"/>
            <w:noWrap/>
            <w:vAlign w:val="center"/>
          </w:tcPr>
          <w:p w14:paraId="530CB6C5" w14:textId="77777777" w:rsidR="00D64922" w:rsidRPr="00076F80" w:rsidRDefault="00D64922" w:rsidP="00D64922">
            <w:pPr>
              <w:spacing w:after="0"/>
              <w:jc w:val="right"/>
              <w:rPr>
                <w:sz w:val="20"/>
                <w:szCs w:val="20"/>
                <w:highlight w:val="yellow"/>
              </w:rPr>
            </w:pPr>
            <w:r w:rsidRPr="00076F80">
              <w:rPr>
                <w:color w:val="000000"/>
                <w:sz w:val="20"/>
                <w:szCs w:val="20"/>
              </w:rPr>
              <w:t>19,719</w:t>
            </w:r>
          </w:p>
        </w:tc>
        <w:tc>
          <w:tcPr>
            <w:tcW w:w="417" w:type="pct"/>
            <w:shd w:val="clear" w:color="auto" w:fill="auto"/>
            <w:noWrap/>
            <w:vAlign w:val="center"/>
          </w:tcPr>
          <w:p w14:paraId="29CC8A25" w14:textId="77777777" w:rsidR="00D64922" w:rsidRPr="00076F80" w:rsidRDefault="00D64922" w:rsidP="00D64922">
            <w:pPr>
              <w:spacing w:after="0"/>
              <w:jc w:val="right"/>
              <w:rPr>
                <w:sz w:val="20"/>
                <w:szCs w:val="20"/>
                <w:highlight w:val="yellow"/>
              </w:rPr>
            </w:pPr>
            <w:r w:rsidRPr="00076F80">
              <w:rPr>
                <w:color w:val="000000"/>
                <w:sz w:val="20"/>
                <w:szCs w:val="20"/>
              </w:rPr>
              <w:t>2,808</w:t>
            </w:r>
          </w:p>
        </w:tc>
        <w:tc>
          <w:tcPr>
            <w:tcW w:w="507" w:type="pct"/>
            <w:shd w:val="clear" w:color="auto" w:fill="auto"/>
            <w:noWrap/>
            <w:vAlign w:val="center"/>
          </w:tcPr>
          <w:p w14:paraId="26DC7A78" w14:textId="77777777" w:rsidR="00D64922" w:rsidRPr="00076F80" w:rsidRDefault="00D64922" w:rsidP="00D64922">
            <w:pPr>
              <w:spacing w:after="0"/>
              <w:jc w:val="right"/>
              <w:rPr>
                <w:sz w:val="20"/>
                <w:szCs w:val="20"/>
                <w:highlight w:val="yellow"/>
              </w:rPr>
            </w:pPr>
            <w:r w:rsidRPr="00076F80">
              <w:rPr>
                <w:color w:val="000000"/>
                <w:sz w:val="20"/>
                <w:szCs w:val="20"/>
              </w:rPr>
              <w:t>23,104</w:t>
            </w:r>
          </w:p>
        </w:tc>
        <w:tc>
          <w:tcPr>
            <w:tcW w:w="461" w:type="pct"/>
            <w:shd w:val="clear" w:color="auto" w:fill="auto"/>
            <w:noWrap/>
            <w:vAlign w:val="center"/>
          </w:tcPr>
          <w:p w14:paraId="73531CF1" w14:textId="77777777" w:rsidR="00D64922" w:rsidRPr="00076F80" w:rsidRDefault="00D64922" w:rsidP="00D64922">
            <w:pPr>
              <w:spacing w:after="0"/>
              <w:jc w:val="right"/>
              <w:rPr>
                <w:sz w:val="20"/>
                <w:szCs w:val="20"/>
                <w:highlight w:val="yellow"/>
              </w:rPr>
            </w:pPr>
            <w:r w:rsidRPr="00076F80">
              <w:rPr>
                <w:color w:val="000000"/>
                <w:sz w:val="20"/>
                <w:szCs w:val="20"/>
              </w:rPr>
              <w:t>79,480</w:t>
            </w:r>
          </w:p>
        </w:tc>
      </w:tr>
      <w:tr w:rsidR="00D64922" w:rsidRPr="00D8607E" w14:paraId="436A3FFA" w14:textId="77777777" w:rsidTr="00D64922">
        <w:trPr>
          <w:cantSplit/>
          <w:trHeight w:val="23"/>
        </w:trPr>
        <w:tc>
          <w:tcPr>
            <w:tcW w:w="378" w:type="pct"/>
            <w:tcBorders>
              <w:right w:val="single" w:sz="4" w:space="0" w:color="auto"/>
            </w:tcBorders>
            <w:shd w:val="clear" w:color="auto" w:fill="auto"/>
            <w:noWrap/>
            <w:vAlign w:val="center"/>
          </w:tcPr>
          <w:p w14:paraId="0E8A8D7D" w14:textId="77777777" w:rsidR="00D64922" w:rsidRPr="00076F80" w:rsidRDefault="00D64922" w:rsidP="00D64922">
            <w:pPr>
              <w:spacing w:after="0"/>
              <w:jc w:val="center"/>
              <w:rPr>
                <w:sz w:val="20"/>
                <w:szCs w:val="20"/>
              </w:rPr>
            </w:pPr>
            <w:r w:rsidRPr="00076F80">
              <w:rPr>
                <w:sz w:val="20"/>
                <w:szCs w:val="20"/>
              </w:rPr>
              <w:t>2016</w:t>
            </w:r>
          </w:p>
        </w:tc>
        <w:tc>
          <w:tcPr>
            <w:tcW w:w="504" w:type="pct"/>
            <w:tcBorders>
              <w:left w:val="single" w:sz="4" w:space="0" w:color="auto"/>
            </w:tcBorders>
            <w:shd w:val="clear" w:color="auto" w:fill="auto"/>
            <w:noWrap/>
            <w:vAlign w:val="center"/>
          </w:tcPr>
          <w:p w14:paraId="74629C1F" w14:textId="77777777" w:rsidR="00D64922" w:rsidRPr="00076F80" w:rsidRDefault="00D64922" w:rsidP="00D64922">
            <w:pPr>
              <w:spacing w:after="0"/>
              <w:jc w:val="right"/>
              <w:rPr>
                <w:sz w:val="20"/>
                <w:szCs w:val="20"/>
                <w:highlight w:val="yellow"/>
              </w:rPr>
            </w:pPr>
            <w:r w:rsidRPr="00076F80">
              <w:rPr>
                <w:color w:val="000000"/>
                <w:sz w:val="20"/>
                <w:szCs w:val="20"/>
              </w:rPr>
              <w:t>15,217</w:t>
            </w:r>
          </w:p>
        </w:tc>
        <w:tc>
          <w:tcPr>
            <w:tcW w:w="461" w:type="pct"/>
            <w:shd w:val="clear" w:color="auto" w:fill="auto"/>
            <w:noWrap/>
            <w:vAlign w:val="center"/>
          </w:tcPr>
          <w:p w14:paraId="060C3572" w14:textId="77777777" w:rsidR="00D64922" w:rsidRPr="00076F80" w:rsidRDefault="00D64922" w:rsidP="00D64922">
            <w:pPr>
              <w:spacing w:after="0"/>
              <w:jc w:val="right"/>
              <w:rPr>
                <w:sz w:val="20"/>
                <w:szCs w:val="20"/>
                <w:highlight w:val="yellow"/>
              </w:rPr>
            </w:pPr>
            <w:r w:rsidRPr="00076F80">
              <w:rPr>
                <w:color w:val="000000"/>
                <w:sz w:val="20"/>
                <w:szCs w:val="20"/>
              </w:rPr>
              <w:t>8,123</w:t>
            </w:r>
          </w:p>
        </w:tc>
        <w:tc>
          <w:tcPr>
            <w:tcW w:w="463" w:type="pct"/>
            <w:shd w:val="clear" w:color="auto" w:fill="auto"/>
            <w:noWrap/>
            <w:vAlign w:val="center"/>
          </w:tcPr>
          <w:p w14:paraId="1D6B0459" w14:textId="77777777" w:rsidR="00D64922" w:rsidRPr="00076F80" w:rsidRDefault="00D64922" w:rsidP="00D64922">
            <w:pPr>
              <w:spacing w:after="0"/>
              <w:jc w:val="right"/>
              <w:rPr>
                <w:sz w:val="20"/>
                <w:szCs w:val="20"/>
                <w:highlight w:val="yellow"/>
              </w:rPr>
            </w:pPr>
            <w:r w:rsidRPr="00076F80">
              <w:rPr>
                <w:color w:val="000000"/>
                <w:sz w:val="20"/>
                <w:szCs w:val="20"/>
              </w:rPr>
              <w:t>19,248</w:t>
            </w:r>
          </w:p>
        </w:tc>
        <w:tc>
          <w:tcPr>
            <w:tcW w:w="416" w:type="pct"/>
            <w:shd w:val="clear" w:color="auto" w:fill="auto"/>
            <w:noWrap/>
            <w:vAlign w:val="center"/>
          </w:tcPr>
          <w:p w14:paraId="2D928B12" w14:textId="77777777" w:rsidR="00D64922" w:rsidRPr="00076F80" w:rsidRDefault="00D64922" w:rsidP="00D64922">
            <w:pPr>
              <w:spacing w:after="0"/>
              <w:jc w:val="right"/>
              <w:rPr>
                <w:sz w:val="20"/>
                <w:szCs w:val="20"/>
                <w:highlight w:val="yellow"/>
              </w:rPr>
            </w:pPr>
            <w:r w:rsidRPr="00076F80">
              <w:rPr>
                <w:color w:val="000000"/>
                <w:sz w:val="20"/>
                <w:szCs w:val="20"/>
              </w:rPr>
              <w:t>346</w:t>
            </w:r>
          </w:p>
        </w:tc>
        <w:tc>
          <w:tcPr>
            <w:tcW w:w="502" w:type="pct"/>
            <w:tcBorders>
              <w:right w:val="single" w:sz="4" w:space="0" w:color="auto"/>
            </w:tcBorders>
            <w:shd w:val="clear" w:color="auto" w:fill="auto"/>
            <w:noWrap/>
            <w:vAlign w:val="center"/>
          </w:tcPr>
          <w:p w14:paraId="69EE08FA" w14:textId="77777777" w:rsidR="00D64922" w:rsidRPr="00076F80" w:rsidRDefault="00D64922" w:rsidP="00D64922">
            <w:pPr>
              <w:spacing w:after="0"/>
              <w:jc w:val="right"/>
              <w:rPr>
                <w:sz w:val="20"/>
                <w:szCs w:val="20"/>
                <w:highlight w:val="yellow"/>
              </w:rPr>
            </w:pPr>
            <w:r w:rsidRPr="00076F80">
              <w:rPr>
                <w:color w:val="000000"/>
                <w:sz w:val="20"/>
                <w:szCs w:val="20"/>
              </w:rPr>
              <w:t>42,934</w:t>
            </w:r>
          </w:p>
        </w:tc>
        <w:tc>
          <w:tcPr>
            <w:tcW w:w="428" w:type="pct"/>
            <w:tcBorders>
              <w:left w:val="single" w:sz="4" w:space="0" w:color="auto"/>
            </w:tcBorders>
            <w:shd w:val="clear" w:color="auto" w:fill="auto"/>
            <w:noWrap/>
            <w:vAlign w:val="center"/>
          </w:tcPr>
          <w:p w14:paraId="6BDB5E0C" w14:textId="77777777" w:rsidR="00D64922" w:rsidRPr="00076F80" w:rsidRDefault="00D64922" w:rsidP="00D64922">
            <w:pPr>
              <w:spacing w:after="0"/>
              <w:jc w:val="right"/>
              <w:rPr>
                <w:sz w:val="20"/>
                <w:szCs w:val="20"/>
                <w:highlight w:val="yellow"/>
              </w:rPr>
            </w:pPr>
            <w:r w:rsidRPr="00076F80">
              <w:rPr>
                <w:color w:val="000000"/>
                <w:sz w:val="20"/>
                <w:szCs w:val="20"/>
              </w:rPr>
              <w:t>803</w:t>
            </w:r>
          </w:p>
        </w:tc>
        <w:tc>
          <w:tcPr>
            <w:tcW w:w="463" w:type="pct"/>
            <w:shd w:val="clear" w:color="auto" w:fill="auto"/>
            <w:noWrap/>
            <w:vAlign w:val="center"/>
          </w:tcPr>
          <w:p w14:paraId="59B3DC88" w14:textId="77777777" w:rsidR="00D64922" w:rsidRPr="00076F80" w:rsidRDefault="00D64922" w:rsidP="00D64922">
            <w:pPr>
              <w:spacing w:after="0"/>
              <w:jc w:val="right"/>
              <w:rPr>
                <w:sz w:val="20"/>
                <w:szCs w:val="20"/>
                <w:highlight w:val="yellow"/>
              </w:rPr>
            </w:pPr>
            <w:r w:rsidRPr="00076F80">
              <w:rPr>
                <w:color w:val="000000"/>
                <w:sz w:val="20"/>
                <w:szCs w:val="20"/>
              </w:rPr>
              <w:t>18,609</w:t>
            </w:r>
          </w:p>
        </w:tc>
        <w:tc>
          <w:tcPr>
            <w:tcW w:w="417" w:type="pct"/>
            <w:shd w:val="clear" w:color="auto" w:fill="auto"/>
            <w:noWrap/>
            <w:vAlign w:val="center"/>
          </w:tcPr>
          <w:p w14:paraId="64203614" w14:textId="77777777" w:rsidR="00D64922" w:rsidRPr="00076F80" w:rsidRDefault="00D64922" w:rsidP="00D64922">
            <w:pPr>
              <w:spacing w:after="0"/>
              <w:jc w:val="right"/>
              <w:rPr>
                <w:sz w:val="20"/>
                <w:szCs w:val="20"/>
                <w:highlight w:val="yellow"/>
              </w:rPr>
            </w:pPr>
            <w:r w:rsidRPr="00076F80">
              <w:rPr>
                <w:color w:val="000000"/>
                <w:sz w:val="20"/>
                <w:szCs w:val="20"/>
              </w:rPr>
              <w:t>1,708</w:t>
            </w:r>
          </w:p>
        </w:tc>
        <w:tc>
          <w:tcPr>
            <w:tcW w:w="507" w:type="pct"/>
            <w:shd w:val="clear" w:color="auto" w:fill="auto"/>
            <w:noWrap/>
            <w:vAlign w:val="center"/>
          </w:tcPr>
          <w:p w14:paraId="42C793F4" w14:textId="77777777" w:rsidR="00D64922" w:rsidRPr="00076F80" w:rsidRDefault="00D64922" w:rsidP="00D64922">
            <w:pPr>
              <w:spacing w:after="0"/>
              <w:jc w:val="right"/>
              <w:rPr>
                <w:sz w:val="20"/>
                <w:szCs w:val="20"/>
                <w:highlight w:val="yellow"/>
              </w:rPr>
            </w:pPr>
            <w:r w:rsidRPr="00076F80">
              <w:rPr>
                <w:color w:val="000000"/>
                <w:sz w:val="20"/>
                <w:szCs w:val="20"/>
              </w:rPr>
              <w:t>21,120</w:t>
            </w:r>
          </w:p>
        </w:tc>
        <w:tc>
          <w:tcPr>
            <w:tcW w:w="461" w:type="pct"/>
            <w:shd w:val="clear" w:color="auto" w:fill="auto"/>
            <w:noWrap/>
            <w:vAlign w:val="center"/>
          </w:tcPr>
          <w:p w14:paraId="7D83C6B0" w14:textId="77777777" w:rsidR="00D64922" w:rsidRPr="00076F80" w:rsidRDefault="00D64922" w:rsidP="00D64922">
            <w:pPr>
              <w:spacing w:after="0"/>
              <w:jc w:val="right"/>
              <w:rPr>
                <w:sz w:val="20"/>
                <w:szCs w:val="20"/>
                <w:highlight w:val="yellow"/>
              </w:rPr>
            </w:pPr>
            <w:r w:rsidRPr="00076F80">
              <w:rPr>
                <w:color w:val="000000"/>
                <w:sz w:val="20"/>
                <w:szCs w:val="20"/>
              </w:rPr>
              <w:t>64,054</w:t>
            </w:r>
          </w:p>
        </w:tc>
      </w:tr>
      <w:tr w:rsidR="00D64922" w:rsidRPr="00D8607E" w14:paraId="683A3CA6" w14:textId="77777777" w:rsidTr="00D64922">
        <w:trPr>
          <w:cantSplit/>
          <w:trHeight w:val="23"/>
        </w:trPr>
        <w:tc>
          <w:tcPr>
            <w:tcW w:w="378" w:type="pct"/>
            <w:tcBorders>
              <w:right w:val="single" w:sz="4" w:space="0" w:color="auto"/>
            </w:tcBorders>
            <w:shd w:val="clear" w:color="auto" w:fill="auto"/>
            <w:noWrap/>
            <w:vAlign w:val="center"/>
          </w:tcPr>
          <w:p w14:paraId="5E254557" w14:textId="77777777" w:rsidR="00D64922" w:rsidRPr="00076F80" w:rsidRDefault="00D64922" w:rsidP="00D64922">
            <w:pPr>
              <w:spacing w:after="0"/>
              <w:jc w:val="center"/>
              <w:rPr>
                <w:sz w:val="20"/>
                <w:szCs w:val="20"/>
              </w:rPr>
            </w:pPr>
            <w:r w:rsidRPr="00076F80">
              <w:rPr>
                <w:sz w:val="20"/>
                <w:szCs w:val="20"/>
              </w:rPr>
              <w:t>2017</w:t>
            </w:r>
          </w:p>
        </w:tc>
        <w:tc>
          <w:tcPr>
            <w:tcW w:w="504" w:type="pct"/>
            <w:tcBorders>
              <w:left w:val="single" w:sz="4" w:space="0" w:color="auto"/>
            </w:tcBorders>
            <w:shd w:val="clear" w:color="auto" w:fill="auto"/>
            <w:noWrap/>
            <w:vAlign w:val="center"/>
          </w:tcPr>
          <w:p w14:paraId="56E20D8B" w14:textId="77777777" w:rsidR="00D64922" w:rsidRPr="00076F80" w:rsidRDefault="00D64922" w:rsidP="00D64922">
            <w:pPr>
              <w:spacing w:after="0"/>
              <w:jc w:val="right"/>
              <w:rPr>
                <w:sz w:val="20"/>
                <w:szCs w:val="20"/>
                <w:highlight w:val="yellow"/>
              </w:rPr>
            </w:pPr>
            <w:r w:rsidRPr="00076F80">
              <w:rPr>
                <w:color w:val="000000"/>
                <w:sz w:val="20"/>
                <w:szCs w:val="20"/>
              </w:rPr>
              <w:t>13,041</w:t>
            </w:r>
          </w:p>
        </w:tc>
        <w:tc>
          <w:tcPr>
            <w:tcW w:w="461" w:type="pct"/>
            <w:shd w:val="clear" w:color="auto" w:fill="auto"/>
            <w:noWrap/>
            <w:vAlign w:val="center"/>
          </w:tcPr>
          <w:p w14:paraId="392E7FC3" w14:textId="77777777" w:rsidR="00D64922" w:rsidRPr="00076F80" w:rsidRDefault="00D64922" w:rsidP="00D64922">
            <w:pPr>
              <w:spacing w:after="0"/>
              <w:jc w:val="right"/>
              <w:rPr>
                <w:sz w:val="20"/>
                <w:szCs w:val="20"/>
                <w:highlight w:val="yellow"/>
              </w:rPr>
            </w:pPr>
            <w:r w:rsidRPr="00076F80">
              <w:rPr>
                <w:color w:val="000000"/>
                <w:sz w:val="20"/>
                <w:szCs w:val="20"/>
              </w:rPr>
              <w:t>8,965</w:t>
            </w:r>
          </w:p>
        </w:tc>
        <w:tc>
          <w:tcPr>
            <w:tcW w:w="463" w:type="pct"/>
            <w:shd w:val="clear" w:color="auto" w:fill="auto"/>
            <w:noWrap/>
            <w:vAlign w:val="center"/>
          </w:tcPr>
          <w:p w14:paraId="47E835C1" w14:textId="77777777" w:rsidR="00D64922" w:rsidRPr="00076F80" w:rsidRDefault="00D64922" w:rsidP="00D64922">
            <w:pPr>
              <w:spacing w:after="0"/>
              <w:jc w:val="right"/>
              <w:rPr>
                <w:sz w:val="20"/>
                <w:szCs w:val="20"/>
                <w:highlight w:val="yellow"/>
              </w:rPr>
            </w:pPr>
            <w:r w:rsidRPr="00076F80">
              <w:rPr>
                <w:color w:val="000000"/>
                <w:sz w:val="20"/>
                <w:szCs w:val="20"/>
              </w:rPr>
              <w:t>13,426</w:t>
            </w:r>
          </w:p>
        </w:tc>
        <w:tc>
          <w:tcPr>
            <w:tcW w:w="416" w:type="pct"/>
            <w:shd w:val="clear" w:color="auto" w:fill="auto"/>
            <w:noWrap/>
            <w:vAlign w:val="center"/>
          </w:tcPr>
          <w:p w14:paraId="326305C1" w14:textId="77777777" w:rsidR="00D64922" w:rsidRPr="00076F80" w:rsidRDefault="00D64922" w:rsidP="00D64922">
            <w:pPr>
              <w:spacing w:after="0"/>
              <w:jc w:val="right"/>
              <w:rPr>
                <w:sz w:val="20"/>
                <w:szCs w:val="20"/>
                <w:highlight w:val="yellow"/>
              </w:rPr>
            </w:pPr>
            <w:r w:rsidRPr="00076F80">
              <w:rPr>
                <w:color w:val="000000"/>
                <w:sz w:val="20"/>
                <w:szCs w:val="20"/>
              </w:rPr>
              <w:t>67</w:t>
            </w:r>
          </w:p>
        </w:tc>
        <w:tc>
          <w:tcPr>
            <w:tcW w:w="502" w:type="pct"/>
            <w:tcBorders>
              <w:right w:val="single" w:sz="4" w:space="0" w:color="auto"/>
            </w:tcBorders>
            <w:shd w:val="clear" w:color="auto" w:fill="auto"/>
            <w:noWrap/>
            <w:vAlign w:val="center"/>
          </w:tcPr>
          <w:p w14:paraId="1BE09262" w14:textId="77777777" w:rsidR="00D64922" w:rsidRPr="00076F80" w:rsidRDefault="00D64922" w:rsidP="00D64922">
            <w:pPr>
              <w:spacing w:after="0"/>
              <w:jc w:val="right"/>
              <w:rPr>
                <w:sz w:val="20"/>
                <w:szCs w:val="20"/>
                <w:highlight w:val="yellow"/>
              </w:rPr>
            </w:pPr>
            <w:r w:rsidRPr="00076F80">
              <w:rPr>
                <w:color w:val="000000"/>
                <w:sz w:val="20"/>
                <w:szCs w:val="20"/>
              </w:rPr>
              <w:t>35,499</w:t>
            </w:r>
          </w:p>
        </w:tc>
        <w:tc>
          <w:tcPr>
            <w:tcW w:w="428" w:type="pct"/>
            <w:tcBorders>
              <w:left w:val="single" w:sz="4" w:space="0" w:color="auto"/>
            </w:tcBorders>
            <w:shd w:val="clear" w:color="auto" w:fill="auto"/>
            <w:noWrap/>
            <w:vAlign w:val="center"/>
          </w:tcPr>
          <w:p w14:paraId="115C8834" w14:textId="77777777" w:rsidR="00D64922" w:rsidRPr="00076F80" w:rsidRDefault="00D64922" w:rsidP="00D64922">
            <w:pPr>
              <w:spacing w:after="0"/>
              <w:jc w:val="right"/>
              <w:rPr>
                <w:sz w:val="20"/>
                <w:szCs w:val="20"/>
                <w:highlight w:val="yellow"/>
              </w:rPr>
            </w:pPr>
            <w:r w:rsidRPr="00076F80">
              <w:rPr>
                <w:color w:val="000000"/>
                <w:sz w:val="20"/>
                <w:szCs w:val="20"/>
              </w:rPr>
              <w:t>155</w:t>
            </w:r>
          </w:p>
        </w:tc>
        <w:tc>
          <w:tcPr>
            <w:tcW w:w="463" w:type="pct"/>
            <w:shd w:val="clear" w:color="auto" w:fill="auto"/>
            <w:noWrap/>
            <w:vAlign w:val="center"/>
          </w:tcPr>
          <w:p w14:paraId="25E1FB20" w14:textId="77777777" w:rsidR="00D64922" w:rsidRPr="00076F80" w:rsidRDefault="00D64922" w:rsidP="00D64922">
            <w:pPr>
              <w:spacing w:after="0"/>
              <w:jc w:val="right"/>
              <w:rPr>
                <w:sz w:val="20"/>
                <w:szCs w:val="20"/>
                <w:highlight w:val="yellow"/>
              </w:rPr>
            </w:pPr>
            <w:r w:rsidRPr="00076F80">
              <w:rPr>
                <w:color w:val="000000"/>
                <w:sz w:val="20"/>
                <w:szCs w:val="20"/>
              </w:rPr>
              <w:t>13,011</w:t>
            </w:r>
          </w:p>
        </w:tc>
        <w:tc>
          <w:tcPr>
            <w:tcW w:w="417" w:type="pct"/>
            <w:shd w:val="clear" w:color="auto" w:fill="auto"/>
            <w:noWrap/>
            <w:vAlign w:val="center"/>
          </w:tcPr>
          <w:p w14:paraId="696BB1FF" w14:textId="77777777" w:rsidR="00D64922" w:rsidRPr="00076F80" w:rsidRDefault="00D64922" w:rsidP="00D64922">
            <w:pPr>
              <w:spacing w:after="0"/>
              <w:jc w:val="right"/>
              <w:rPr>
                <w:sz w:val="20"/>
                <w:szCs w:val="20"/>
                <w:highlight w:val="yellow"/>
              </w:rPr>
            </w:pPr>
            <w:r w:rsidRPr="00076F80">
              <w:rPr>
                <w:color w:val="000000"/>
                <w:sz w:val="20"/>
                <w:szCs w:val="20"/>
              </w:rPr>
              <w:t>62</w:t>
            </w:r>
          </w:p>
        </w:tc>
        <w:tc>
          <w:tcPr>
            <w:tcW w:w="507" w:type="pct"/>
            <w:shd w:val="clear" w:color="auto" w:fill="auto"/>
            <w:noWrap/>
            <w:vAlign w:val="center"/>
          </w:tcPr>
          <w:p w14:paraId="63986664" w14:textId="77777777" w:rsidR="00D64922" w:rsidRPr="00076F80" w:rsidRDefault="00D64922" w:rsidP="00D64922">
            <w:pPr>
              <w:spacing w:after="0"/>
              <w:jc w:val="right"/>
              <w:rPr>
                <w:sz w:val="20"/>
                <w:szCs w:val="20"/>
                <w:highlight w:val="yellow"/>
              </w:rPr>
            </w:pPr>
            <w:r w:rsidRPr="00076F80">
              <w:rPr>
                <w:color w:val="000000"/>
                <w:sz w:val="20"/>
                <w:szCs w:val="20"/>
              </w:rPr>
              <w:t>13,228</w:t>
            </w:r>
          </w:p>
        </w:tc>
        <w:tc>
          <w:tcPr>
            <w:tcW w:w="461" w:type="pct"/>
            <w:shd w:val="clear" w:color="auto" w:fill="auto"/>
            <w:noWrap/>
            <w:vAlign w:val="center"/>
          </w:tcPr>
          <w:p w14:paraId="689CF39A" w14:textId="77777777" w:rsidR="00D64922" w:rsidRPr="00076F80" w:rsidRDefault="00D64922" w:rsidP="00D64922">
            <w:pPr>
              <w:spacing w:after="0"/>
              <w:jc w:val="right"/>
              <w:rPr>
                <w:sz w:val="20"/>
                <w:szCs w:val="20"/>
                <w:highlight w:val="yellow"/>
              </w:rPr>
            </w:pPr>
            <w:r w:rsidRPr="00076F80">
              <w:rPr>
                <w:color w:val="000000"/>
                <w:sz w:val="20"/>
                <w:szCs w:val="20"/>
              </w:rPr>
              <w:t>48,727</w:t>
            </w:r>
          </w:p>
        </w:tc>
      </w:tr>
      <w:tr w:rsidR="00D64922" w:rsidRPr="00D8607E" w14:paraId="795B291C" w14:textId="77777777" w:rsidTr="00D64922">
        <w:trPr>
          <w:cantSplit/>
          <w:trHeight w:val="23"/>
        </w:trPr>
        <w:tc>
          <w:tcPr>
            <w:tcW w:w="378" w:type="pct"/>
            <w:tcBorders>
              <w:right w:val="single" w:sz="4" w:space="0" w:color="auto"/>
            </w:tcBorders>
            <w:shd w:val="clear" w:color="auto" w:fill="auto"/>
            <w:noWrap/>
            <w:vAlign w:val="center"/>
          </w:tcPr>
          <w:p w14:paraId="1D35A71D" w14:textId="77777777" w:rsidR="00D64922" w:rsidRPr="00076F80" w:rsidRDefault="00D64922" w:rsidP="00D64922">
            <w:pPr>
              <w:spacing w:after="0"/>
              <w:jc w:val="center"/>
              <w:rPr>
                <w:sz w:val="20"/>
                <w:szCs w:val="20"/>
              </w:rPr>
            </w:pPr>
            <w:r w:rsidRPr="00076F80">
              <w:rPr>
                <w:sz w:val="20"/>
                <w:szCs w:val="20"/>
              </w:rPr>
              <w:t>2018</w:t>
            </w:r>
          </w:p>
        </w:tc>
        <w:tc>
          <w:tcPr>
            <w:tcW w:w="504" w:type="pct"/>
            <w:tcBorders>
              <w:left w:val="single" w:sz="4" w:space="0" w:color="auto"/>
            </w:tcBorders>
            <w:shd w:val="clear" w:color="auto" w:fill="auto"/>
            <w:noWrap/>
            <w:vAlign w:val="center"/>
          </w:tcPr>
          <w:p w14:paraId="2E58D236" w14:textId="77777777" w:rsidR="00D64922" w:rsidRPr="00076F80" w:rsidRDefault="00D64922" w:rsidP="00D64922">
            <w:pPr>
              <w:spacing w:after="0"/>
              <w:jc w:val="right"/>
              <w:rPr>
                <w:sz w:val="20"/>
                <w:szCs w:val="20"/>
                <w:highlight w:val="yellow"/>
              </w:rPr>
            </w:pPr>
            <w:r w:rsidRPr="00076F80">
              <w:rPr>
                <w:color w:val="000000"/>
                <w:sz w:val="20"/>
                <w:szCs w:val="20"/>
              </w:rPr>
              <w:t>3,818</w:t>
            </w:r>
          </w:p>
        </w:tc>
        <w:tc>
          <w:tcPr>
            <w:tcW w:w="461" w:type="pct"/>
            <w:shd w:val="clear" w:color="auto" w:fill="auto"/>
            <w:noWrap/>
            <w:vAlign w:val="center"/>
          </w:tcPr>
          <w:p w14:paraId="208530D2" w14:textId="77777777" w:rsidR="00D64922" w:rsidRPr="00076F80" w:rsidRDefault="00D64922" w:rsidP="00D64922">
            <w:pPr>
              <w:spacing w:after="0"/>
              <w:jc w:val="right"/>
              <w:rPr>
                <w:sz w:val="20"/>
                <w:szCs w:val="20"/>
                <w:highlight w:val="yellow"/>
              </w:rPr>
            </w:pPr>
            <w:r w:rsidRPr="00076F80">
              <w:rPr>
                <w:color w:val="000000"/>
                <w:sz w:val="20"/>
                <w:szCs w:val="20"/>
              </w:rPr>
              <w:t>3,033</w:t>
            </w:r>
          </w:p>
        </w:tc>
        <w:tc>
          <w:tcPr>
            <w:tcW w:w="463" w:type="pct"/>
            <w:shd w:val="clear" w:color="auto" w:fill="auto"/>
            <w:noWrap/>
            <w:vAlign w:val="center"/>
          </w:tcPr>
          <w:p w14:paraId="30AE9B8B" w14:textId="77777777" w:rsidR="00D64922" w:rsidRPr="00076F80" w:rsidRDefault="00D64922" w:rsidP="00D64922">
            <w:pPr>
              <w:spacing w:after="0"/>
              <w:jc w:val="right"/>
              <w:rPr>
                <w:sz w:val="20"/>
                <w:szCs w:val="20"/>
                <w:highlight w:val="yellow"/>
              </w:rPr>
            </w:pPr>
            <w:r w:rsidRPr="00076F80">
              <w:rPr>
                <w:color w:val="000000"/>
                <w:sz w:val="20"/>
                <w:szCs w:val="20"/>
              </w:rPr>
              <w:t>4,013</w:t>
            </w:r>
          </w:p>
        </w:tc>
        <w:tc>
          <w:tcPr>
            <w:tcW w:w="416" w:type="pct"/>
            <w:shd w:val="clear" w:color="auto" w:fill="auto"/>
            <w:noWrap/>
            <w:vAlign w:val="center"/>
          </w:tcPr>
          <w:p w14:paraId="3591E044" w14:textId="77777777" w:rsidR="00D64922" w:rsidRPr="00076F80" w:rsidRDefault="00D64922" w:rsidP="00D64922">
            <w:pPr>
              <w:spacing w:after="0"/>
              <w:jc w:val="right"/>
              <w:rPr>
                <w:sz w:val="20"/>
                <w:szCs w:val="20"/>
                <w:highlight w:val="yellow"/>
              </w:rPr>
            </w:pPr>
            <w:r w:rsidRPr="00076F80">
              <w:rPr>
                <w:color w:val="000000"/>
                <w:sz w:val="20"/>
                <w:szCs w:val="20"/>
              </w:rPr>
              <w:t>121</w:t>
            </w:r>
          </w:p>
        </w:tc>
        <w:tc>
          <w:tcPr>
            <w:tcW w:w="502" w:type="pct"/>
            <w:tcBorders>
              <w:right w:val="single" w:sz="4" w:space="0" w:color="auto"/>
            </w:tcBorders>
            <w:shd w:val="clear" w:color="auto" w:fill="auto"/>
            <w:noWrap/>
            <w:vAlign w:val="center"/>
          </w:tcPr>
          <w:p w14:paraId="38555018" w14:textId="77777777" w:rsidR="00D64922" w:rsidRPr="00076F80" w:rsidRDefault="00D64922" w:rsidP="00D64922">
            <w:pPr>
              <w:spacing w:after="0"/>
              <w:jc w:val="right"/>
              <w:rPr>
                <w:sz w:val="20"/>
                <w:szCs w:val="20"/>
                <w:highlight w:val="yellow"/>
              </w:rPr>
            </w:pPr>
            <w:r w:rsidRPr="00076F80">
              <w:rPr>
                <w:color w:val="000000"/>
                <w:sz w:val="20"/>
                <w:szCs w:val="20"/>
              </w:rPr>
              <w:t>10,985</w:t>
            </w:r>
          </w:p>
        </w:tc>
        <w:tc>
          <w:tcPr>
            <w:tcW w:w="428" w:type="pct"/>
            <w:tcBorders>
              <w:left w:val="single" w:sz="4" w:space="0" w:color="auto"/>
            </w:tcBorders>
            <w:shd w:val="clear" w:color="auto" w:fill="auto"/>
            <w:noWrap/>
            <w:vAlign w:val="center"/>
          </w:tcPr>
          <w:p w14:paraId="3BEE75D2" w14:textId="77777777" w:rsidR="00D64922" w:rsidRPr="00076F80" w:rsidRDefault="00D64922" w:rsidP="00D64922">
            <w:pPr>
              <w:spacing w:after="0"/>
              <w:jc w:val="right"/>
              <w:rPr>
                <w:sz w:val="20"/>
                <w:szCs w:val="20"/>
                <w:highlight w:val="yellow"/>
              </w:rPr>
            </w:pPr>
            <w:r w:rsidRPr="00076F80">
              <w:rPr>
                <w:color w:val="000000"/>
                <w:sz w:val="20"/>
                <w:szCs w:val="20"/>
              </w:rPr>
              <w:t>310</w:t>
            </w:r>
          </w:p>
        </w:tc>
        <w:tc>
          <w:tcPr>
            <w:tcW w:w="463" w:type="pct"/>
            <w:shd w:val="clear" w:color="auto" w:fill="auto"/>
            <w:noWrap/>
            <w:vAlign w:val="center"/>
          </w:tcPr>
          <w:p w14:paraId="462ACF9B" w14:textId="77777777" w:rsidR="00D64922" w:rsidRPr="00076F80" w:rsidRDefault="00D64922" w:rsidP="00D64922">
            <w:pPr>
              <w:spacing w:after="0"/>
              <w:jc w:val="right"/>
              <w:rPr>
                <w:sz w:val="20"/>
                <w:szCs w:val="20"/>
                <w:highlight w:val="yellow"/>
              </w:rPr>
            </w:pPr>
            <w:r w:rsidRPr="00076F80">
              <w:rPr>
                <w:color w:val="000000"/>
                <w:sz w:val="20"/>
                <w:szCs w:val="20"/>
              </w:rPr>
              <w:t>3,660</w:t>
            </w:r>
          </w:p>
        </w:tc>
        <w:tc>
          <w:tcPr>
            <w:tcW w:w="417" w:type="pct"/>
            <w:shd w:val="clear" w:color="auto" w:fill="auto"/>
            <w:noWrap/>
            <w:vAlign w:val="center"/>
          </w:tcPr>
          <w:p w14:paraId="736B50BC" w14:textId="77777777" w:rsidR="00D64922" w:rsidRPr="00076F80" w:rsidRDefault="00D64922" w:rsidP="00D64922">
            <w:pPr>
              <w:spacing w:after="0"/>
              <w:jc w:val="right"/>
              <w:rPr>
                <w:sz w:val="20"/>
                <w:szCs w:val="20"/>
                <w:highlight w:val="yellow"/>
              </w:rPr>
            </w:pPr>
            <w:r w:rsidRPr="00076F80">
              <w:rPr>
                <w:color w:val="000000"/>
                <w:sz w:val="20"/>
                <w:szCs w:val="20"/>
              </w:rPr>
              <w:t>195</w:t>
            </w:r>
          </w:p>
        </w:tc>
        <w:tc>
          <w:tcPr>
            <w:tcW w:w="507" w:type="pct"/>
            <w:shd w:val="clear" w:color="auto" w:fill="auto"/>
            <w:noWrap/>
            <w:vAlign w:val="center"/>
          </w:tcPr>
          <w:p w14:paraId="77053DEB" w14:textId="77777777" w:rsidR="00D64922" w:rsidRPr="00076F80" w:rsidRDefault="00D64922" w:rsidP="00D64922">
            <w:pPr>
              <w:spacing w:after="0"/>
              <w:jc w:val="right"/>
              <w:rPr>
                <w:sz w:val="20"/>
                <w:szCs w:val="20"/>
                <w:highlight w:val="yellow"/>
              </w:rPr>
            </w:pPr>
            <w:r w:rsidRPr="00076F80">
              <w:rPr>
                <w:color w:val="000000"/>
                <w:sz w:val="20"/>
                <w:szCs w:val="20"/>
              </w:rPr>
              <w:t>4,165</w:t>
            </w:r>
          </w:p>
        </w:tc>
        <w:tc>
          <w:tcPr>
            <w:tcW w:w="461" w:type="pct"/>
            <w:shd w:val="clear" w:color="auto" w:fill="auto"/>
            <w:noWrap/>
            <w:vAlign w:val="center"/>
          </w:tcPr>
          <w:p w14:paraId="1F2569DE" w14:textId="77777777" w:rsidR="00D64922" w:rsidRPr="00076F80" w:rsidRDefault="00D64922" w:rsidP="00D64922">
            <w:pPr>
              <w:spacing w:after="0"/>
              <w:jc w:val="right"/>
              <w:rPr>
                <w:sz w:val="20"/>
                <w:szCs w:val="20"/>
                <w:highlight w:val="yellow"/>
              </w:rPr>
            </w:pPr>
            <w:r w:rsidRPr="00076F80">
              <w:rPr>
                <w:color w:val="000000"/>
                <w:sz w:val="20"/>
                <w:szCs w:val="20"/>
              </w:rPr>
              <w:t>15,150</w:t>
            </w:r>
          </w:p>
        </w:tc>
      </w:tr>
      <w:tr w:rsidR="00D64922" w:rsidRPr="00D8607E" w14:paraId="414EFDBB" w14:textId="77777777" w:rsidTr="00D64922">
        <w:trPr>
          <w:cantSplit/>
          <w:trHeight w:val="23"/>
        </w:trPr>
        <w:tc>
          <w:tcPr>
            <w:tcW w:w="378" w:type="pct"/>
            <w:tcBorders>
              <w:right w:val="single" w:sz="4" w:space="0" w:color="auto"/>
            </w:tcBorders>
            <w:shd w:val="clear" w:color="auto" w:fill="auto"/>
            <w:noWrap/>
            <w:vAlign w:val="center"/>
          </w:tcPr>
          <w:p w14:paraId="3945119B" w14:textId="77777777" w:rsidR="00D64922" w:rsidRPr="00076F80" w:rsidRDefault="00D64922" w:rsidP="00D64922">
            <w:pPr>
              <w:spacing w:after="0"/>
              <w:jc w:val="center"/>
              <w:rPr>
                <w:sz w:val="20"/>
                <w:szCs w:val="20"/>
              </w:rPr>
            </w:pPr>
            <w:r w:rsidRPr="00076F80">
              <w:rPr>
                <w:sz w:val="20"/>
                <w:szCs w:val="20"/>
              </w:rPr>
              <w:t>2019</w:t>
            </w:r>
          </w:p>
        </w:tc>
        <w:tc>
          <w:tcPr>
            <w:tcW w:w="504" w:type="pct"/>
            <w:tcBorders>
              <w:left w:val="single" w:sz="4" w:space="0" w:color="auto"/>
            </w:tcBorders>
            <w:shd w:val="clear" w:color="auto" w:fill="auto"/>
            <w:noWrap/>
            <w:vAlign w:val="center"/>
          </w:tcPr>
          <w:p w14:paraId="29C139A8" w14:textId="77777777" w:rsidR="00D64922" w:rsidRPr="00076F80" w:rsidRDefault="00D64922" w:rsidP="00D64922">
            <w:pPr>
              <w:spacing w:after="0"/>
              <w:jc w:val="right"/>
              <w:rPr>
                <w:sz w:val="20"/>
                <w:szCs w:val="20"/>
                <w:highlight w:val="yellow"/>
              </w:rPr>
            </w:pPr>
            <w:r w:rsidRPr="00076F80">
              <w:rPr>
                <w:color w:val="000000"/>
                <w:sz w:val="20"/>
                <w:szCs w:val="20"/>
              </w:rPr>
              <w:t>4,535</w:t>
            </w:r>
          </w:p>
        </w:tc>
        <w:tc>
          <w:tcPr>
            <w:tcW w:w="461" w:type="pct"/>
            <w:shd w:val="clear" w:color="auto" w:fill="auto"/>
            <w:noWrap/>
            <w:vAlign w:val="center"/>
          </w:tcPr>
          <w:p w14:paraId="74CDAD68" w14:textId="77777777" w:rsidR="00D64922" w:rsidRPr="00076F80" w:rsidRDefault="00D64922" w:rsidP="00D64922">
            <w:pPr>
              <w:spacing w:after="0"/>
              <w:jc w:val="right"/>
              <w:rPr>
                <w:sz w:val="20"/>
                <w:szCs w:val="20"/>
                <w:highlight w:val="yellow"/>
              </w:rPr>
            </w:pPr>
            <w:r w:rsidRPr="00076F80">
              <w:rPr>
                <w:color w:val="000000"/>
                <w:sz w:val="20"/>
                <w:szCs w:val="20"/>
              </w:rPr>
              <w:t>2,763</w:t>
            </w:r>
          </w:p>
        </w:tc>
        <w:tc>
          <w:tcPr>
            <w:tcW w:w="463" w:type="pct"/>
            <w:shd w:val="clear" w:color="auto" w:fill="auto"/>
            <w:noWrap/>
            <w:vAlign w:val="center"/>
          </w:tcPr>
          <w:p w14:paraId="118264A6" w14:textId="77777777" w:rsidR="00D64922" w:rsidRPr="00076F80" w:rsidRDefault="00D64922" w:rsidP="00D64922">
            <w:pPr>
              <w:spacing w:after="0"/>
              <w:jc w:val="right"/>
              <w:rPr>
                <w:sz w:val="20"/>
                <w:szCs w:val="20"/>
                <w:highlight w:val="yellow"/>
              </w:rPr>
            </w:pPr>
            <w:r w:rsidRPr="00076F80">
              <w:rPr>
                <w:color w:val="000000"/>
                <w:sz w:val="20"/>
                <w:szCs w:val="20"/>
              </w:rPr>
              <w:t>3,732</w:t>
            </w:r>
          </w:p>
        </w:tc>
        <w:tc>
          <w:tcPr>
            <w:tcW w:w="416" w:type="pct"/>
            <w:shd w:val="clear" w:color="auto" w:fill="auto"/>
            <w:noWrap/>
            <w:vAlign w:val="center"/>
          </w:tcPr>
          <w:p w14:paraId="525BDD24" w14:textId="77777777" w:rsidR="00D64922" w:rsidRPr="00076F80" w:rsidRDefault="00D64922" w:rsidP="00D64922">
            <w:pPr>
              <w:spacing w:after="0"/>
              <w:jc w:val="right"/>
              <w:rPr>
                <w:sz w:val="20"/>
                <w:szCs w:val="20"/>
                <w:highlight w:val="yellow"/>
              </w:rPr>
            </w:pPr>
            <w:r w:rsidRPr="00076F80">
              <w:rPr>
                <w:color w:val="000000"/>
                <w:sz w:val="20"/>
                <w:szCs w:val="20"/>
              </w:rPr>
              <w:t>178</w:t>
            </w:r>
          </w:p>
        </w:tc>
        <w:tc>
          <w:tcPr>
            <w:tcW w:w="502" w:type="pct"/>
            <w:tcBorders>
              <w:right w:val="single" w:sz="4" w:space="0" w:color="auto"/>
            </w:tcBorders>
            <w:shd w:val="clear" w:color="auto" w:fill="auto"/>
            <w:noWrap/>
            <w:vAlign w:val="center"/>
          </w:tcPr>
          <w:p w14:paraId="293F87B2" w14:textId="77777777" w:rsidR="00D64922" w:rsidRPr="00076F80" w:rsidRDefault="00D64922" w:rsidP="00D64922">
            <w:pPr>
              <w:spacing w:after="0"/>
              <w:jc w:val="right"/>
              <w:rPr>
                <w:sz w:val="20"/>
                <w:szCs w:val="20"/>
                <w:highlight w:val="yellow"/>
              </w:rPr>
            </w:pPr>
            <w:r w:rsidRPr="00076F80">
              <w:rPr>
                <w:color w:val="000000"/>
                <w:sz w:val="20"/>
                <w:szCs w:val="20"/>
              </w:rPr>
              <w:t>11,208</w:t>
            </w:r>
          </w:p>
        </w:tc>
        <w:tc>
          <w:tcPr>
            <w:tcW w:w="428" w:type="pct"/>
            <w:tcBorders>
              <w:left w:val="single" w:sz="4" w:space="0" w:color="auto"/>
            </w:tcBorders>
            <w:shd w:val="clear" w:color="auto" w:fill="auto"/>
            <w:noWrap/>
            <w:vAlign w:val="center"/>
          </w:tcPr>
          <w:p w14:paraId="0545746F" w14:textId="77777777" w:rsidR="00D64922" w:rsidRPr="00076F80" w:rsidRDefault="00D64922" w:rsidP="00D64922">
            <w:pPr>
              <w:spacing w:after="0"/>
              <w:jc w:val="right"/>
              <w:rPr>
                <w:sz w:val="20"/>
                <w:szCs w:val="20"/>
                <w:highlight w:val="yellow"/>
              </w:rPr>
            </w:pPr>
            <w:r w:rsidRPr="00076F80">
              <w:rPr>
                <w:color w:val="000000"/>
                <w:sz w:val="20"/>
                <w:szCs w:val="20"/>
              </w:rPr>
              <w:t>358</w:t>
            </w:r>
          </w:p>
        </w:tc>
        <w:tc>
          <w:tcPr>
            <w:tcW w:w="463" w:type="pct"/>
            <w:shd w:val="clear" w:color="auto" w:fill="auto"/>
            <w:noWrap/>
            <w:vAlign w:val="center"/>
          </w:tcPr>
          <w:p w14:paraId="549085B6" w14:textId="77777777" w:rsidR="00D64922" w:rsidRPr="00076F80" w:rsidRDefault="00D64922" w:rsidP="00D64922">
            <w:pPr>
              <w:spacing w:after="0"/>
              <w:jc w:val="right"/>
              <w:rPr>
                <w:sz w:val="20"/>
                <w:szCs w:val="20"/>
                <w:highlight w:val="yellow"/>
              </w:rPr>
            </w:pPr>
            <w:r w:rsidRPr="00076F80">
              <w:rPr>
                <w:color w:val="000000"/>
                <w:sz w:val="20"/>
                <w:szCs w:val="20"/>
              </w:rPr>
              <w:t>3,820</w:t>
            </w:r>
          </w:p>
        </w:tc>
        <w:tc>
          <w:tcPr>
            <w:tcW w:w="417" w:type="pct"/>
            <w:shd w:val="clear" w:color="auto" w:fill="auto"/>
            <w:noWrap/>
            <w:vAlign w:val="center"/>
          </w:tcPr>
          <w:p w14:paraId="47668A95" w14:textId="77777777" w:rsidR="00D64922" w:rsidRPr="00076F80" w:rsidRDefault="00D64922" w:rsidP="00D64922">
            <w:pPr>
              <w:spacing w:after="0"/>
              <w:jc w:val="right"/>
              <w:rPr>
                <w:sz w:val="20"/>
                <w:szCs w:val="20"/>
                <w:highlight w:val="yellow"/>
              </w:rPr>
            </w:pPr>
            <w:r w:rsidRPr="00076F80">
              <w:rPr>
                <w:color w:val="000000"/>
                <w:sz w:val="20"/>
                <w:szCs w:val="20"/>
              </w:rPr>
              <w:t>329</w:t>
            </w:r>
          </w:p>
        </w:tc>
        <w:tc>
          <w:tcPr>
            <w:tcW w:w="507" w:type="pct"/>
            <w:shd w:val="clear" w:color="auto" w:fill="auto"/>
            <w:noWrap/>
            <w:vAlign w:val="center"/>
          </w:tcPr>
          <w:p w14:paraId="43DF4C72" w14:textId="77777777" w:rsidR="00D64922" w:rsidRPr="00076F80" w:rsidRDefault="00D64922" w:rsidP="00D64922">
            <w:pPr>
              <w:spacing w:after="0"/>
              <w:jc w:val="right"/>
              <w:rPr>
                <w:sz w:val="20"/>
                <w:szCs w:val="20"/>
                <w:highlight w:val="yellow"/>
              </w:rPr>
            </w:pPr>
            <w:r w:rsidRPr="00076F80">
              <w:rPr>
                <w:color w:val="000000"/>
                <w:sz w:val="20"/>
                <w:szCs w:val="20"/>
              </w:rPr>
              <w:t>4,507</w:t>
            </w:r>
          </w:p>
        </w:tc>
        <w:tc>
          <w:tcPr>
            <w:tcW w:w="461" w:type="pct"/>
            <w:shd w:val="clear" w:color="auto" w:fill="auto"/>
            <w:noWrap/>
            <w:vAlign w:val="center"/>
          </w:tcPr>
          <w:p w14:paraId="688494D7" w14:textId="77777777" w:rsidR="00D64922" w:rsidRPr="00076F80" w:rsidRDefault="00D64922" w:rsidP="00D64922">
            <w:pPr>
              <w:spacing w:after="0"/>
              <w:jc w:val="right"/>
              <w:rPr>
                <w:sz w:val="20"/>
                <w:szCs w:val="20"/>
                <w:highlight w:val="yellow"/>
              </w:rPr>
            </w:pPr>
            <w:r w:rsidRPr="00076F80">
              <w:rPr>
                <w:color w:val="000000"/>
                <w:sz w:val="20"/>
                <w:szCs w:val="20"/>
              </w:rPr>
              <w:t>15,715</w:t>
            </w:r>
          </w:p>
        </w:tc>
      </w:tr>
      <w:tr w:rsidR="00D64922" w:rsidRPr="00D8607E" w14:paraId="14D60B15" w14:textId="77777777" w:rsidTr="00D64922">
        <w:trPr>
          <w:cantSplit/>
          <w:trHeight w:val="23"/>
        </w:trPr>
        <w:tc>
          <w:tcPr>
            <w:tcW w:w="378" w:type="pct"/>
            <w:tcBorders>
              <w:right w:val="single" w:sz="4" w:space="0" w:color="auto"/>
            </w:tcBorders>
            <w:shd w:val="clear" w:color="auto" w:fill="auto"/>
            <w:noWrap/>
            <w:vAlign w:val="center"/>
          </w:tcPr>
          <w:p w14:paraId="0E68D1EB" w14:textId="77777777" w:rsidR="00D64922" w:rsidRPr="00076F80" w:rsidRDefault="00D64922" w:rsidP="00D64922">
            <w:pPr>
              <w:spacing w:after="0"/>
              <w:jc w:val="center"/>
              <w:rPr>
                <w:sz w:val="20"/>
                <w:szCs w:val="20"/>
              </w:rPr>
            </w:pPr>
            <w:r w:rsidRPr="00076F80">
              <w:rPr>
                <w:sz w:val="20"/>
                <w:szCs w:val="20"/>
              </w:rPr>
              <w:t>2020</w:t>
            </w:r>
          </w:p>
        </w:tc>
        <w:tc>
          <w:tcPr>
            <w:tcW w:w="504" w:type="pct"/>
            <w:tcBorders>
              <w:left w:val="single" w:sz="4" w:space="0" w:color="auto"/>
            </w:tcBorders>
            <w:shd w:val="clear" w:color="auto" w:fill="auto"/>
            <w:noWrap/>
            <w:vAlign w:val="center"/>
          </w:tcPr>
          <w:p w14:paraId="6649D5D2" w14:textId="77777777" w:rsidR="00D64922" w:rsidRPr="00076F80" w:rsidRDefault="00D64922" w:rsidP="00D64922">
            <w:pPr>
              <w:spacing w:after="0"/>
              <w:jc w:val="right"/>
              <w:rPr>
                <w:sz w:val="20"/>
                <w:szCs w:val="20"/>
                <w:highlight w:val="yellow"/>
              </w:rPr>
            </w:pPr>
            <w:r w:rsidRPr="00076F80">
              <w:rPr>
                <w:color w:val="000000"/>
                <w:sz w:val="20"/>
                <w:szCs w:val="20"/>
              </w:rPr>
              <w:t>3,427</w:t>
            </w:r>
          </w:p>
        </w:tc>
        <w:tc>
          <w:tcPr>
            <w:tcW w:w="461" w:type="pct"/>
            <w:shd w:val="clear" w:color="auto" w:fill="auto"/>
            <w:noWrap/>
            <w:vAlign w:val="center"/>
          </w:tcPr>
          <w:p w14:paraId="399CD4FF" w14:textId="77777777" w:rsidR="00D64922" w:rsidRPr="00076F80" w:rsidRDefault="00D64922" w:rsidP="00D64922">
            <w:pPr>
              <w:spacing w:after="0"/>
              <w:jc w:val="right"/>
              <w:rPr>
                <w:sz w:val="20"/>
                <w:szCs w:val="20"/>
                <w:highlight w:val="yellow"/>
              </w:rPr>
            </w:pPr>
            <w:r w:rsidRPr="00076F80">
              <w:rPr>
                <w:color w:val="000000"/>
                <w:sz w:val="20"/>
                <w:szCs w:val="20"/>
              </w:rPr>
              <w:t>586</w:t>
            </w:r>
          </w:p>
        </w:tc>
        <w:tc>
          <w:tcPr>
            <w:tcW w:w="463" w:type="pct"/>
            <w:shd w:val="clear" w:color="auto" w:fill="auto"/>
            <w:noWrap/>
            <w:vAlign w:val="center"/>
          </w:tcPr>
          <w:p w14:paraId="50A41034" w14:textId="77777777" w:rsidR="00D64922" w:rsidRPr="00076F80" w:rsidRDefault="00D64922" w:rsidP="00D64922">
            <w:pPr>
              <w:spacing w:after="0"/>
              <w:jc w:val="right"/>
              <w:rPr>
                <w:sz w:val="20"/>
                <w:szCs w:val="20"/>
                <w:highlight w:val="yellow"/>
              </w:rPr>
            </w:pPr>
            <w:r w:rsidRPr="00076F80">
              <w:rPr>
                <w:color w:val="000000"/>
                <w:sz w:val="20"/>
                <w:szCs w:val="20"/>
              </w:rPr>
              <w:t>30</w:t>
            </w:r>
          </w:p>
        </w:tc>
        <w:tc>
          <w:tcPr>
            <w:tcW w:w="416" w:type="pct"/>
            <w:shd w:val="clear" w:color="auto" w:fill="auto"/>
            <w:noWrap/>
            <w:vAlign w:val="center"/>
          </w:tcPr>
          <w:p w14:paraId="410E855D" w14:textId="77777777" w:rsidR="00D64922" w:rsidRPr="00076F80" w:rsidRDefault="00D64922" w:rsidP="00D64922">
            <w:pPr>
              <w:spacing w:after="0"/>
              <w:jc w:val="right"/>
              <w:rPr>
                <w:sz w:val="20"/>
                <w:szCs w:val="20"/>
                <w:highlight w:val="yellow"/>
              </w:rPr>
            </w:pPr>
            <w:r w:rsidRPr="00076F80">
              <w:rPr>
                <w:color w:val="000000"/>
                <w:sz w:val="20"/>
                <w:szCs w:val="20"/>
              </w:rPr>
              <w:t>0</w:t>
            </w:r>
          </w:p>
        </w:tc>
        <w:tc>
          <w:tcPr>
            <w:tcW w:w="502" w:type="pct"/>
            <w:tcBorders>
              <w:right w:val="single" w:sz="4" w:space="0" w:color="auto"/>
            </w:tcBorders>
            <w:shd w:val="clear" w:color="auto" w:fill="auto"/>
            <w:noWrap/>
            <w:vAlign w:val="center"/>
          </w:tcPr>
          <w:p w14:paraId="651F1EE5" w14:textId="77777777" w:rsidR="00D64922" w:rsidRPr="00076F80" w:rsidRDefault="00D64922" w:rsidP="00D64922">
            <w:pPr>
              <w:spacing w:after="0"/>
              <w:jc w:val="right"/>
              <w:rPr>
                <w:sz w:val="20"/>
                <w:szCs w:val="20"/>
                <w:highlight w:val="yellow"/>
              </w:rPr>
            </w:pPr>
            <w:r w:rsidRPr="00076F80">
              <w:rPr>
                <w:color w:val="000000"/>
                <w:sz w:val="20"/>
                <w:szCs w:val="20"/>
              </w:rPr>
              <w:t>4,043</w:t>
            </w:r>
          </w:p>
        </w:tc>
        <w:tc>
          <w:tcPr>
            <w:tcW w:w="428" w:type="pct"/>
            <w:tcBorders>
              <w:left w:val="single" w:sz="4" w:space="0" w:color="auto"/>
            </w:tcBorders>
            <w:shd w:val="clear" w:color="auto" w:fill="auto"/>
            <w:noWrap/>
            <w:vAlign w:val="center"/>
          </w:tcPr>
          <w:p w14:paraId="75F1166C" w14:textId="77777777" w:rsidR="00D64922" w:rsidRPr="00076F80" w:rsidRDefault="00D64922" w:rsidP="00D64922">
            <w:pPr>
              <w:spacing w:after="0"/>
              <w:jc w:val="right"/>
              <w:rPr>
                <w:sz w:val="20"/>
                <w:szCs w:val="20"/>
                <w:highlight w:val="yellow"/>
              </w:rPr>
            </w:pPr>
            <w:r w:rsidRPr="00076F80">
              <w:rPr>
                <w:color w:val="000000"/>
                <w:sz w:val="20"/>
                <w:szCs w:val="20"/>
              </w:rPr>
              <w:t>527</w:t>
            </w:r>
          </w:p>
        </w:tc>
        <w:tc>
          <w:tcPr>
            <w:tcW w:w="463" w:type="pct"/>
            <w:shd w:val="clear" w:color="auto" w:fill="auto"/>
            <w:noWrap/>
            <w:vAlign w:val="center"/>
          </w:tcPr>
          <w:p w14:paraId="3CF62844" w14:textId="77777777" w:rsidR="00D64922" w:rsidRPr="00076F80" w:rsidRDefault="00D64922" w:rsidP="00D64922">
            <w:pPr>
              <w:spacing w:after="0"/>
              <w:jc w:val="right"/>
              <w:rPr>
                <w:sz w:val="20"/>
                <w:szCs w:val="20"/>
                <w:highlight w:val="yellow"/>
              </w:rPr>
            </w:pPr>
            <w:r w:rsidRPr="00076F80">
              <w:rPr>
                <w:color w:val="000000"/>
                <w:sz w:val="20"/>
                <w:szCs w:val="20"/>
              </w:rPr>
              <w:t>1,779</w:t>
            </w:r>
          </w:p>
        </w:tc>
        <w:tc>
          <w:tcPr>
            <w:tcW w:w="417" w:type="pct"/>
            <w:shd w:val="clear" w:color="auto" w:fill="auto"/>
            <w:noWrap/>
            <w:vAlign w:val="center"/>
          </w:tcPr>
          <w:p w14:paraId="4A739C6F" w14:textId="77777777" w:rsidR="00D64922" w:rsidRPr="00076F80" w:rsidRDefault="00D64922" w:rsidP="00D64922">
            <w:pPr>
              <w:spacing w:after="0"/>
              <w:jc w:val="right"/>
              <w:rPr>
                <w:sz w:val="20"/>
                <w:szCs w:val="20"/>
                <w:highlight w:val="yellow"/>
              </w:rPr>
            </w:pPr>
            <w:r w:rsidRPr="00076F80">
              <w:rPr>
                <w:color w:val="000000"/>
                <w:sz w:val="20"/>
                <w:szCs w:val="20"/>
              </w:rPr>
              <w:t>491</w:t>
            </w:r>
          </w:p>
        </w:tc>
        <w:tc>
          <w:tcPr>
            <w:tcW w:w="507" w:type="pct"/>
            <w:shd w:val="clear" w:color="auto" w:fill="auto"/>
            <w:noWrap/>
            <w:vAlign w:val="center"/>
          </w:tcPr>
          <w:p w14:paraId="50451F19" w14:textId="77777777" w:rsidR="00D64922" w:rsidRPr="00076F80" w:rsidRDefault="00D64922" w:rsidP="00D64922">
            <w:pPr>
              <w:spacing w:after="0"/>
              <w:jc w:val="right"/>
              <w:rPr>
                <w:sz w:val="20"/>
                <w:szCs w:val="20"/>
                <w:highlight w:val="yellow"/>
              </w:rPr>
            </w:pPr>
            <w:r w:rsidRPr="00076F80">
              <w:rPr>
                <w:color w:val="000000"/>
                <w:sz w:val="20"/>
                <w:szCs w:val="20"/>
              </w:rPr>
              <w:t>2,797</w:t>
            </w:r>
          </w:p>
        </w:tc>
        <w:tc>
          <w:tcPr>
            <w:tcW w:w="461" w:type="pct"/>
            <w:shd w:val="clear" w:color="auto" w:fill="auto"/>
            <w:noWrap/>
            <w:vAlign w:val="center"/>
          </w:tcPr>
          <w:p w14:paraId="06C6D495" w14:textId="77777777" w:rsidR="00D64922" w:rsidRPr="00076F80" w:rsidRDefault="00D64922" w:rsidP="00D64922">
            <w:pPr>
              <w:spacing w:after="0"/>
              <w:jc w:val="right"/>
              <w:rPr>
                <w:sz w:val="20"/>
                <w:szCs w:val="20"/>
                <w:highlight w:val="yellow"/>
              </w:rPr>
            </w:pPr>
            <w:r w:rsidRPr="00076F80">
              <w:rPr>
                <w:color w:val="000000"/>
                <w:sz w:val="20"/>
                <w:szCs w:val="20"/>
              </w:rPr>
              <w:t>6,840</w:t>
            </w:r>
          </w:p>
        </w:tc>
      </w:tr>
      <w:tr w:rsidR="00D64922" w:rsidRPr="00D8607E" w14:paraId="76BCD4F6" w14:textId="77777777" w:rsidTr="00D64922">
        <w:trPr>
          <w:cantSplit/>
          <w:trHeight w:val="23"/>
        </w:trPr>
        <w:tc>
          <w:tcPr>
            <w:tcW w:w="378" w:type="pct"/>
            <w:tcBorders>
              <w:right w:val="single" w:sz="4" w:space="0" w:color="auto"/>
            </w:tcBorders>
            <w:shd w:val="clear" w:color="auto" w:fill="auto"/>
            <w:noWrap/>
            <w:vAlign w:val="center"/>
          </w:tcPr>
          <w:p w14:paraId="7273EBE2" w14:textId="77777777" w:rsidR="00D64922" w:rsidRPr="00076F80" w:rsidRDefault="00D64922" w:rsidP="00D64922">
            <w:pPr>
              <w:spacing w:after="0"/>
              <w:jc w:val="center"/>
              <w:rPr>
                <w:sz w:val="20"/>
                <w:szCs w:val="20"/>
              </w:rPr>
            </w:pPr>
            <w:r w:rsidRPr="00076F80">
              <w:rPr>
                <w:sz w:val="20"/>
                <w:szCs w:val="20"/>
              </w:rPr>
              <w:t>2021</w:t>
            </w:r>
          </w:p>
        </w:tc>
        <w:tc>
          <w:tcPr>
            <w:tcW w:w="504" w:type="pct"/>
            <w:tcBorders>
              <w:left w:val="single" w:sz="4" w:space="0" w:color="auto"/>
            </w:tcBorders>
            <w:shd w:val="clear" w:color="auto" w:fill="auto"/>
            <w:noWrap/>
            <w:vAlign w:val="center"/>
          </w:tcPr>
          <w:p w14:paraId="642D3356" w14:textId="77777777" w:rsidR="00D64922" w:rsidRPr="00076F80" w:rsidRDefault="00D64922" w:rsidP="00D64922">
            <w:pPr>
              <w:spacing w:after="0"/>
              <w:jc w:val="right"/>
              <w:rPr>
                <w:sz w:val="20"/>
                <w:szCs w:val="20"/>
                <w:highlight w:val="yellow"/>
              </w:rPr>
            </w:pPr>
            <w:r w:rsidRPr="00076F80">
              <w:rPr>
                <w:color w:val="000000"/>
                <w:sz w:val="20"/>
                <w:szCs w:val="20"/>
              </w:rPr>
              <w:t>5,989</w:t>
            </w:r>
          </w:p>
        </w:tc>
        <w:tc>
          <w:tcPr>
            <w:tcW w:w="461" w:type="pct"/>
            <w:shd w:val="clear" w:color="auto" w:fill="auto"/>
            <w:noWrap/>
            <w:vAlign w:val="center"/>
          </w:tcPr>
          <w:p w14:paraId="35175C5C" w14:textId="77777777" w:rsidR="00D64922" w:rsidRPr="00076F80" w:rsidRDefault="00D64922" w:rsidP="00D64922">
            <w:pPr>
              <w:spacing w:after="0"/>
              <w:jc w:val="right"/>
              <w:rPr>
                <w:sz w:val="20"/>
                <w:szCs w:val="20"/>
                <w:highlight w:val="yellow"/>
              </w:rPr>
            </w:pPr>
            <w:r w:rsidRPr="00076F80">
              <w:rPr>
                <w:color w:val="000000"/>
                <w:sz w:val="20"/>
                <w:szCs w:val="20"/>
              </w:rPr>
              <w:t>3,834</w:t>
            </w:r>
          </w:p>
        </w:tc>
        <w:tc>
          <w:tcPr>
            <w:tcW w:w="463" w:type="pct"/>
            <w:shd w:val="clear" w:color="auto" w:fill="auto"/>
            <w:noWrap/>
            <w:vAlign w:val="center"/>
          </w:tcPr>
          <w:p w14:paraId="5C3F0166" w14:textId="77777777" w:rsidR="00D64922" w:rsidRPr="00076F80" w:rsidRDefault="00D64922" w:rsidP="00D64922">
            <w:pPr>
              <w:spacing w:after="0"/>
              <w:jc w:val="right"/>
              <w:rPr>
                <w:sz w:val="20"/>
                <w:szCs w:val="20"/>
                <w:highlight w:val="yellow"/>
              </w:rPr>
            </w:pPr>
            <w:r w:rsidRPr="00076F80">
              <w:rPr>
                <w:color w:val="000000"/>
                <w:sz w:val="20"/>
                <w:szCs w:val="20"/>
              </w:rPr>
              <w:t>3,427</w:t>
            </w:r>
          </w:p>
        </w:tc>
        <w:tc>
          <w:tcPr>
            <w:tcW w:w="416" w:type="pct"/>
            <w:shd w:val="clear" w:color="auto" w:fill="auto"/>
            <w:noWrap/>
            <w:vAlign w:val="center"/>
          </w:tcPr>
          <w:p w14:paraId="782586EF" w14:textId="77777777" w:rsidR="00D64922" w:rsidRPr="00076F80" w:rsidRDefault="00D64922" w:rsidP="00D64922">
            <w:pPr>
              <w:spacing w:after="0"/>
              <w:jc w:val="right"/>
              <w:rPr>
                <w:sz w:val="20"/>
                <w:szCs w:val="20"/>
                <w:highlight w:val="yellow"/>
              </w:rPr>
            </w:pPr>
            <w:r w:rsidRPr="00076F80">
              <w:rPr>
                <w:color w:val="000000"/>
                <w:sz w:val="20"/>
                <w:szCs w:val="20"/>
              </w:rPr>
              <w:t>52</w:t>
            </w:r>
          </w:p>
        </w:tc>
        <w:tc>
          <w:tcPr>
            <w:tcW w:w="502" w:type="pct"/>
            <w:tcBorders>
              <w:right w:val="single" w:sz="4" w:space="0" w:color="auto"/>
            </w:tcBorders>
            <w:shd w:val="clear" w:color="auto" w:fill="auto"/>
            <w:noWrap/>
            <w:vAlign w:val="center"/>
          </w:tcPr>
          <w:p w14:paraId="52B679B5" w14:textId="77777777" w:rsidR="00D64922" w:rsidRPr="00076F80" w:rsidRDefault="00D64922" w:rsidP="00D64922">
            <w:pPr>
              <w:spacing w:after="0"/>
              <w:jc w:val="right"/>
              <w:rPr>
                <w:sz w:val="20"/>
                <w:szCs w:val="20"/>
                <w:highlight w:val="yellow"/>
              </w:rPr>
            </w:pPr>
            <w:r w:rsidRPr="00076F80">
              <w:rPr>
                <w:color w:val="000000"/>
                <w:sz w:val="20"/>
                <w:szCs w:val="20"/>
              </w:rPr>
              <w:t>13,302</w:t>
            </w:r>
          </w:p>
        </w:tc>
        <w:tc>
          <w:tcPr>
            <w:tcW w:w="428" w:type="pct"/>
            <w:tcBorders>
              <w:left w:val="single" w:sz="4" w:space="0" w:color="auto"/>
            </w:tcBorders>
            <w:shd w:val="clear" w:color="auto" w:fill="auto"/>
            <w:noWrap/>
            <w:vAlign w:val="center"/>
          </w:tcPr>
          <w:p w14:paraId="3D67EA66" w14:textId="77777777" w:rsidR="00D64922" w:rsidRPr="00076F80" w:rsidRDefault="00D64922" w:rsidP="00D64922">
            <w:pPr>
              <w:spacing w:after="0"/>
              <w:jc w:val="right"/>
              <w:rPr>
                <w:sz w:val="20"/>
                <w:szCs w:val="20"/>
                <w:highlight w:val="yellow"/>
              </w:rPr>
            </w:pPr>
            <w:r w:rsidRPr="00076F80">
              <w:rPr>
                <w:color w:val="000000"/>
                <w:sz w:val="20"/>
                <w:szCs w:val="20"/>
              </w:rPr>
              <w:t>558</w:t>
            </w:r>
          </w:p>
        </w:tc>
        <w:tc>
          <w:tcPr>
            <w:tcW w:w="463" w:type="pct"/>
            <w:shd w:val="clear" w:color="auto" w:fill="auto"/>
            <w:noWrap/>
            <w:vAlign w:val="center"/>
          </w:tcPr>
          <w:p w14:paraId="56981622" w14:textId="77777777" w:rsidR="00D64922" w:rsidRPr="00076F80" w:rsidRDefault="00D64922" w:rsidP="00D64922">
            <w:pPr>
              <w:spacing w:after="0"/>
              <w:jc w:val="right"/>
              <w:rPr>
                <w:sz w:val="20"/>
                <w:szCs w:val="20"/>
                <w:highlight w:val="yellow"/>
              </w:rPr>
            </w:pPr>
            <w:r w:rsidRPr="00076F80">
              <w:rPr>
                <w:color w:val="000000"/>
                <w:sz w:val="20"/>
                <w:szCs w:val="20"/>
              </w:rPr>
              <w:t>4,230</w:t>
            </w:r>
          </w:p>
        </w:tc>
        <w:tc>
          <w:tcPr>
            <w:tcW w:w="417" w:type="pct"/>
            <w:shd w:val="clear" w:color="auto" w:fill="auto"/>
            <w:noWrap/>
            <w:vAlign w:val="center"/>
          </w:tcPr>
          <w:p w14:paraId="2395F058" w14:textId="77777777" w:rsidR="00D64922" w:rsidRPr="00076F80" w:rsidRDefault="00D64922" w:rsidP="00D64922">
            <w:pPr>
              <w:spacing w:after="0"/>
              <w:jc w:val="right"/>
              <w:rPr>
                <w:sz w:val="20"/>
                <w:szCs w:val="20"/>
                <w:highlight w:val="yellow"/>
              </w:rPr>
            </w:pPr>
            <w:r w:rsidRPr="00076F80">
              <w:rPr>
                <w:color w:val="000000"/>
                <w:sz w:val="20"/>
                <w:szCs w:val="20"/>
              </w:rPr>
              <w:t>1,085</w:t>
            </w:r>
          </w:p>
        </w:tc>
        <w:tc>
          <w:tcPr>
            <w:tcW w:w="507" w:type="pct"/>
            <w:shd w:val="clear" w:color="auto" w:fill="auto"/>
            <w:noWrap/>
            <w:vAlign w:val="center"/>
          </w:tcPr>
          <w:p w14:paraId="4A321937" w14:textId="77777777" w:rsidR="00D64922" w:rsidRPr="00076F80" w:rsidRDefault="00D64922" w:rsidP="00D64922">
            <w:pPr>
              <w:spacing w:after="0"/>
              <w:jc w:val="right"/>
              <w:rPr>
                <w:sz w:val="20"/>
                <w:szCs w:val="20"/>
                <w:highlight w:val="yellow"/>
              </w:rPr>
            </w:pPr>
            <w:r w:rsidRPr="00076F80">
              <w:rPr>
                <w:color w:val="000000"/>
                <w:sz w:val="20"/>
                <w:szCs w:val="20"/>
              </w:rPr>
              <w:t>5,873</w:t>
            </w:r>
          </w:p>
        </w:tc>
        <w:tc>
          <w:tcPr>
            <w:tcW w:w="461" w:type="pct"/>
            <w:shd w:val="clear" w:color="auto" w:fill="auto"/>
            <w:noWrap/>
            <w:vAlign w:val="center"/>
          </w:tcPr>
          <w:p w14:paraId="7EFE2420" w14:textId="77777777" w:rsidR="00D64922" w:rsidRPr="00076F80" w:rsidRDefault="00D64922" w:rsidP="00D64922">
            <w:pPr>
              <w:spacing w:after="0"/>
              <w:jc w:val="right"/>
              <w:rPr>
                <w:sz w:val="20"/>
                <w:szCs w:val="20"/>
                <w:highlight w:val="yellow"/>
              </w:rPr>
            </w:pPr>
            <w:r w:rsidRPr="00076F80">
              <w:rPr>
                <w:color w:val="000000"/>
                <w:sz w:val="20"/>
                <w:szCs w:val="20"/>
              </w:rPr>
              <w:t>19,175</w:t>
            </w:r>
          </w:p>
        </w:tc>
      </w:tr>
      <w:tr w:rsidR="00D64922" w:rsidRPr="00D8607E" w14:paraId="560CD1E7" w14:textId="77777777" w:rsidTr="00D64922">
        <w:trPr>
          <w:cantSplit/>
          <w:trHeight w:val="23"/>
        </w:trPr>
        <w:tc>
          <w:tcPr>
            <w:tcW w:w="378" w:type="pct"/>
            <w:tcBorders>
              <w:bottom w:val="single" w:sz="4" w:space="0" w:color="auto"/>
              <w:right w:val="single" w:sz="4" w:space="0" w:color="auto"/>
            </w:tcBorders>
            <w:shd w:val="clear" w:color="auto" w:fill="auto"/>
            <w:noWrap/>
            <w:vAlign w:val="center"/>
          </w:tcPr>
          <w:p w14:paraId="4542CC97" w14:textId="77777777" w:rsidR="00D64922" w:rsidRPr="00076F80" w:rsidRDefault="00D64922" w:rsidP="00D64922">
            <w:pPr>
              <w:spacing w:after="0"/>
              <w:jc w:val="center"/>
              <w:rPr>
                <w:sz w:val="20"/>
                <w:szCs w:val="20"/>
              </w:rPr>
            </w:pPr>
            <w:r w:rsidRPr="00076F80">
              <w:rPr>
                <w:sz w:val="20"/>
                <w:szCs w:val="20"/>
              </w:rPr>
              <w:t>2022</w:t>
            </w:r>
          </w:p>
        </w:tc>
        <w:tc>
          <w:tcPr>
            <w:tcW w:w="504" w:type="pct"/>
            <w:tcBorders>
              <w:left w:val="single" w:sz="4" w:space="0" w:color="auto"/>
              <w:bottom w:val="single" w:sz="4" w:space="0" w:color="auto"/>
            </w:tcBorders>
            <w:shd w:val="clear" w:color="auto" w:fill="auto"/>
            <w:noWrap/>
            <w:vAlign w:val="center"/>
          </w:tcPr>
          <w:p w14:paraId="2EAF9400" w14:textId="77777777" w:rsidR="00D64922" w:rsidRPr="00076F80" w:rsidRDefault="00D64922" w:rsidP="00D64922">
            <w:pPr>
              <w:spacing w:after="0"/>
              <w:jc w:val="right"/>
              <w:rPr>
                <w:sz w:val="20"/>
                <w:szCs w:val="20"/>
                <w:highlight w:val="yellow"/>
              </w:rPr>
            </w:pPr>
            <w:r w:rsidRPr="00076F80">
              <w:rPr>
                <w:color w:val="000000"/>
                <w:sz w:val="20"/>
                <w:szCs w:val="20"/>
              </w:rPr>
              <w:t>6,885</w:t>
            </w:r>
          </w:p>
        </w:tc>
        <w:tc>
          <w:tcPr>
            <w:tcW w:w="461" w:type="pct"/>
            <w:tcBorders>
              <w:bottom w:val="single" w:sz="4" w:space="0" w:color="auto"/>
            </w:tcBorders>
            <w:shd w:val="clear" w:color="auto" w:fill="auto"/>
            <w:noWrap/>
            <w:vAlign w:val="center"/>
          </w:tcPr>
          <w:p w14:paraId="20CD80FE" w14:textId="77777777" w:rsidR="00D64922" w:rsidRPr="00076F80" w:rsidRDefault="00D64922" w:rsidP="00D64922">
            <w:pPr>
              <w:spacing w:after="0"/>
              <w:jc w:val="right"/>
              <w:rPr>
                <w:sz w:val="20"/>
                <w:szCs w:val="20"/>
                <w:highlight w:val="yellow"/>
              </w:rPr>
            </w:pPr>
            <w:r w:rsidRPr="00076F80">
              <w:rPr>
                <w:color w:val="000000"/>
                <w:sz w:val="20"/>
                <w:szCs w:val="20"/>
              </w:rPr>
              <w:t>4,606</w:t>
            </w:r>
          </w:p>
        </w:tc>
        <w:tc>
          <w:tcPr>
            <w:tcW w:w="463" w:type="pct"/>
            <w:tcBorders>
              <w:bottom w:val="single" w:sz="4" w:space="0" w:color="auto"/>
            </w:tcBorders>
            <w:shd w:val="clear" w:color="auto" w:fill="auto"/>
            <w:noWrap/>
            <w:vAlign w:val="center"/>
          </w:tcPr>
          <w:p w14:paraId="06DA6492" w14:textId="77777777" w:rsidR="00D64922" w:rsidRPr="00076F80" w:rsidRDefault="00D64922" w:rsidP="00D64922">
            <w:pPr>
              <w:spacing w:after="0"/>
              <w:jc w:val="right"/>
              <w:rPr>
                <w:sz w:val="20"/>
                <w:szCs w:val="20"/>
                <w:highlight w:val="yellow"/>
              </w:rPr>
            </w:pPr>
            <w:r w:rsidRPr="00076F80">
              <w:rPr>
                <w:color w:val="000000"/>
                <w:sz w:val="20"/>
                <w:szCs w:val="20"/>
              </w:rPr>
              <w:t>4,725</w:t>
            </w:r>
          </w:p>
        </w:tc>
        <w:tc>
          <w:tcPr>
            <w:tcW w:w="416" w:type="pct"/>
            <w:tcBorders>
              <w:bottom w:val="single" w:sz="4" w:space="0" w:color="auto"/>
            </w:tcBorders>
            <w:shd w:val="clear" w:color="auto" w:fill="auto"/>
            <w:noWrap/>
            <w:vAlign w:val="center"/>
          </w:tcPr>
          <w:p w14:paraId="0350F5C8" w14:textId="77777777" w:rsidR="00D64922" w:rsidRPr="00076F80" w:rsidRDefault="00D64922" w:rsidP="00D64922">
            <w:pPr>
              <w:spacing w:after="0"/>
              <w:jc w:val="right"/>
              <w:rPr>
                <w:sz w:val="20"/>
                <w:szCs w:val="20"/>
                <w:highlight w:val="yellow"/>
              </w:rPr>
            </w:pPr>
            <w:r w:rsidRPr="00076F80">
              <w:rPr>
                <w:color w:val="000000"/>
                <w:sz w:val="20"/>
                <w:szCs w:val="20"/>
              </w:rPr>
              <w:t>3</w:t>
            </w:r>
          </w:p>
        </w:tc>
        <w:tc>
          <w:tcPr>
            <w:tcW w:w="502" w:type="pct"/>
            <w:tcBorders>
              <w:bottom w:val="single" w:sz="4" w:space="0" w:color="auto"/>
              <w:right w:val="single" w:sz="4" w:space="0" w:color="auto"/>
            </w:tcBorders>
            <w:shd w:val="clear" w:color="auto" w:fill="auto"/>
            <w:noWrap/>
            <w:vAlign w:val="center"/>
          </w:tcPr>
          <w:p w14:paraId="53F1AABC" w14:textId="77777777" w:rsidR="00D64922" w:rsidRPr="00076F80" w:rsidRDefault="00D64922" w:rsidP="00D64922">
            <w:pPr>
              <w:spacing w:after="0"/>
              <w:jc w:val="right"/>
              <w:rPr>
                <w:sz w:val="20"/>
                <w:szCs w:val="20"/>
                <w:highlight w:val="yellow"/>
              </w:rPr>
            </w:pPr>
            <w:r w:rsidRPr="00076F80">
              <w:rPr>
                <w:color w:val="000000"/>
                <w:sz w:val="20"/>
                <w:szCs w:val="20"/>
              </w:rPr>
              <w:t>16,219</w:t>
            </w:r>
          </w:p>
        </w:tc>
        <w:tc>
          <w:tcPr>
            <w:tcW w:w="428" w:type="pct"/>
            <w:tcBorders>
              <w:left w:val="single" w:sz="4" w:space="0" w:color="auto"/>
              <w:bottom w:val="single" w:sz="4" w:space="0" w:color="auto"/>
            </w:tcBorders>
            <w:shd w:val="clear" w:color="auto" w:fill="auto"/>
            <w:noWrap/>
            <w:vAlign w:val="center"/>
          </w:tcPr>
          <w:p w14:paraId="792FC729" w14:textId="77777777" w:rsidR="00D64922" w:rsidRPr="00076F80" w:rsidRDefault="00D64922" w:rsidP="00D64922">
            <w:pPr>
              <w:spacing w:after="0"/>
              <w:jc w:val="right"/>
              <w:rPr>
                <w:sz w:val="20"/>
                <w:szCs w:val="20"/>
                <w:highlight w:val="yellow"/>
              </w:rPr>
            </w:pPr>
            <w:r w:rsidRPr="00076F80">
              <w:rPr>
                <w:color w:val="000000"/>
                <w:sz w:val="20"/>
                <w:szCs w:val="20"/>
              </w:rPr>
              <w:t>354</w:t>
            </w:r>
          </w:p>
        </w:tc>
        <w:tc>
          <w:tcPr>
            <w:tcW w:w="463" w:type="pct"/>
            <w:tcBorders>
              <w:bottom w:val="single" w:sz="4" w:space="0" w:color="auto"/>
            </w:tcBorders>
            <w:shd w:val="clear" w:color="auto" w:fill="auto"/>
            <w:noWrap/>
            <w:vAlign w:val="center"/>
          </w:tcPr>
          <w:p w14:paraId="38F87112" w14:textId="77777777" w:rsidR="00D64922" w:rsidRPr="00076F80" w:rsidRDefault="00D64922" w:rsidP="00D64922">
            <w:pPr>
              <w:spacing w:after="0"/>
              <w:jc w:val="right"/>
              <w:rPr>
                <w:sz w:val="20"/>
                <w:szCs w:val="20"/>
                <w:highlight w:val="yellow"/>
              </w:rPr>
            </w:pPr>
            <w:r w:rsidRPr="00076F80">
              <w:rPr>
                <w:color w:val="000000"/>
                <w:sz w:val="20"/>
                <w:szCs w:val="20"/>
              </w:rPr>
              <w:t>5,670</w:t>
            </w:r>
          </w:p>
        </w:tc>
        <w:tc>
          <w:tcPr>
            <w:tcW w:w="417" w:type="pct"/>
            <w:tcBorders>
              <w:bottom w:val="single" w:sz="4" w:space="0" w:color="auto"/>
            </w:tcBorders>
            <w:shd w:val="clear" w:color="auto" w:fill="auto"/>
            <w:noWrap/>
            <w:vAlign w:val="center"/>
          </w:tcPr>
          <w:p w14:paraId="2E169F13" w14:textId="77777777" w:rsidR="00D64922" w:rsidRPr="00076F80" w:rsidRDefault="00D64922" w:rsidP="00D64922">
            <w:pPr>
              <w:spacing w:after="0"/>
              <w:jc w:val="right"/>
              <w:rPr>
                <w:sz w:val="20"/>
                <w:szCs w:val="20"/>
                <w:highlight w:val="yellow"/>
              </w:rPr>
            </w:pPr>
            <w:r w:rsidRPr="00076F80">
              <w:rPr>
                <w:color w:val="000000"/>
                <w:sz w:val="20"/>
                <w:szCs w:val="20"/>
              </w:rPr>
              <w:t>974</w:t>
            </w:r>
          </w:p>
        </w:tc>
        <w:tc>
          <w:tcPr>
            <w:tcW w:w="507" w:type="pct"/>
            <w:tcBorders>
              <w:bottom w:val="single" w:sz="4" w:space="0" w:color="auto"/>
            </w:tcBorders>
            <w:shd w:val="clear" w:color="auto" w:fill="auto"/>
            <w:noWrap/>
            <w:vAlign w:val="center"/>
          </w:tcPr>
          <w:p w14:paraId="34E16615" w14:textId="77777777" w:rsidR="00D64922" w:rsidRPr="00076F80" w:rsidRDefault="00D64922" w:rsidP="00D64922">
            <w:pPr>
              <w:spacing w:after="0"/>
              <w:jc w:val="right"/>
              <w:rPr>
                <w:sz w:val="20"/>
                <w:szCs w:val="20"/>
                <w:highlight w:val="yellow"/>
              </w:rPr>
            </w:pPr>
            <w:r w:rsidRPr="00076F80">
              <w:rPr>
                <w:color w:val="000000"/>
                <w:sz w:val="20"/>
                <w:szCs w:val="20"/>
              </w:rPr>
              <w:t>6,998</w:t>
            </w:r>
          </w:p>
        </w:tc>
        <w:tc>
          <w:tcPr>
            <w:tcW w:w="461" w:type="pct"/>
            <w:tcBorders>
              <w:bottom w:val="single" w:sz="4" w:space="0" w:color="auto"/>
            </w:tcBorders>
            <w:shd w:val="clear" w:color="auto" w:fill="auto"/>
            <w:noWrap/>
            <w:vAlign w:val="center"/>
          </w:tcPr>
          <w:p w14:paraId="461606B9" w14:textId="77777777" w:rsidR="00D64922" w:rsidRPr="00076F80" w:rsidRDefault="00D64922" w:rsidP="00D64922">
            <w:pPr>
              <w:spacing w:after="0"/>
              <w:jc w:val="right"/>
              <w:rPr>
                <w:sz w:val="20"/>
                <w:szCs w:val="20"/>
                <w:highlight w:val="yellow"/>
              </w:rPr>
            </w:pPr>
            <w:r w:rsidRPr="00076F80">
              <w:rPr>
                <w:color w:val="000000"/>
                <w:sz w:val="20"/>
                <w:szCs w:val="20"/>
              </w:rPr>
              <w:t>23,217</w:t>
            </w:r>
          </w:p>
        </w:tc>
      </w:tr>
    </w:tbl>
    <w:p w14:paraId="44DD7DEF" w14:textId="77777777" w:rsidR="00D64922" w:rsidRDefault="00D64922" w:rsidP="00D64922">
      <w:r>
        <w:br w:type="page"/>
      </w:r>
    </w:p>
    <w:p w14:paraId="00350CB3" w14:textId="77777777" w:rsidR="00D64922" w:rsidRPr="004B3FD6" w:rsidRDefault="00D64922" w:rsidP="00D64922">
      <w:pPr>
        <w:pBdr>
          <w:top w:val="nil"/>
          <w:left w:val="nil"/>
          <w:bottom w:val="nil"/>
          <w:right w:val="nil"/>
          <w:between w:val="nil"/>
        </w:pBdr>
      </w:pPr>
      <w:commentRangeStart w:id="289"/>
      <w:r w:rsidRPr="00E342B1">
        <w:lastRenderedPageBreak/>
        <w:t xml:space="preserve">Table </w:t>
      </w:r>
      <w:commentRangeEnd w:id="289"/>
      <w:r w:rsidR="001070C9">
        <w:rPr>
          <w:rStyle w:val="CommentReference"/>
        </w:rPr>
        <w:commentReference w:id="289"/>
      </w:r>
      <w:r w:rsidRPr="00E342B1">
        <w:t>2.2. History of Pacific cod catch (t, includes catch from State waters), Federal TAC (does not include State guideline harvest level), ABC, OFL and Alaska State GHL (1997-Present). Catch for 2022 is current through 2022-10-25 and includes catch from Alaska state waters fisheries and inside waters. The values in the column labeled “TAC”</w:t>
      </w:r>
      <w:r w:rsidRPr="004B3FD6">
        <w:t xml:space="preserve"> correspond to “optimum yield” for the years 1980-1986, “target quota” for the year 1987, and true TAC for the years 1988-present</w:t>
      </w:r>
      <w:r>
        <w:t>.</w:t>
      </w:r>
      <w:r w:rsidRPr="004B3FD6">
        <w:t xml:space="preserve"> Source: NPFMC staff.</w:t>
      </w:r>
    </w:p>
    <w:tbl>
      <w:tblPr>
        <w:tblW w:w="0" w:type="auto"/>
        <w:jc w:val="center"/>
        <w:tblLook w:val="04A0" w:firstRow="1" w:lastRow="0" w:firstColumn="1" w:lastColumn="0" w:noHBand="0" w:noVBand="1"/>
      </w:tblPr>
      <w:tblGrid>
        <w:gridCol w:w="638"/>
        <w:gridCol w:w="766"/>
        <w:gridCol w:w="852"/>
        <w:gridCol w:w="1397"/>
        <w:gridCol w:w="866"/>
        <w:gridCol w:w="1043"/>
      </w:tblGrid>
      <w:tr w:rsidR="00D64922" w:rsidRPr="00767449" w14:paraId="09094FA9" w14:textId="77777777" w:rsidTr="00D64922">
        <w:trPr>
          <w:cantSplit/>
          <w:jc w:val="center"/>
        </w:trPr>
        <w:tc>
          <w:tcPr>
            <w:tcW w:w="0" w:type="auto"/>
            <w:tcBorders>
              <w:top w:val="double" w:sz="4" w:space="0" w:color="auto"/>
              <w:bottom w:val="single" w:sz="4" w:space="0" w:color="auto"/>
            </w:tcBorders>
            <w:shd w:val="clear" w:color="auto" w:fill="auto"/>
            <w:noWrap/>
            <w:vAlign w:val="center"/>
            <w:hideMark/>
          </w:tcPr>
          <w:p w14:paraId="23E7C83F" w14:textId="77777777" w:rsidR="00D64922" w:rsidRPr="00D64922" w:rsidRDefault="00D64922" w:rsidP="00D64922">
            <w:pPr>
              <w:keepNext/>
              <w:spacing w:after="0"/>
              <w:jc w:val="right"/>
              <w:rPr>
                <w:b/>
                <w:sz w:val="20"/>
                <w:szCs w:val="20"/>
              </w:rPr>
            </w:pPr>
            <w:r w:rsidRPr="00D64922">
              <w:rPr>
                <w:b/>
                <w:sz w:val="20"/>
                <w:szCs w:val="20"/>
              </w:rPr>
              <w:t>Year</w:t>
            </w:r>
          </w:p>
        </w:tc>
        <w:tc>
          <w:tcPr>
            <w:tcW w:w="0" w:type="auto"/>
            <w:tcBorders>
              <w:top w:val="double" w:sz="4" w:space="0" w:color="auto"/>
              <w:bottom w:val="single" w:sz="4" w:space="0" w:color="auto"/>
            </w:tcBorders>
            <w:shd w:val="clear" w:color="auto" w:fill="auto"/>
            <w:noWrap/>
            <w:vAlign w:val="center"/>
            <w:hideMark/>
          </w:tcPr>
          <w:p w14:paraId="0DF9D7D4" w14:textId="77777777" w:rsidR="00D64922" w:rsidRPr="00D64922" w:rsidRDefault="00D64922" w:rsidP="00D64922">
            <w:pPr>
              <w:keepNext/>
              <w:spacing w:after="0"/>
              <w:jc w:val="right"/>
              <w:rPr>
                <w:b/>
                <w:sz w:val="20"/>
                <w:szCs w:val="20"/>
              </w:rPr>
            </w:pPr>
            <w:r w:rsidRPr="00D64922">
              <w:rPr>
                <w:b/>
                <w:sz w:val="20"/>
                <w:szCs w:val="20"/>
              </w:rPr>
              <w:t>Catch</w:t>
            </w:r>
          </w:p>
        </w:tc>
        <w:tc>
          <w:tcPr>
            <w:tcW w:w="0" w:type="auto"/>
            <w:tcBorders>
              <w:top w:val="double" w:sz="4" w:space="0" w:color="auto"/>
              <w:bottom w:val="single" w:sz="4" w:space="0" w:color="auto"/>
            </w:tcBorders>
            <w:shd w:val="clear" w:color="auto" w:fill="auto"/>
            <w:noWrap/>
            <w:vAlign w:val="center"/>
            <w:hideMark/>
          </w:tcPr>
          <w:p w14:paraId="44D9A9AC" w14:textId="77777777" w:rsidR="00D64922" w:rsidRPr="00D64922" w:rsidRDefault="00D64922" w:rsidP="00D64922">
            <w:pPr>
              <w:keepNext/>
              <w:spacing w:after="0"/>
              <w:jc w:val="right"/>
              <w:rPr>
                <w:b/>
                <w:sz w:val="20"/>
                <w:szCs w:val="20"/>
              </w:rPr>
            </w:pPr>
            <w:r w:rsidRPr="00D64922">
              <w:rPr>
                <w:b/>
                <w:sz w:val="20"/>
                <w:szCs w:val="20"/>
              </w:rPr>
              <w:t>TAC</w:t>
            </w:r>
          </w:p>
        </w:tc>
        <w:tc>
          <w:tcPr>
            <w:tcW w:w="0" w:type="auto"/>
            <w:tcBorders>
              <w:top w:val="double" w:sz="4" w:space="0" w:color="auto"/>
              <w:bottom w:val="single" w:sz="4" w:space="0" w:color="auto"/>
            </w:tcBorders>
            <w:shd w:val="clear" w:color="auto" w:fill="auto"/>
            <w:noWrap/>
            <w:vAlign w:val="center"/>
            <w:hideMark/>
          </w:tcPr>
          <w:p w14:paraId="6D4EF42A" w14:textId="77777777" w:rsidR="00D64922" w:rsidRPr="00D64922" w:rsidRDefault="00D64922" w:rsidP="00D64922">
            <w:pPr>
              <w:keepNext/>
              <w:spacing w:after="0"/>
              <w:jc w:val="right"/>
              <w:rPr>
                <w:b/>
                <w:sz w:val="20"/>
                <w:szCs w:val="20"/>
              </w:rPr>
            </w:pPr>
            <w:r w:rsidRPr="00D64922">
              <w:rPr>
                <w:b/>
                <w:sz w:val="20"/>
                <w:szCs w:val="20"/>
              </w:rPr>
              <w:t>ABC</w:t>
            </w:r>
          </w:p>
        </w:tc>
        <w:tc>
          <w:tcPr>
            <w:tcW w:w="0" w:type="auto"/>
            <w:tcBorders>
              <w:top w:val="double" w:sz="4" w:space="0" w:color="auto"/>
              <w:bottom w:val="single" w:sz="4" w:space="0" w:color="auto"/>
            </w:tcBorders>
            <w:shd w:val="clear" w:color="auto" w:fill="auto"/>
            <w:noWrap/>
            <w:vAlign w:val="center"/>
            <w:hideMark/>
          </w:tcPr>
          <w:p w14:paraId="08F9D072" w14:textId="77777777" w:rsidR="00D64922" w:rsidRPr="00D64922" w:rsidRDefault="00D64922" w:rsidP="00D64922">
            <w:pPr>
              <w:keepNext/>
              <w:spacing w:after="0"/>
              <w:jc w:val="right"/>
              <w:rPr>
                <w:b/>
                <w:sz w:val="20"/>
                <w:szCs w:val="20"/>
              </w:rPr>
            </w:pPr>
            <w:r w:rsidRPr="00D64922">
              <w:rPr>
                <w:b/>
                <w:sz w:val="20"/>
                <w:szCs w:val="20"/>
              </w:rPr>
              <w:t>OFL</w:t>
            </w:r>
          </w:p>
        </w:tc>
        <w:tc>
          <w:tcPr>
            <w:tcW w:w="0" w:type="auto"/>
            <w:tcBorders>
              <w:top w:val="double" w:sz="4" w:space="0" w:color="auto"/>
              <w:bottom w:val="single" w:sz="4" w:space="0" w:color="auto"/>
            </w:tcBorders>
            <w:shd w:val="clear" w:color="auto" w:fill="auto"/>
            <w:vAlign w:val="center"/>
          </w:tcPr>
          <w:p w14:paraId="72BE4927" w14:textId="77777777" w:rsidR="00D64922" w:rsidRPr="00D64922" w:rsidRDefault="00D64922" w:rsidP="00D64922">
            <w:pPr>
              <w:keepNext/>
              <w:spacing w:after="0"/>
              <w:jc w:val="right"/>
              <w:rPr>
                <w:b/>
                <w:sz w:val="20"/>
                <w:szCs w:val="20"/>
              </w:rPr>
            </w:pPr>
            <w:commentRangeStart w:id="290"/>
            <w:r w:rsidRPr="00D64922">
              <w:rPr>
                <w:b/>
                <w:sz w:val="20"/>
                <w:szCs w:val="20"/>
              </w:rPr>
              <w:t>GHL</w:t>
            </w:r>
            <w:commentRangeEnd w:id="290"/>
            <w:r w:rsidR="00AA38D3">
              <w:rPr>
                <w:rStyle w:val="CommentReference"/>
              </w:rPr>
              <w:commentReference w:id="290"/>
            </w:r>
          </w:p>
        </w:tc>
      </w:tr>
      <w:tr w:rsidR="00D64922" w:rsidRPr="00767449" w14:paraId="39D08A6C" w14:textId="77777777" w:rsidTr="00D64922">
        <w:trPr>
          <w:cantSplit/>
          <w:jc w:val="center"/>
        </w:trPr>
        <w:tc>
          <w:tcPr>
            <w:tcW w:w="0" w:type="auto"/>
            <w:tcBorders>
              <w:top w:val="single" w:sz="4" w:space="0" w:color="auto"/>
            </w:tcBorders>
            <w:shd w:val="clear" w:color="auto" w:fill="auto"/>
            <w:noWrap/>
            <w:vAlign w:val="center"/>
            <w:hideMark/>
          </w:tcPr>
          <w:p w14:paraId="4541CEDA" w14:textId="77777777" w:rsidR="00D64922" w:rsidRPr="00D64922" w:rsidRDefault="00D64922" w:rsidP="00D64922">
            <w:pPr>
              <w:keepNext/>
              <w:spacing w:after="0"/>
              <w:jc w:val="right"/>
              <w:rPr>
                <w:sz w:val="20"/>
                <w:szCs w:val="20"/>
              </w:rPr>
            </w:pPr>
            <w:r w:rsidRPr="00D64922">
              <w:rPr>
                <w:sz w:val="20"/>
                <w:szCs w:val="20"/>
              </w:rPr>
              <w:t>1980</w:t>
            </w:r>
          </w:p>
        </w:tc>
        <w:tc>
          <w:tcPr>
            <w:tcW w:w="0" w:type="auto"/>
            <w:tcBorders>
              <w:top w:val="single" w:sz="4" w:space="0" w:color="auto"/>
            </w:tcBorders>
            <w:shd w:val="clear" w:color="auto" w:fill="auto"/>
            <w:noWrap/>
            <w:vAlign w:val="center"/>
            <w:hideMark/>
          </w:tcPr>
          <w:p w14:paraId="08A94D7A" w14:textId="77777777" w:rsidR="00D64922" w:rsidRPr="00D64922" w:rsidRDefault="00D64922" w:rsidP="00D64922">
            <w:pPr>
              <w:keepNext/>
              <w:spacing w:after="0"/>
              <w:jc w:val="right"/>
              <w:rPr>
                <w:sz w:val="20"/>
                <w:szCs w:val="20"/>
              </w:rPr>
            </w:pPr>
            <w:r w:rsidRPr="00D64922">
              <w:rPr>
                <w:sz w:val="20"/>
                <w:szCs w:val="20"/>
              </w:rPr>
              <w:t>35,345</w:t>
            </w:r>
          </w:p>
        </w:tc>
        <w:tc>
          <w:tcPr>
            <w:tcW w:w="0" w:type="auto"/>
            <w:tcBorders>
              <w:top w:val="single" w:sz="4" w:space="0" w:color="auto"/>
            </w:tcBorders>
            <w:shd w:val="clear" w:color="auto" w:fill="auto"/>
            <w:noWrap/>
            <w:vAlign w:val="center"/>
            <w:hideMark/>
          </w:tcPr>
          <w:p w14:paraId="620DF159" w14:textId="77777777" w:rsidR="00D64922" w:rsidRPr="00D64922" w:rsidRDefault="00D64922" w:rsidP="00D64922">
            <w:pPr>
              <w:keepNext/>
              <w:spacing w:after="0"/>
              <w:jc w:val="right"/>
              <w:rPr>
                <w:sz w:val="20"/>
                <w:szCs w:val="20"/>
              </w:rPr>
            </w:pPr>
            <w:r w:rsidRPr="00D64922">
              <w:rPr>
                <w:sz w:val="20"/>
                <w:szCs w:val="20"/>
              </w:rPr>
              <w:t>60,000</w:t>
            </w:r>
          </w:p>
        </w:tc>
        <w:tc>
          <w:tcPr>
            <w:tcW w:w="0" w:type="auto"/>
            <w:tcBorders>
              <w:top w:val="single" w:sz="4" w:space="0" w:color="auto"/>
            </w:tcBorders>
            <w:shd w:val="clear" w:color="auto" w:fill="auto"/>
            <w:noWrap/>
            <w:vAlign w:val="center"/>
            <w:hideMark/>
          </w:tcPr>
          <w:p w14:paraId="4BF0CDBB" w14:textId="77777777" w:rsidR="00D64922" w:rsidRPr="00D64922" w:rsidRDefault="00D64922" w:rsidP="00D64922">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hideMark/>
          </w:tcPr>
          <w:p w14:paraId="70115613" w14:textId="77777777" w:rsidR="00D64922" w:rsidRPr="00D64922" w:rsidRDefault="00D64922" w:rsidP="00D64922">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tcPr>
          <w:p w14:paraId="641FFA41"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3984D617" w14:textId="77777777" w:rsidTr="00D64922">
        <w:trPr>
          <w:cantSplit/>
          <w:jc w:val="center"/>
        </w:trPr>
        <w:tc>
          <w:tcPr>
            <w:tcW w:w="0" w:type="auto"/>
            <w:shd w:val="clear" w:color="auto" w:fill="auto"/>
            <w:noWrap/>
            <w:vAlign w:val="center"/>
            <w:hideMark/>
          </w:tcPr>
          <w:p w14:paraId="105B1FEA" w14:textId="77777777" w:rsidR="00D64922" w:rsidRPr="00D64922" w:rsidRDefault="00D64922" w:rsidP="00D64922">
            <w:pPr>
              <w:keepNext/>
              <w:spacing w:after="0"/>
              <w:jc w:val="right"/>
              <w:rPr>
                <w:sz w:val="20"/>
                <w:szCs w:val="20"/>
              </w:rPr>
            </w:pPr>
            <w:r w:rsidRPr="00D64922">
              <w:rPr>
                <w:sz w:val="20"/>
                <w:szCs w:val="20"/>
              </w:rPr>
              <w:t>1981</w:t>
            </w:r>
          </w:p>
        </w:tc>
        <w:tc>
          <w:tcPr>
            <w:tcW w:w="0" w:type="auto"/>
            <w:shd w:val="clear" w:color="auto" w:fill="auto"/>
            <w:noWrap/>
            <w:vAlign w:val="center"/>
            <w:hideMark/>
          </w:tcPr>
          <w:p w14:paraId="12E3FCD9" w14:textId="77777777" w:rsidR="00D64922" w:rsidRPr="00D64922" w:rsidRDefault="00D64922" w:rsidP="00D64922">
            <w:pPr>
              <w:keepNext/>
              <w:spacing w:after="0"/>
              <w:jc w:val="right"/>
              <w:rPr>
                <w:sz w:val="20"/>
                <w:szCs w:val="20"/>
              </w:rPr>
            </w:pPr>
            <w:r w:rsidRPr="00D64922">
              <w:rPr>
                <w:sz w:val="20"/>
                <w:szCs w:val="20"/>
              </w:rPr>
              <w:t>36,131</w:t>
            </w:r>
          </w:p>
        </w:tc>
        <w:tc>
          <w:tcPr>
            <w:tcW w:w="0" w:type="auto"/>
            <w:shd w:val="clear" w:color="auto" w:fill="auto"/>
            <w:noWrap/>
            <w:vAlign w:val="center"/>
            <w:hideMark/>
          </w:tcPr>
          <w:p w14:paraId="4F67C415" w14:textId="77777777" w:rsidR="00D64922" w:rsidRPr="00D64922" w:rsidRDefault="00D64922" w:rsidP="00D64922">
            <w:pPr>
              <w:keepNext/>
              <w:spacing w:after="0"/>
              <w:jc w:val="right"/>
              <w:rPr>
                <w:sz w:val="20"/>
                <w:szCs w:val="20"/>
              </w:rPr>
            </w:pPr>
            <w:r w:rsidRPr="00D64922">
              <w:rPr>
                <w:sz w:val="20"/>
                <w:szCs w:val="20"/>
              </w:rPr>
              <w:t>70,000</w:t>
            </w:r>
          </w:p>
        </w:tc>
        <w:tc>
          <w:tcPr>
            <w:tcW w:w="0" w:type="auto"/>
            <w:shd w:val="clear" w:color="auto" w:fill="auto"/>
            <w:noWrap/>
            <w:vAlign w:val="center"/>
            <w:hideMark/>
          </w:tcPr>
          <w:p w14:paraId="5ADA3CC2"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0159C43C"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BC9D888"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D9AE37A" w14:textId="77777777" w:rsidTr="00D64922">
        <w:trPr>
          <w:cantSplit/>
          <w:jc w:val="center"/>
        </w:trPr>
        <w:tc>
          <w:tcPr>
            <w:tcW w:w="0" w:type="auto"/>
            <w:shd w:val="clear" w:color="auto" w:fill="auto"/>
            <w:noWrap/>
            <w:vAlign w:val="center"/>
            <w:hideMark/>
          </w:tcPr>
          <w:p w14:paraId="3815F8F6" w14:textId="77777777" w:rsidR="00D64922" w:rsidRPr="00D64922" w:rsidRDefault="00D64922" w:rsidP="00D64922">
            <w:pPr>
              <w:keepNext/>
              <w:spacing w:after="0"/>
              <w:jc w:val="right"/>
              <w:rPr>
                <w:sz w:val="20"/>
                <w:szCs w:val="20"/>
              </w:rPr>
            </w:pPr>
            <w:r w:rsidRPr="00D64922">
              <w:rPr>
                <w:sz w:val="20"/>
                <w:szCs w:val="20"/>
              </w:rPr>
              <w:t>1982</w:t>
            </w:r>
          </w:p>
        </w:tc>
        <w:tc>
          <w:tcPr>
            <w:tcW w:w="0" w:type="auto"/>
            <w:shd w:val="clear" w:color="auto" w:fill="auto"/>
            <w:noWrap/>
            <w:vAlign w:val="center"/>
            <w:hideMark/>
          </w:tcPr>
          <w:p w14:paraId="3DFCCF95" w14:textId="77777777" w:rsidR="00D64922" w:rsidRPr="00D64922" w:rsidRDefault="00D64922" w:rsidP="00D64922">
            <w:pPr>
              <w:keepNext/>
              <w:spacing w:after="0"/>
              <w:jc w:val="right"/>
              <w:rPr>
                <w:sz w:val="20"/>
                <w:szCs w:val="20"/>
              </w:rPr>
            </w:pPr>
            <w:r w:rsidRPr="00D64922">
              <w:rPr>
                <w:sz w:val="20"/>
                <w:szCs w:val="20"/>
              </w:rPr>
              <w:t>29,465</w:t>
            </w:r>
          </w:p>
        </w:tc>
        <w:tc>
          <w:tcPr>
            <w:tcW w:w="0" w:type="auto"/>
            <w:shd w:val="clear" w:color="auto" w:fill="auto"/>
            <w:noWrap/>
            <w:vAlign w:val="center"/>
            <w:hideMark/>
          </w:tcPr>
          <w:p w14:paraId="26B45548"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6F386FF0"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632B40A6"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0D5C00E4"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727817A5" w14:textId="77777777" w:rsidTr="00D64922">
        <w:trPr>
          <w:cantSplit/>
          <w:jc w:val="center"/>
        </w:trPr>
        <w:tc>
          <w:tcPr>
            <w:tcW w:w="0" w:type="auto"/>
            <w:shd w:val="clear" w:color="auto" w:fill="auto"/>
            <w:noWrap/>
            <w:vAlign w:val="center"/>
            <w:hideMark/>
          </w:tcPr>
          <w:p w14:paraId="5A157F15" w14:textId="77777777" w:rsidR="00D64922" w:rsidRPr="00D64922" w:rsidRDefault="00D64922" w:rsidP="00D64922">
            <w:pPr>
              <w:keepNext/>
              <w:spacing w:after="0"/>
              <w:jc w:val="right"/>
              <w:rPr>
                <w:sz w:val="20"/>
                <w:szCs w:val="20"/>
              </w:rPr>
            </w:pPr>
            <w:r w:rsidRPr="00D64922">
              <w:rPr>
                <w:sz w:val="20"/>
                <w:szCs w:val="20"/>
              </w:rPr>
              <w:t>1983</w:t>
            </w:r>
          </w:p>
        </w:tc>
        <w:tc>
          <w:tcPr>
            <w:tcW w:w="0" w:type="auto"/>
            <w:shd w:val="clear" w:color="auto" w:fill="auto"/>
            <w:noWrap/>
            <w:vAlign w:val="center"/>
            <w:hideMark/>
          </w:tcPr>
          <w:p w14:paraId="05B93893" w14:textId="77777777" w:rsidR="00D64922" w:rsidRPr="00D64922" w:rsidRDefault="00D64922" w:rsidP="00D64922">
            <w:pPr>
              <w:keepNext/>
              <w:spacing w:after="0"/>
              <w:jc w:val="right"/>
              <w:rPr>
                <w:sz w:val="20"/>
                <w:szCs w:val="20"/>
              </w:rPr>
            </w:pPr>
            <w:r w:rsidRPr="00D64922">
              <w:rPr>
                <w:sz w:val="20"/>
                <w:szCs w:val="20"/>
              </w:rPr>
              <w:t>36,540</w:t>
            </w:r>
          </w:p>
        </w:tc>
        <w:tc>
          <w:tcPr>
            <w:tcW w:w="0" w:type="auto"/>
            <w:shd w:val="clear" w:color="auto" w:fill="auto"/>
            <w:noWrap/>
            <w:vAlign w:val="center"/>
            <w:hideMark/>
          </w:tcPr>
          <w:p w14:paraId="2DBC211E"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254F3AD7"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6B9113C2"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37AFE885"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29B1EAE3" w14:textId="77777777" w:rsidTr="00D64922">
        <w:trPr>
          <w:cantSplit/>
          <w:jc w:val="center"/>
        </w:trPr>
        <w:tc>
          <w:tcPr>
            <w:tcW w:w="0" w:type="auto"/>
            <w:shd w:val="clear" w:color="auto" w:fill="auto"/>
            <w:noWrap/>
            <w:vAlign w:val="center"/>
            <w:hideMark/>
          </w:tcPr>
          <w:p w14:paraId="04301346" w14:textId="77777777" w:rsidR="00D64922" w:rsidRPr="00D64922" w:rsidRDefault="00D64922" w:rsidP="00D64922">
            <w:pPr>
              <w:keepNext/>
              <w:spacing w:after="0"/>
              <w:jc w:val="right"/>
              <w:rPr>
                <w:sz w:val="20"/>
                <w:szCs w:val="20"/>
              </w:rPr>
            </w:pPr>
            <w:r w:rsidRPr="00D64922">
              <w:rPr>
                <w:sz w:val="20"/>
                <w:szCs w:val="20"/>
              </w:rPr>
              <w:t>1984</w:t>
            </w:r>
          </w:p>
        </w:tc>
        <w:tc>
          <w:tcPr>
            <w:tcW w:w="0" w:type="auto"/>
            <w:shd w:val="clear" w:color="auto" w:fill="auto"/>
            <w:noWrap/>
            <w:vAlign w:val="center"/>
            <w:hideMark/>
          </w:tcPr>
          <w:p w14:paraId="4360217F" w14:textId="77777777" w:rsidR="00D64922" w:rsidRPr="00D64922" w:rsidRDefault="00D64922" w:rsidP="00D64922">
            <w:pPr>
              <w:keepNext/>
              <w:spacing w:after="0"/>
              <w:jc w:val="right"/>
              <w:rPr>
                <w:sz w:val="20"/>
                <w:szCs w:val="20"/>
              </w:rPr>
            </w:pPr>
            <w:r w:rsidRPr="00D64922">
              <w:rPr>
                <w:sz w:val="20"/>
                <w:szCs w:val="20"/>
              </w:rPr>
              <w:t>23,898</w:t>
            </w:r>
          </w:p>
        </w:tc>
        <w:tc>
          <w:tcPr>
            <w:tcW w:w="0" w:type="auto"/>
            <w:shd w:val="clear" w:color="auto" w:fill="auto"/>
            <w:noWrap/>
            <w:vAlign w:val="center"/>
            <w:hideMark/>
          </w:tcPr>
          <w:p w14:paraId="59F1E066"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2F3A8C09"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741B0D15"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4CD1DA56"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8A8DB54" w14:textId="77777777" w:rsidTr="00D64922">
        <w:trPr>
          <w:cantSplit/>
          <w:jc w:val="center"/>
        </w:trPr>
        <w:tc>
          <w:tcPr>
            <w:tcW w:w="0" w:type="auto"/>
            <w:shd w:val="clear" w:color="auto" w:fill="auto"/>
            <w:noWrap/>
            <w:vAlign w:val="center"/>
            <w:hideMark/>
          </w:tcPr>
          <w:p w14:paraId="298CD18B" w14:textId="77777777" w:rsidR="00D64922" w:rsidRPr="00D64922" w:rsidRDefault="00D64922" w:rsidP="00D64922">
            <w:pPr>
              <w:keepNext/>
              <w:spacing w:after="0"/>
              <w:jc w:val="right"/>
              <w:rPr>
                <w:sz w:val="20"/>
                <w:szCs w:val="20"/>
              </w:rPr>
            </w:pPr>
            <w:r w:rsidRPr="00D64922">
              <w:rPr>
                <w:sz w:val="20"/>
                <w:szCs w:val="20"/>
              </w:rPr>
              <w:t>1985</w:t>
            </w:r>
          </w:p>
        </w:tc>
        <w:tc>
          <w:tcPr>
            <w:tcW w:w="0" w:type="auto"/>
            <w:shd w:val="clear" w:color="auto" w:fill="auto"/>
            <w:noWrap/>
            <w:vAlign w:val="center"/>
            <w:hideMark/>
          </w:tcPr>
          <w:p w14:paraId="1A4F9B7D" w14:textId="77777777" w:rsidR="00D64922" w:rsidRPr="00D64922" w:rsidRDefault="00D64922" w:rsidP="00D64922">
            <w:pPr>
              <w:keepNext/>
              <w:spacing w:after="0"/>
              <w:jc w:val="right"/>
              <w:rPr>
                <w:sz w:val="20"/>
                <w:szCs w:val="20"/>
              </w:rPr>
            </w:pPr>
            <w:r w:rsidRPr="00D64922">
              <w:rPr>
                <w:sz w:val="20"/>
                <w:szCs w:val="20"/>
              </w:rPr>
              <w:t>14,428</w:t>
            </w:r>
          </w:p>
        </w:tc>
        <w:tc>
          <w:tcPr>
            <w:tcW w:w="0" w:type="auto"/>
            <w:shd w:val="clear" w:color="auto" w:fill="auto"/>
            <w:noWrap/>
            <w:vAlign w:val="center"/>
            <w:hideMark/>
          </w:tcPr>
          <w:p w14:paraId="7B0CC3A7"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33BAD52E" w14:textId="274281DC"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219114C3"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55D64884"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7AE27010" w14:textId="77777777" w:rsidTr="00D64922">
        <w:trPr>
          <w:cantSplit/>
          <w:jc w:val="center"/>
        </w:trPr>
        <w:tc>
          <w:tcPr>
            <w:tcW w:w="0" w:type="auto"/>
            <w:shd w:val="clear" w:color="auto" w:fill="auto"/>
            <w:noWrap/>
            <w:vAlign w:val="center"/>
            <w:hideMark/>
          </w:tcPr>
          <w:p w14:paraId="20F2E428" w14:textId="77777777" w:rsidR="00D64922" w:rsidRPr="00D64922" w:rsidRDefault="00D64922" w:rsidP="00D64922">
            <w:pPr>
              <w:keepNext/>
              <w:spacing w:after="0"/>
              <w:jc w:val="right"/>
              <w:rPr>
                <w:sz w:val="20"/>
                <w:szCs w:val="20"/>
              </w:rPr>
            </w:pPr>
            <w:r w:rsidRPr="00D64922">
              <w:rPr>
                <w:sz w:val="20"/>
                <w:szCs w:val="20"/>
              </w:rPr>
              <w:t>1986</w:t>
            </w:r>
          </w:p>
        </w:tc>
        <w:tc>
          <w:tcPr>
            <w:tcW w:w="0" w:type="auto"/>
            <w:shd w:val="clear" w:color="auto" w:fill="auto"/>
            <w:noWrap/>
            <w:vAlign w:val="center"/>
            <w:hideMark/>
          </w:tcPr>
          <w:p w14:paraId="2127A6AE" w14:textId="77777777" w:rsidR="00D64922" w:rsidRPr="00D64922" w:rsidRDefault="00D64922" w:rsidP="00D64922">
            <w:pPr>
              <w:keepNext/>
              <w:spacing w:after="0"/>
              <w:jc w:val="right"/>
              <w:rPr>
                <w:sz w:val="20"/>
                <w:szCs w:val="20"/>
              </w:rPr>
            </w:pPr>
            <w:r w:rsidRPr="00D64922">
              <w:rPr>
                <w:sz w:val="20"/>
                <w:szCs w:val="20"/>
              </w:rPr>
              <w:t>25,012</w:t>
            </w:r>
          </w:p>
        </w:tc>
        <w:tc>
          <w:tcPr>
            <w:tcW w:w="0" w:type="auto"/>
            <w:shd w:val="clear" w:color="auto" w:fill="auto"/>
            <w:noWrap/>
            <w:vAlign w:val="center"/>
            <w:hideMark/>
          </w:tcPr>
          <w:p w14:paraId="09321404" w14:textId="77777777" w:rsidR="00D64922" w:rsidRPr="00D64922" w:rsidRDefault="00D64922" w:rsidP="00D64922">
            <w:pPr>
              <w:keepNext/>
              <w:spacing w:after="0"/>
              <w:jc w:val="right"/>
              <w:rPr>
                <w:sz w:val="20"/>
                <w:szCs w:val="20"/>
              </w:rPr>
            </w:pPr>
            <w:r w:rsidRPr="00D64922">
              <w:rPr>
                <w:sz w:val="20"/>
                <w:szCs w:val="20"/>
              </w:rPr>
              <w:t>75,000</w:t>
            </w:r>
          </w:p>
        </w:tc>
        <w:tc>
          <w:tcPr>
            <w:tcW w:w="0" w:type="auto"/>
            <w:shd w:val="clear" w:color="auto" w:fill="auto"/>
            <w:noWrap/>
            <w:vAlign w:val="center"/>
            <w:hideMark/>
          </w:tcPr>
          <w:p w14:paraId="613696C6" w14:textId="77777777" w:rsidR="00D64922" w:rsidRPr="00D64922" w:rsidRDefault="00D64922" w:rsidP="00D64922">
            <w:pPr>
              <w:keepNext/>
              <w:spacing w:after="0"/>
              <w:jc w:val="right"/>
              <w:rPr>
                <w:sz w:val="20"/>
                <w:szCs w:val="20"/>
              </w:rPr>
            </w:pPr>
            <w:r w:rsidRPr="00D64922">
              <w:rPr>
                <w:sz w:val="20"/>
                <w:szCs w:val="20"/>
              </w:rPr>
              <w:t>136,000</w:t>
            </w:r>
          </w:p>
        </w:tc>
        <w:tc>
          <w:tcPr>
            <w:tcW w:w="0" w:type="auto"/>
            <w:shd w:val="clear" w:color="auto" w:fill="auto"/>
            <w:noWrap/>
            <w:vAlign w:val="center"/>
            <w:hideMark/>
          </w:tcPr>
          <w:p w14:paraId="0643020D"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53B25136"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5F3871BA" w14:textId="77777777" w:rsidTr="00D64922">
        <w:trPr>
          <w:cantSplit/>
          <w:jc w:val="center"/>
        </w:trPr>
        <w:tc>
          <w:tcPr>
            <w:tcW w:w="0" w:type="auto"/>
            <w:shd w:val="clear" w:color="auto" w:fill="auto"/>
            <w:noWrap/>
            <w:vAlign w:val="center"/>
            <w:hideMark/>
          </w:tcPr>
          <w:p w14:paraId="5BF201C8" w14:textId="77777777" w:rsidR="00D64922" w:rsidRPr="00D64922" w:rsidRDefault="00D64922" w:rsidP="00D64922">
            <w:pPr>
              <w:keepNext/>
              <w:spacing w:after="0"/>
              <w:jc w:val="right"/>
              <w:rPr>
                <w:sz w:val="20"/>
                <w:szCs w:val="20"/>
              </w:rPr>
            </w:pPr>
            <w:r w:rsidRPr="00D64922">
              <w:rPr>
                <w:sz w:val="20"/>
                <w:szCs w:val="20"/>
              </w:rPr>
              <w:t>1987</w:t>
            </w:r>
          </w:p>
        </w:tc>
        <w:tc>
          <w:tcPr>
            <w:tcW w:w="0" w:type="auto"/>
            <w:shd w:val="clear" w:color="auto" w:fill="auto"/>
            <w:noWrap/>
            <w:vAlign w:val="center"/>
            <w:hideMark/>
          </w:tcPr>
          <w:p w14:paraId="6E3B4C1E" w14:textId="77777777" w:rsidR="00D64922" w:rsidRPr="00D64922" w:rsidRDefault="00D64922" w:rsidP="00D64922">
            <w:pPr>
              <w:keepNext/>
              <w:spacing w:after="0"/>
              <w:jc w:val="right"/>
              <w:rPr>
                <w:sz w:val="20"/>
                <w:szCs w:val="20"/>
              </w:rPr>
            </w:pPr>
            <w:r w:rsidRPr="00D64922">
              <w:rPr>
                <w:sz w:val="20"/>
                <w:szCs w:val="20"/>
              </w:rPr>
              <w:t>32,939</w:t>
            </w:r>
          </w:p>
        </w:tc>
        <w:tc>
          <w:tcPr>
            <w:tcW w:w="0" w:type="auto"/>
            <w:shd w:val="clear" w:color="auto" w:fill="auto"/>
            <w:noWrap/>
            <w:vAlign w:val="center"/>
            <w:hideMark/>
          </w:tcPr>
          <w:p w14:paraId="73E3FB67" w14:textId="77777777" w:rsidR="00D64922" w:rsidRPr="00D64922" w:rsidRDefault="00D64922" w:rsidP="00D64922">
            <w:pPr>
              <w:keepNext/>
              <w:spacing w:after="0"/>
              <w:jc w:val="right"/>
              <w:rPr>
                <w:sz w:val="20"/>
                <w:szCs w:val="20"/>
              </w:rPr>
            </w:pPr>
            <w:r w:rsidRPr="00D64922">
              <w:rPr>
                <w:sz w:val="20"/>
                <w:szCs w:val="20"/>
              </w:rPr>
              <w:t>50,000</w:t>
            </w:r>
          </w:p>
        </w:tc>
        <w:tc>
          <w:tcPr>
            <w:tcW w:w="0" w:type="auto"/>
            <w:shd w:val="clear" w:color="auto" w:fill="auto"/>
            <w:noWrap/>
            <w:vAlign w:val="center"/>
            <w:hideMark/>
          </w:tcPr>
          <w:p w14:paraId="0C309CD3" w14:textId="77777777" w:rsidR="00D64922" w:rsidRPr="00D64922" w:rsidRDefault="00D64922" w:rsidP="00D64922">
            <w:pPr>
              <w:keepNext/>
              <w:spacing w:after="0"/>
              <w:jc w:val="right"/>
              <w:rPr>
                <w:sz w:val="20"/>
                <w:szCs w:val="20"/>
              </w:rPr>
            </w:pPr>
            <w:r w:rsidRPr="00D64922">
              <w:rPr>
                <w:sz w:val="20"/>
                <w:szCs w:val="20"/>
              </w:rPr>
              <w:t>125,000</w:t>
            </w:r>
          </w:p>
        </w:tc>
        <w:tc>
          <w:tcPr>
            <w:tcW w:w="0" w:type="auto"/>
            <w:shd w:val="clear" w:color="auto" w:fill="auto"/>
            <w:noWrap/>
            <w:vAlign w:val="center"/>
            <w:hideMark/>
          </w:tcPr>
          <w:p w14:paraId="3FFD0E9D"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A266D35"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5198BB61" w14:textId="77777777" w:rsidTr="00D64922">
        <w:trPr>
          <w:cantSplit/>
          <w:jc w:val="center"/>
        </w:trPr>
        <w:tc>
          <w:tcPr>
            <w:tcW w:w="0" w:type="auto"/>
            <w:shd w:val="clear" w:color="auto" w:fill="auto"/>
            <w:noWrap/>
            <w:vAlign w:val="center"/>
            <w:hideMark/>
          </w:tcPr>
          <w:p w14:paraId="136FE6DB" w14:textId="77777777" w:rsidR="00D64922" w:rsidRPr="00D64922" w:rsidRDefault="00D64922" w:rsidP="00D64922">
            <w:pPr>
              <w:keepNext/>
              <w:spacing w:after="0"/>
              <w:jc w:val="right"/>
              <w:rPr>
                <w:sz w:val="20"/>
                <w:szCs w:val="20"/>
              </w:rPr>
            </w:pPr>
            <w:r w:rsidRPr="00D64922">
              <w:rPr>
                <w:sz w:val="20"/>
                <w:szCs w:val="20"/>
              </w:rPr>
              <w:t>1988</w:t>
            </w:r>
          </w:p>
        </w:tc>
        <w:tc>
          <w:tcPr>
            <w:tcW w:w="0" w:type="auto"/>
            <w:shd w:val="clear" w:color="auto" w:fill="auto"/>
            <w:noWrap/>
            <w:vAlign w:val="center"/>
            <w:hideMark/>
          </w:tcPr>
          <w:p w14:paraId="46F823D1" w14:textId="77777777" w:rsidR="00D64922" w:rsidRPr="00D64922" w:rsidRDefault="00D64922" w:rsidP="00D64922">
            <w:pPr>
              <w:keepNext/>
              <w:spacing w:after="0"/>
              <w:jc w:val="right"/>
              <w:rPr>
                <w:sz w:val="20"/>
                <w:szCs w:val="20"/>
              </w:rPr>
            </w:pPr>
            <w:r w:rsidRPr="00D64922">
              <w:rPr>
                <w:sz w:val="20"/>
                <w:szCs w:val="20"/>
              </w:rPr>
              <w:t>33,802</w:t>
            </w:r>
          </w:p>
        </w:tc>
        <w:tc>
          <w:tcPr>
            <w:tcW w:w="0" w:type="auto"/>
            <w:shd w:val="clear" w:color="auto" w:fill="auto"/>
            <w:noWrap/>
            <w:vAlign w:val="center"/>
            <w:hideMark/>
          </w:tcPr>
          <w:p w14:paraId="3882F4F9" w14:textId="77777777" w:rsidR="00D64922" w:rsidRPr="00D64922" w:rsidRDefault="00D64922" w:rsidP="00D64922">
            <w:pPr>
              <w:keepNext/>
              <w:spacing w:after="0"/>
              <w:jc w:val="right"/>
              <w:rPr>
                <w:sz w:val="20"/>
                <w:szCs w:val="20"/>
              </w:rPr>
            </w:pPr>
            <w:r w:rsidRPr="00D64922">
              <w:rPr>
                <w:sz w:val="20"/>
                <w:szCs w:val="20"/>
              </w:rPr>
              <w:t>80,000</w:t>
            </w:r>
          </w:p>
        </w:tc>
        <w:tc>
          <w:tcPr>
            <w:tcW w:w="0" w:type="auto"/>
            <w:shd w:val="clear" w:color="auto" w:fill="auto"/>
            <w:noWrap/>
            <w:vAlign w:val="center"/>
            <w:hideMark/>
          </w:tcPr>
          <w:p w14:paraId="12FCCB74" w14:textId="77777777" w:rsidR="00D64922" w:rsidRPr="00D64922" w:rsidRDefault="00D64922" w:rsidP="00D64922">
            <w:pPr>
              <w:keepNext/>
              <w:spacing w:after="0"/>
              <w:jc w:val="right"/>
              <w:rPr>
                <w:sz w:val="20"/>
                <w:szCs w:val="20"/>
              </w:rPr>
            </w:pPr>
            <w:r w:rsidRPr="00D64922">
              <w:rPr>
                <w:sz w:val="20"/>
                <w:szCs w:val="20"/>
              </w:rPr>
              <w:t>99,000</w:t>
            </w:r>
          </w:p>
        </w:tc>
        <w:tc>
          <w:tcPr>
            <w:tcW w:w="0" w:type="auto"/>
            <w:shd w:val="clear" w:color="auto" w:fill="auto"/>
            <w:noWrap/>
            <w:vAlign w:val="center"/>
            <w:hideMark/>
          </w:tcPr>
          <w:p w14:paraId="0715D033"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AE0EAB3"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211204D3" w14:textId="77777777" w:rsidTr="00D64922">
        <w:trPr>
          <w:cantSplit/>
          <w:jc w:val="center"/>
        </w:trPr>
        <w:tc>
          <w:tcPr>
            <w:tcW w:w="0" w:type="auto"/>
            <w:shd w:val="clear" w:color="auto" w:fill="auto"/>
            <w:noWrap/>
            <w:vAlign w:val="center"/>
            <w:hideMark/>
          </w:tcPr>
          <w:p w14:paraId="6B5956DF" w14:textId="77777777" w:rsidR="00D64922" w:rsidRPr="00D64922" w:rsidRDefault="00D64922" w:rsidP="00D64922">
            <w:pPr>
              <w:keepNext/>
              <w:spacing w:after="0"/>
              <w:jc w:val="right"/>
              <w:rPr>
                <w:sz w:val="20"/>
                <w:szCs w:val="20"/>
              </w:rPr>
            </w:pPr>
            <w:r w:rsidRPr="00D64922">
              <w:rPr>
                <w:sz w:val="20"/>
                <w:szCs w:val="20"/>
              </w:rPr>
              <w:t>1989</w:t>
            </w:r>
          </w:p>
        </w:tc>
        <w:tc>
          <w:tcPr>
            <w:tcW w:w="0" w:type="auto"/>
            <w:shd w:val="clear" w:color="auto" w:fill="auto"/>
            <w:noWrap/>
            <w:vAlign w:val="center"/>
            <w:hideMark/>
          </w:tcPr>
          <w:p w14:paraId="5D6692A9" w14:textId="77777777" w:rsidR="00D64922" w:rsidRPr="00D64922" w:rsidRDefault="00D64922" w:rsidP="00D64922">
            <w:pPr>
              <w:keepNext/>
              <w:spacing w:after="0"/>
              <w:jc w:val="right"/>
              <w:rPr>
                <w:sz w:val="20"/>
                <w:szCs w:val="20"/>
              </w:rPr>
            </w:pPr>
            <w:r w:rsidRPr="00D64922">
              <w:rPr>
                <w:sz w:val="20"/>
                <w:szCs w:val="20"/>
              </w:rPr>
              <w:t>43,293</w:t>
            </w:r>
          </w:p>
        </w:tc>
        <w:tc>
          <w:tcPr>
            <w:tcW w:w="0" w:type="auto"/>
            <w:shd w:val="clear" w:color="auto" w:fill="auto"/>
            <w:noWrap/>
            <w:vAlign w:val="center"/>
            <w:hideMark/>
          </w:tcPr>
          <w:p w14:paraId="43153BBB" w14:textId="77777777" w:rsidR="00D64922" w:rsidRPr="00D64922" w:rsidRDefault="00D64922" w:rsidP="00D64922">
            <w:pPr>
              <w:keepNext/>
              <w:spacing w:after="0"/>
              <w:jc w:val="right"/>
              <w:rPr>
                <w:sz w:val="20"/>
                <w:szCs w:val="20"/>
              </w:rPr>
            </w:pPr>
            <w:r w:rsidRPr="00D64922">
              <w:rPr>
                <w:sz w:val="20"/>
                <w:szCs w:val="20"/>
              </w:rPr>
              <w:t>71,200</w:t>
            </w:r>
          </w:p>
        </w:tc>
        <w:tc>
          <w:tcPr>
            <w:tcW w:w="0" w:type="auto"/>
            <w:shd w:val="clear" w:color="auto" w:fill="auto"/>
            <w:noWrap/>
            <w:vAlign w:val="center"/>
            <w:hideMark/>
          </w:tcPr>
          <w:p w14:paraId="20A142B6" w14:textId="77777777" w:rsidR="00D64922" w:rsidRPr="00D64922" w:rsidRDefault="00D64922" w:rsidP="00D64922">
            <w:pPr>
              <w:keepNext/>
              <w:spacing w:after="0"/>
              <w:jc w:val="right"/>
              <w:rPr>
                <w:sz w:val="20"/>
                <w:szCs w:val="20"/>
              </w:rPr>
            </w:pPr>
            <w:r w:rsidRPr="00D64922">
              <w:rPr>
                <w:sz w:val="20"/>
                <w:szCs w:val="20"/>
              </w:rPr>
              <w:t>71,200</w:t>
            </w:r>
          </w:p>
        </w:tc>
        <w:tc>
          <w:tcPr>
            <w:tcW w:w="0" w:type="auto"/>
            <w:shd w:val="clear" w:color="auto" w:fill="auto"/>
            <w:noWrap/>
            <w:vAlign w:val="center"/>
            <w:hideMark/>
          </w:tcPr>
          <w:p w14:paraId="6589086C"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5514FBF0"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04D79210" w14:textId="77777777" w:rsidTr="00D64922">
        <w:trPr>
          <w:cantSplit/>
          <w:jc w:val="center"/>
        </w:trPr>
        <w:tc>
          <w:tcPr>
            <w:tcW w:w="0" w:type="auto"/>
            <w:shd w:val="clear" w:color="auto" w:fill="auto"/>
            <w:noWrap/>
            <w:vAlign w:val="center"/>
            <w:hideMark/>
          </w:tcPr>
          <w:p w14:paraId="4B4FD5F0" w14:textId="77777777" w:rsidR="00D64922" w:rsidRPr="00D64922" w:rsidRDefault="00D64922" w:rsidP="00D64922">
            <w:pPr>
              <w:keepNext/>
              <w:spacing w:after="0"/>
              <w:jc w:val="right"/>
              <w:rPr>
                <w:sz w:val="20"/>
                <w:szCs w:val="20"/>
              </w:rPr>
            </w:pPr>
            <w:r w:rsidRPr="00D64922">
              <w:rPr>
                <w:sz w:val="20"/>
                <w:szCs w:val="20"/>
              </w:rPr>
              <w:t>1990</w:t>
            </w:r>
          </w:p>
        </w:tc>
        <w:tc>
          <w:tcPr>
            <w:tcW w:w="0" w:type="auto"/>
            <w:shd w:val="clear" w:color="auto" w:fill="auto"/>
            <w:noWrap/>
            <w:vAlign w:val="center"/>
            <w:hideMark/>
          </w:tcPr>
          <w:p w14:paraId="50CF365F" w14:textId="77777777" w:rsidR="00D64922" w:rsidRPr="00D64922" w:rsidRDefault="00D64922" w:rsidP="00D64922">
            <w:pPr>
              <w:keepNext/>
              <w:spacing w:after="0"/>
              <w:jc w:val="right"/>
              <w:rPr>
                <w:sz w:val="20"/>
                <w:szCs w:val="20"/>
              </w:rPr>
            </w:pPr>
            <w:r w:rsidRPr="00D64922">
              <w:rPr>
                <w:sz w:val="20"/>
                <w:szCs w:val="20"/>
              </w:rPr>
              <w:t>72,517</w:t>
            </w:r>
          </w:p>
        </w:tc>
        <w:tc>
          <w:tcPr>
            <w:tcW w:w="0" w:type="auto"/>
            <w:shd w:val="clear" w:color="auto" w:fill="auto"/>
            <w:noWrap/>
            <w:vAlign w:val="center"/>
            <w:hideMark/>
          </w:tcPr>
          <w:p w14:paraId="3865C0B7" w14:textId="77777777" w:rsidR="00D64922" w:rsidRPr="00D64922" w:rsidRDefault="00D64922" w:rsidP="00D64922">
            <w:pPr>
              <w:keepNext/>
              <w:spacing w:after="0"/>
              <w:jc w:val="right"/>
              <w:rPr>
                <w:sz w:val="20"/>
                <w:szCs w:val="20"/>
              </w:rPr>
            </w:pPr>
            <w:r w:rsidRPr="00D64922">
              <w:rPr>
                <w:sz w:val="20"/>
                <w:szCs w:val="20"/>
              </w:rPr>
              <w:t>90,000</w:t>
            </w:r>
          </w:p>
        </w:tc>
        <w:tc>
          <w:tcPr>
            <w:tcW w:w="0" w:type="auto"/>
            <w:shd w:val="clear" w:color="auto" w:fill="auto"/>
            <w:noWrap/>
            <w:vAlign w:val="center"/>
            <w:hideMark/>
          </w:tcPr>
          <w:p w14:paraId="329EFD08" w14:textId="77777777" w:rsidR="00D64922" w:rsidRPr="00D64922" w:rsidRDefault="00D64922" w:rsidP="00D64922">
            <w:pPr>
              <w:keepNext/>
              <w:spacing w:after="0"/>
              <w:jc w:val="right"/>
              <w:rPr>
                <w:sz w:val="20"/>
                <w:szCs w:val="20"/>
              </w:rPr>
            </w:pPr>
            <w:r w:rsidRPr="00D64922">
              <w:rPr>
                <w:sz w:val="20"/>
                <w:szCs w:val="20"/>
              </w:rPr>
              <w:t>90,000</w:t>
            </w:r>
          </w:p>
        </w:tc>
        <w:tc>
          <w:tcPr>
            <w:tcW w:w="0" w:type="auto"/>
            <w:shd w:val="clear" w:color="auto" w:fill="auto"/>
            <w:noWrap/>
            <w:vAlign w:val="center"/>
            <w:hideMark/>
          </w:tcPr>
          <w:p w14:paraId="185DD980"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36DC2D0"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74AD9BB4" w14:textId="77777777" w:rsidTr="00D64922">
        <w:trPr>
          <w:cantSplit/>
          <w:jc w:val="center"/>
        </w:trPr>
        <w:tc>
          <w:tcPr>
            <w:tcW w:w="0" w:type="auto"/>
            <w:shd w:val="clear" w:color="auto" w:fill="auto"/>
            <w:noWrap/>
            <w:vAlign w:val="center"/>
            <w:hideMark/>
          </w:tcPr>
          <w:p w14:paraId="5D0B23E3" w14:textId="77777777" w:rsidR="00D64922" w:rsidRPr="00D64922" w:rsidRDefault="00D64922" w:rsidP="00D64922">
            <w:pPr>
              <w:keepNext/>
              <w:spacing w:after="0"/>
              <w:jc w:val="right"/>
              <w:rPr>
                <w:sz w:val="20"/>
                <w:szCs w:val="20"/>
              </w:rPr>
            </w:pPr>
            <w:r w:rsidRPr="00D64922">
              <w:rPr>
                <w:sz w:val="20"/>
                <w:szCs w:val="20"/>
              </w:rPr>
              <w:t>1991</w:t>
            </w:r>
          </w:p>
        </w:tc>
        <w:tc>
          <w:tcPr>
            <w:tcW w:w="0" w:type="auto"/>
            <w:shd w:val="clear" w:color="auto" w:fill="auto"/>
            <w:noWrap/>
            <w:vAlign w:val="center"/>
            <w:hideMark/>
          </w:tcPr>
          <w:p w14:paraId="0F6C9E86" w14:textId="252EFE00" w:rsidR="00D64922" w:rsidRPr="00D64922" w:rsidRDefault="00D64922" w:rsidP="00D64922">
            <w:pPr>
              <w:spacing w:after="0"/>
              <w:jc w:val="right"/>
              <w:rPr>
                <w:sz w:val="20"/>
                <w:szCs w:val="20"/>
              </w:rPr>
            </w:pPr>
            <w:r w:rsidRPr="00D64922">
              <w:rPr>
                <w:color w:val="000000"/>
                <w:sz w:val="20"/>
                <w:szCs w:val="20"/>
              </w:rPr>
              <w:t>76,301</w:t>
            </w:r>
          </w:p>
        </w:tc>
        <w:tc>
          <w:tcPr>
            <w:tcW w:w="0" w:type="auto"/>
            <w:shd w:val="clear" w:color="auto" w:fill="auto"/>
            <w:noWrap/>
            <w:vAlign w:val="center"/>
            <w:hideMark/>
          </w:tcPr>
          <w:p w14:paraId="550A331A" w14:textId="77777777" w:rsidR="00D64922" w:rsidRPr="00D64922" w:rsidRDefault="00D64922" w:rsidP="00D64922">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03573DAC" w14:textId="77777777" w:rsidR="00D64922" w:rsidRPr="00D64922" w:rsidRDefault="00D64922" w:rsidP="00D64922">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44E59F10"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38140FC4"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616D6E25" w14:textId="77777777" w:rsidTr="00D64922">
        <w:trPr>
          <w:cantSplit/>
          <w:jc w:val="center"/>
        </w:trPr>
        <w:tc>
          <w:tcPr>
            <w:tcW w:w="0" w:type="auto"/>
            <w:shd w:val="clear" w:color="auto" w:fill="auto"/>
            <w:noWrap/>
            <w:vAlign w:val="center"/>
            <w:hideMark/>
          </w:tcPr>
          <w:p w14:paraId="433B4FDC" w14:textId="77777777" w:rsidR="00D64922" w:rsidRPr="00D64922" w:rsidRDefault="00D64922" w:rsidP="00D64922">
            <w:pPr>
              <w:keepNext/>
              <w:spacing w:after="0"/>
              <w:jc w:val="right"/>
              <w:rPr>
                <w:sz w:val="20"/>
                <w:szCs w:val="20"/>
              </w:rPr>
            </w:pPr>
            <w:r w:rsidRPr="00D64922">
              <w:rPr>
                <w:sz w:val="20"/>
                <w:szCs w:val="20"/>
              </w:rPr>
              <w:t>1992</w:t>
            </w:r>
          </w:p>
        </w:tc>
        <w:tc>
          <w:tcPr>
            <w:tcW w:w="0" w:type="auto"/>
            <w:shd w:val="clear" w:color="auto" w:fill="auto"/>
            <w:noWrap/>
            <w:vAlign w:val="center"/>
            <w:hideMark/>
          </w:tcPr>
          <w:p w14:paraId="55739458" w14:textId="39BBEC55" w:rsidR="00D64922" w:rsidRPr="00D64922" w:rsidRDefault="00D64922" w:rsidP="00D64922">
            <w:pPr>
              <w:spacing w:after="0"/>
              <w:jc w:val="right"/>
              <w:rPr>
                <w:sz w:val="20"/>
                <w:szCs w:val="20"/>
              </w:rPr>
            </w:pPr>
            <w:r w:rsidRPr="00D64922">
              <w:rPr>
                <w:color w:val="000000"/>
                <w:sz w:val="20"/>
                <w:szCs w:val="20"/>
              </w:rPr>
              <w:t>80,747</w:t>
            </w:r>
          </w:p>
        </w:tc>
        <w:tc>
          <w:tcPr>
            <w:tcW w:w="0" w:type="auto"/>
            <w:shd w:val="clear" w:color="auto" w:fill="auto"/>
            <w:noWrap/>
            <w:vAlign w:val="center"/>
            <w:hideMark/>
          </w:tcPr>
          <w:p w14:paraId="4E0EE39D" w14:textId="77777777" w:rsidR="00D64922" w:rsidRPr="00D64922" w:rsidRDefault="00D64922" w:rsidP="00D64922">
            <w:pPr>
              <w:keepNext/>
              <w:spacing w:after="0"/>
              <w:jc w:val="right"/>
              <w:rPr>
                <w:sz w:val="20"/>
                <w:szCs w:val="20"/>
              </w:rPr>
            </w:pPr>
            <w:r w:rsidRPr="00D64922">
              <w:rPr>
                <w:sz w:val="20"/>
                <w:szCs w:val="20"/>
              </w:rPr>
              <w:t>63,500</w:t>
            </w:r>
          </w:p>
        </w:tc>
        <w:tc>
          <w:tcPr>
            <w:tcW w:w="0" w:type="auto"/>
            <w:shd w:val="clear" w:color="auto" w:fill="auto"/>
            <w:noWrap/>
            <w:vAlign w:val="center"/>
            <w:hideMark/>
          </w:tcPr>
          <w:p w14:paraId="2C3ECA3D" w14:textId="77777777" w:rsidR="00D64922" w:rsidRPr="00D64922" w:rsidRDefault="00D64922" w:rsidP="00D64922">
            <w:pPr>
              <w:keepNext/>
              <w:spacing w:after="0"/>
              <w:jc w:val="right"/>
              <w:rPr>
                <w:sz w:val="20"/>
                <w:szCs w:val="20"/>
              </w:rPr>
            </w:pPr>
            <w:r w:rsidRPr="00D64922">
              <w:rPr>
                <w:sz w:val="20"/>
                <w:szCs w:val="20"/>
              </w:rPr>
              <w:t>63,500</w:t>
            </w:r>
          </w:p>
        </w:tc>
        <w:tc>
          <w:tcPr>
            <w:tcW w:w="0" w:type="auto"/>
            <w:shd w:val="clear" w:color="auto" w:fill="auto"/>
            <w:noWrap/>
            <w:vAlign w:val="center"/>
            <w:hideMark/>
          </w:tcPr>
          <w:p w14:paraId="7FE15595" w14:textId="77777777" w:rsidR="00D64922" w:rsidRPr="00D64922" w:rsidRDefault="00D64922" w:rsidP="00D64922">
            <w:pPr>
              <w:keepNext/>
              <w:spacing w:after="0"/>
              <w:jc w:val="right"/>
              <w:rPr>
                <w:sz w:val="20"/>
                <w:szCs w:val="20"/>
              </w:rPr>
            </w:pPr>
            <w:r w:rsidRPr="00D64922">
              <w:rPr>
                <w:sz w:val="20"/>
                <w:szCs w:val="20"/>
              </w:rPr>
              <w:t>87,600</w:t>
            </w:r>
          </w:p>
        </w:tc>
        <w:tc>
          <w:tcPr>
            <w:tcW w:w="0" w:type="auto"/>
            <w:shd w:val="clear" w:color="auto" w:fill="auto"/>
            <w:noWrap/>
            <w:vAlign w:val="center"/>
          </w:tcPr>
          <w:p w14:paraId="029D23A7"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358417CC" w14:textId="77777777" w:rsidTr="00D64922">
        <w:trPr>
          <w:cantSplit/>
          <w:jc w:val="center"/>
        </w:trPr>
        <w:tc>
          <w:tcPr>
            <w:tcW w:w="0" w:type="auto"/>
            <w:shd w:val="clear" w:color="auto" w:fill="auto"/>
            <w:noWrap/>
            <w:vAlign w:val="center"/>
            <w:hideMark/>
          </w:tcPr>
          <w:p w14:paraId="3E276F4A" w14:textId="77777777" w:rsidR="00D64922" w:rsidRPr="00D64922" w:rsidRDefault="00D64922" w:rsidP="00D64922">
            <w:pPr>
              <w:keepNext/>
              <w:spacing w:after="0"/>
              <w:jc w:val="right"/>
              <w:rPr>
                <w:sz w:val="20"/>
                <w:szCs w:val="20"/>
              </w:rPr>
            </w:pPr>
            <w:r w:rsidRPr="00D64922">
              <w:rPr>
                <w:sz w:val="20"/>
                <w:szCs w:val="20"/>
              </w:rPr>
              <w:t>1993</w:t>
            </w:r>
          </w:p>
        </w:tc>
        <w:tc>
          <w:tcPr>
            <w:tcW w:w="0" w:type="auto"/>
            <w:shd w:val="clear" w:color="auto" w:fill="auto"/>
            <w:noWrap/>
            <w:vAlign w:val="center"/>
            <w:hideMark/>
          </w:tcPr>
          <w:p w14:paraId="09E53F4E" w14:textId="66A56153" w:rsidR="00D64922" w:rsidRPr="00D64922" w:rsidRDefault="00D64922" w:rsidP="00D64922">
            <w:pPr>
              <w:spacing w:after="0"/>
              <w:jc w:val="right"/>
              <w:rPr>
                <w:sz w:val="20"/>
                <w:szCs w:val="20"/>
              </w:rPr>
            </w:pPr>
            <w:r w:rsidRPr="00D64922">
              <w:rPr>
                <w:color w:val="000000"/>
                <w:sz w:val="20"/>
                <w:szCs w:val="20"/>
              </w:rPr>
              <w:t>56,488</w:t>
            </w:r>
          </w:p>
        </w:tc>
        <w:tc>
          <w:tcPr>
            <w:tcW w:w="0" w:type="auto"/>
            <w:shd w:val="clear" w:color="auto" w:fill="auto"/>
            <w:noWrap/>
            <w:vAlign w:val="center"/>
            <w:hideMark/>
          </w:tcPr>
          <w:p w14:paraId="3ABA4982" w14:textId="77777777" w:rsidR="00D64922" w:rsidRPr="00D64922" w:rsidRDefault="00D64922" w:rsidP="00D64922">
            <w:pPr>
              <w:keepNext/>
              <w:spacing w:after="0"/>
              <w:jc w:val="right"/>
              <w:rPr>
                <w:sz w:val="20"/>
                <w:szCs w:val="20"/>
              </w:rPr>
            </w:pPr>
            <w:r w:rsidRPr="00D64922">
              <w:rPr>
                <w:sz w:val="20"/>
                <w:szCs w:val="20"/>
              </w:rPr>
              <w:t>56,700</w:t>
            </w:r>
          </w:p>
        </w:tc>
        <w:tc>
          <w:tcPr>
            <w:tcW w:w="0" w:type="auto"/>
            <w:shd w:val="clear" w:color="auto" w:fill="auto"/>
            <w:noWrap/>
            <w:vAlign w:val="center"/>
            <w:hideMark/>
          </w:tcPr>
          <w:p w14:paraId="17A2E695" w14:textId="77777777" w:rsidR="00D64922" w:rsidRPr="00D64922" w:rsidRDefault="00D64922" w:rsidP="00D64922">
            <w:pPr>
              <w:keepNext/>
              <w:spacing w:after="0"/>
              <w:jc w:val="right"/>
              <w:rPr>
                <w:sz w:val="20"/>
                <w:szCs w:val="20"/>
              </w:rPr>
            </w:pPr>
            <w:r w:rsidRPr="00D64922">
              <w:rPr>
                <w:sz w:val="20"/>
                <w:szCs w:val="20"/>
              </w:rPr>
              <w:t>56,700</w:t>
            </w:r>
          </w:p>
        </w:tc>
        <w:tc>
          <w:tcPr>
            <w:tcW w:w="0" w:type="auto"/>
            <w:shd w:val="clear" w:color="auto" w:fill="auto"/>
            <w:noWrap/>
            <w:vAlign w:val="center"/>
            <w:hideMark/>
          </w:tcPr>
          <w:p w14:paraId="5F749A40" w14:textId="77777777" w:rsidR="00D64922" w:rsidRPr="00D64922" w:rsidRDefault="00D64922" w:rsidP="00D64922">
            <w:pPr>
              <w:keepNext/>
              <w:spacing w:after="0"/>
              <w:jc w:val="right"/>
              <w:rPr>
                <w:sz w:val="20"/>
                <w:szCs w:val="20"/>
              </w:rPr>
            </w:pPr>
            <w:r w:rsidRPr="00D64922">
              <w:rPr>
                <w:sz w:val="20"/>
                <w:szCs w:val="20"/>
              </w:rPr>
              <w:t>78,100</w:t>
            </w:r>
          </w:p>
        </w:tc>
        <w:tc>
          <w:tcPr>
            <w:tcW w:w="0" w:type="auto"/>
            <w:shd w:val="clear" w:color="auto" w:fill="auto"/>
            <w:noWrap/>
            <w:vAlign w:val="center"/>
          </w:tcPr>
          <w:p w14:paraId="174E64F7"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454A58E0" w14:textId="77777777" w:rsidTr="00D64922">
        <w:trPr>
          <w:cantSplit/>
          <w:jc w:val="center"/>
        </w:trPr>
        <w:tc>
          <w:tcPr>
            <w:tcW w:w="0" w:type="auto"/>
            <w:shd w:val="clear" w:color="auto" w:fill="auto"/>
            <w:noWrap/>
            <w:vAlign w:val="center"/>
            <w:hideMark/>
          </w:tcPr>
          <w:p w14:paraId="2791AC33" w14:textId="77777777" w:rsidR="00D64922" w:rsidRPr="00D64922" w:rsidRDefault="00D64922" w:rsidP="00D64922">
            <w:pPr>
              <w:keepNext/>
              <w:spacing w:after="0"/>
              <w:jc w:val="right"/>
              <w:rPr>
                <w:sz w:val="20"/>
                <w:szCs w:val="20"/>
              </w:rPr>
            </w:pPr>
            <w:r w:rsidRPr="00D64922">
              <w:rPr>
                <w:sz w:val="20"/>
                <w:szCs w:val="20"/>
              </w:rPr>
              <w:t>1994</w:t>
            </w:r>
          </w:p>
        </w:tc>
        <w:tc>
          <w:tcPr>
            <w:tcW w:w="0" w:type="auto"/>
            <w:shd w:val="clear" w:color="auto" w:fill="auto"/>
            <w:noWrap/>
            <w:vAlign w:val="center"/>
            <w:hideMark/>
          </w:tcPr>
          <w:p w14:paraId="1A87F81F" w14:textId="43DC8DE0" w:rsidR="00D64922" w:rsidRPr="00D64922" w:rsidRDefault="00D64922" w:rsidP="00D64922">
            <w:pPr>
              <w:spacing w:after="0"/>
              <w:jc w:val="right"/>
              <w:rPr>
                <w:sz w:val="20"/>
                <w:szCs w:val="20"/>
              </w:rPr>
            </w:pPr>
            <w:r w:rsidRPr="00D64922">
              <w:rPr>
                <w:color w:val="000000"/>
                <w:sz w:val="20"/>
                <w:szCs w:val="20"/>
              </w:rPr>
              <w:t>47,486</w:t>
            </w:r>
          </w:p>
        </w:tc>
        <w:tc>
          <w:tcPr>
            <w:tcW w:w="0" w:type="auto"/>
            <w:shd w:val="clear" w:color="auto" w:fill="auto"/>
            <w:noWrap/>
            <w:vAlign w:val="center"/>
            <w:hideMark/>
          </w:tcPr>
          <w:p w14:paraId="6D467DB3" w14:textId="77777777" w:rsidR="00D64922" w:rsidRPr="00D64922" w:rsidRDefault="00D64922" w:rsidP="00D64922">
            <w:pPr>
              <w:keepNext/>
              <w:spacing w:after="0"/>
              <w:jc w:val="right"/>
              <w:rPr>
                <w:sz w:val="20"/>
                <w:szCs w:val="20"/>
              </w:rPr>
            </w:pPr>
            <w:r w:rsidRPr="00D64922">
              <w:rPr>
                <w:sz w:val="20"/>
                <w:szCs w:val="20"/>
              </w:rPr>
              <w:t>50,400</w:t>
            </w:r>
          </w:p>
        </w:tc>
        <w:tc>
          <w:tcPr>
            <w:tcW w:w="0" w:type="auto"/>
            <w:shd w:val="clear" w:color="auto" w:fill="auto"/>
            <w:noWrap/>
            <w:vAlign w:val="center"/>
            <w:hideMark/>
          </w:tcPr>
          <w:p w14:paraId="44511DF5" w14:textId="77777777" w:rsidR="00D64922" w:rsidRPr="00D64922" w:rsidRDefault="00D64922" w:rsidP="00D64922">
            <w:pPr>
              <w:keepNext/>
              <w:spacing w:after="0"/>
              <w:jc w:val="right"/>
              <w:rPr>
                <w:sz w:val="20"/>
                <w:szCs w:val="20"/>
              </w:rPr>
            </w:pPr>
            <w:r w:rsidRPr="00D64922">
              <w:rPr>
                <w:sz w:val="20"/>
                <w:szCs w:val="20"/>
              </w:rPr>
              <w:t>50,400</w:t>
            </w:r>
          </w:p>
        </w:tc>
        <w:tc>
          <w:tcPr>
            <w:tcW w:w="0" w:type="auto"/>
            <w:shd w:val="clear" w:color="auto" w:fill="auto"/>
            <w:noWrap/>
            <w:vAlign w:val="center"/>
            <w:hideMark/>
          </w:tcPr>
          <w:p w14:paraId="76F7296D" w14:textId="77777777" w:rsidR="00D64922" w:rsidRPr="00D64922" w:rsidRDefault="00D64922" w:rsidP="00D64922">
            <w:pPr>
              <w:keepNext/>
              <w:spacing w:after="0"/>
              <w:jc w:val="right"/>
              <w:rPr>
                <w:sz w:val="20"/>
                <w:szCs w:val="20"/>
              </w:rPr>
            </w:pPr>
            <w:r w:rsidRPr="00D64922">
              <w:rPr>
                <w:sz w:val="20"/>
                <w:szCs w:val="20"/>
              </w:rPr>
              <w:t>71,100</w:t>
            </w:r>
          </w:p>
        </w:tc>
        <w:tc>
          <w:tcPr>
            <w:tcW w:w="0" w:type="auto"/>
            <w:shd w:val="clear" w:color="auto" w:fill="auto"/>
            <w:noWrap/>
            <w:vAlign w:val="center"/>
          </w:tcPr>
          <w:p w14:paraId="02FD2A3F"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DBDEC28" w14:textId="77777777" w:rsidTr="00D64922">
        <w:trPr>
          <w:cantSplit/>
          <w:jc w:val="center"/>
        </w:trPr>
        <w:tc>
          <w:tcPr>
            <w:tcW w:w="0" w:type="auto"/>
            <w:shd w:val="clear" w:color="auto" w:fill="auto"/>
            <w:noWrap/>
            <w:vAlign w:val="center"/>
            <w:hideMark/>
          </w:tcPr>
          <w:p w14:paraId="504066BD" w14:textId="77777777" w:rsidR="00D64922" w:rsidRPr="00D64922" w:rsidRDefault="00D64922" w:rsidP="00D64922">
            <w:pPr>
              <w:keepNext/>
              <w:spacing w:after="0"/>
              <w:jc w:val="right"/>
              <w:rPr>
                <w:sz w:val="20"/>
                <w:szCs w:val="20"/>
              </w:rPr>
            </w:pPr>
            <w:r w:rsidRPr="00D64922">
              <w:rPr>
                <w:sz w:val="20"/>
                <w:szCs w:val="20"/>
              </w:rPr>
              <w:t>1995</w:t>
            </w:r>
          </w:p>
        </w:tc>
        <w:tc>
          <w:tcPr>
            <w:tcW w:w="0" w:type="auto"/>
            <w:shd w:val="clear" w:color="auto" w:fill="auto"/>
            <w:noWrap/>
            <w:vAlign w:val="center"/>
            <w:hideMark/>
          </w:tcPr>
          <w:p w14:paraId="51B23794" w14:textId="2FAA118C" w:rsidR="00D64922" w:rsidRPr="00D64922" w:rsidRDefault="00D64922" w:rsidP="00D64922">
            <w:pPr>
              <w:spacing w:after="0"/>
              <w:jc w:val="right"/>
              <w:rPr>
                <w:sz w:val="20"/>
                <w:szCs w:val="20"/>
              </w:rPr>
            </w:pPr>
            <w:r w:rsidRPr="00D64922">
              <w:rPr>
                <w:color w:val="000000"/>
                <w:sz w:val="20"/>
                <w:szCs w:val="20"/>
              </w:rPr>
              <w:t>68,985</w:t>
            </w:r>
          </w:p>
        </w:tc>
        <w:tc>
          <w:tcPr>
            <w:tcW w:w="0" w:type="auto"/>
            <w:shd w:val="clear" w:color="auto" w:fill="auto"/>
            <w:noWrap/>
            <w:vAlign w:val="center"/>
            <w:hideMark/>
          </w:tcPr>
          <w:p w14:paraId="3D0AF737" w14:textId="77777777" w:rsidR="00D64922" w:rsidRPr="00D64922" w:rsidRDefault="00D64922" w:rsidP="00D64922">
            <w:pPr>
              <w:keepNext/>
              <w:spacing w:after="0"/>
              <w:jc w:val="right"/>
              <w:rPr>
                <w:sz w:val="20"/>
                <w:szCs w:val="20"/>
              </w:rPr>
            </w:pPr>
            <w:r w:rsidRPr="00D64922">
              <w:rPr>
                <w:sz w:val="20"/>
                <w:szCs w:val="20"/>
              </w:rPr>
              <w:t>69,200</w:t>
            </w:r>
          </w:p>
        </w:tc>
        <w:tc>
          <w:tcPr>
            <w:tcW w:w="0" w:type="auto"/>
            <w:shd w:val="clear" w:color="auto" w:fill="auto"/>
            <w:noWrap/>
            <w:vAlign w:val="center"/>
            <w:hideMark/>
          </w:tcPr>
          <w:p w14:paraId="68BAD9A3" w14:textId="77777777" w:rsidR="00D64922" w:rsidRPr="00D64922" w:rsidRDefault="00D64922" w:rsidP="00D64922">
            <w:pPr>
              <w:keepNext/>
              <w:spacing w:after="0"/>
              <w:jc w:val="right"/>
              <w:rPr>
                <w:sz w:val="20"/>
                <w:szCs w:val="20"/>
              </w:rPr>
            </w:pPr>
            <w:r w:rsidRPr="00D64922">
              <w:rPr>
                <w:sz w:val="20"/>
                <w:szCs w:val="20"/>
              </w:rPr>
              <w:t>69,200</w:t>
            </w:r>
          </w:p>
        </w:tc>
        <w:tc>
          <w:tcPr>
            <w:tcW w:w="0" w:type="auto"/>
            <w:shd w:val="clear" w:color="auto" w:fill="auto"/>
            <w:noWrap/>
            <w:vAlign w:val="center"/>
            <w:hideMark/>
          </w:tcPr>
          <w:p w14:paraId="633C2831" w14:textId="77777777" w:rsidR="00D64922" w:rsidRPr="00D64922" w:rsidRDefault="00D64922" w:rsidP="00D64922">
            <w:pPr>
              <w:keepNext/>
              <w:spacing w:after="0"/>
              <w:jc w:val="right"/>
              <w:rPr>
                <w:sz w:val="20"/>
                <w:szCs w:val="20"/>
              </w:rPr>
            </w:pPr>
            <w:r w:rsidRPr="00D64922">
              <w:rPr>
                <w:sz w:val="20"/>
                <w:szCs w:val="20"/>
              </w:rPr>
              <w:t>126,000</w:t>
            </w:r>
          </w:p>
        </w:tc>
        <w:tc>
          <w:tcPr>
            <w:tcW w:w="0" w:type="auto"/>
            <w:shd w:val="clear" w:color="auto" w:fill="auto"/>
            <w:noWrap/>
            <w:vAlign w:val="center"/>
          </w:tcPr>
          <w:p w14:paraId="15DEC1CF"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6151BC87" w14:textId="77777777" w:rsidTr="00D64922">
        <w:trPr>
          <w:cantSplit/>
          <w:jc w:val="center"/>
        </w:trPr>
        <w:tc>
          <w:tcPr>
            <w:tcW w:w="0" w:type="auto"/>
            <w:shd w:val="clear" w:color="auto" w:fill="auto"/>
            <w:noWrap/>
            <w:vAlign w:val="center"/>
            <w:hideMark/>
          </w:tcPr>
          <w:p w14:paraId="1A1978B9" w14:textId="77777777" w:rsidR="00D64922" w:rsidRPr="00D64922" w:rsidRDefault="00D64922" w:rsidP="00D64922">
            <w:pPr>
              <w:keepNext/>
              <w:spacing w:after="0"/>
              <w:jc w:val="right"/>
              <w:rPr>
                <w:sz w:val="20"/>
                <w:szCs w:val="20"/>
              </w:rPr>
            </w:pPr>
            <w:r w:rsidRPr="00D64922">
              <w:rPr>
                <w:sz w:val="20"/>
                <w:szCs w:val="20"/>
              </w:rPr>
              <w:t>1996</w:t>
            </w:r>
          </w:p>
        </w:tc>
        <w:tc>
          <w:tcPr>
            <w:tcW w:w="0" w:type="auto"/>
            <w:shd w:val="clear" w:color="auto" w:fill="auto"/>
            <w:noWrap/>
            <w:vAlign w:val="center"/>
            <w:hideMark/>
          </w:tcPr>
          <w:p w14:paraId="5E3921E7" w14:textId="25B904CE" w:rsidR="00D64922" w:rsidRPr="00D64922" w:rsidRDefault="00D64922" w:rsidP="00D64922">
            <w:pPr>
              <w:spacing w:after="0"/>
              <w:jc w:val="right"/>
              <w:rPr>
                <w:sz w:val="20"/>
                <w:szCs w:val="20"/>
              </w:rPr>
            </w:pPr>
            <w:r w:rsidRPr="00D64922">
              <w:rPr>
                <w:color w:val="000000"/>
                <w:sz w:val="20"/>
                <w:szCs w:val="20"/>
              </w:rPr>
              <w:t>68,279</w:t>
            </w:r>
          </w:p>
        </w:tc>
        <w:tc>
          <w:tcPr>
            <w:tcW w:w="0" w:type="auto"/>
            <w:shd w:val="clear" w:color="auto" w:fill="auto"/>
            <w:noWrap/>
            <w:vAlign w:val="center"/>
            <w:hideMark/>
          </w:tcPr>
          <w:p w14:paraId="50D68CCF" w14:textId="77777777" w:rsidR="00D64922" w:rsidRPr="00D64922" w:rsidRDefault="00D64922" w:rsidP="00D64922">
            <w:pPr>
              <w:keepNext/>
              <w:spacing w:after="0"/>
              <w:jc w:val="right"/>
              <w:rPr>
                <w:sz w:val="20"/>
                <w:szCs w:val="20"/>
              </w:rPr>
            </w:pPr>
            <w:r w:rsidRPr="00D64922">
              <w:rPr>
                <w:sz w:val="20"/>
                <w:szCs w:val="20"/>
              </w:rPr>
              <w:t>65,000</w:t>
            </w:r>
          </w:p>
        </w:tc>
        <w:tc>
          <w:tcPr>
            <w:tcW w:w="0" w:type="auto"/>
            <w:shd w:val="clear" w:color="auto" w:fill="auto"/>
            <w:noWrap/>
            <w:vAlign w:val="center"/>
            <w:hideMark/>
          </w:tcPr>
          <w:p w14:paraId="51E4BEA2" w14:textId="77777777" w:rsidR="00D64922" w:rsidRPr="00D64922" w:rsidRDefault="00D64922" w:rsidP="00D64922">
            <w:pPr>
              <w:keepNext/>
              <w:spacing w:after="0"/>
              <w:jc w:val="right"/>
              <w:rPr>
                <w:sz w:val="20"/>
                <w:szCs w:val="20"/>
              </w:rPr>
            </w:pPr>
            <w:r w:rsidRPr="00D64922">
              <w:rPr>
                <w:sz w:val="20"/>
                <w:szCs w:val="20"/>
              </w:rPr>
              <w:t>65,000</w:t>
            </w:r>
          </w:p>
        </w:tc>
        <w:tc>
          <w:tcPr>
            <w:tcW w:w="0" w:type="auto"/>
            <w:shd w:val="clear" w:color="auto" w:fill="auto"/>
            <w:noWrap/>
            <w:vAlign w:val="center"/>
            <w:hideMark/>
          </w:tcPr>
          <w:p w14:paraId="4F723A19" w14:textId="77777777" w:rsidR="00D64922" w:rsidRPr="00D64922" w:rsidRDefault="00D64922" w:rsidP="00D64922">
            <w:pPr>
              <w:keepNext/>
              <w:spacing w:after="0"/>
              <w:jc w:val="right"/>
              <w:rPr>
                <w:sz w:val="20"/>
                <w:szCs w:val="20"/>
              </w:rPr>
            </w:pPr>
            <w:r w:rsidRPr="00D64922">
              <w:rPr>
                <w:sz w:val="20"/>
                <w:szCs w:val="20"/>
              </w:rPr>
              <w:t>88,000</w:t>
            </w:r>
          </w:p>
        </w:tc>
        <w:tc>
          <w:tcPr>
            <w:tcW w:w="0" w:type="auto"/>
            <w:shd w:val="clear" w:color="auto" w:fill="auto"/>
            <w:noWrap/>
            <w:vAlign w:val="center"/>
          </w:tcPr>
          <w:p w14:paraId="6C2BA47A"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E8F303C" w14:textId="77777777" w:rsidTr="00D64922">
        <w:trPr>
          <w:cantSplit/>
          <w:jc w:val="center"/>
        </w:trPr>
        <w:tc>
          <w:tcPr>
            <w:tcW w:w="0" w:type="auto"/>
            <w:shd w:val="clear" w:color="auto" w:fill="auto"/>
            <w:noWrap/>
            <w:vAlign w:val="center"/>
            <w:hideMark/>
          </w:tcPr>
          <w:p w14:paraId="17BA6994" w14:textId="77777777" w:rsidR="00D64922" w:rsidRPr="00D64922" w:rsidRDefault="00D64922" w:rsidP="00D64922">
            <w:pPr>
              <w:keepNext/>
              <w:spacing w:after="0"/>
              <w:jc w:val="right"/>
              <w:rPr>
                <w:sz w:val="20"/>
                <w:szCs w:val="20"/>
              </w:rPr>
            </w:pPr>
            <w:r w:rsidRPr="00D64922">
              <w:rPr>
                <w:sz w:val="20"/>
                <w:szCs w:val="20"/>
              </w:rPr>
              <w:t>1997</w:t>
            </w:r>
          </w:p>
        </w:tc>
        <w:tc>
          <w:tcPr>
            <w:tcW w:w="0" w:type="auto"/>
            <w:shd w:val="clear" w:color="auto" w:fill="auto"/>
            <w:noWrap/>
            <w:vAlign w:val="center"/>
            <w:hideMark/>
          </w:tcPr>
          <w:p w14:paraId="657100C5" w14:textId="2712973B" w:rsidR="00D64922" w:rsidRPr="00D64922" w:rsidRDefault="00D64922" w:rsidP="00D64922">
            <w:pPr>
              <w:spacing w:after="0"/>
              <w:jc w:val="right"/>
              <w:rPr>
                <w:sz w:val="20"/>
                <w:szCs w:val="20"/>
              </w:rPr>
            </w:pPr>
            <w:r w:rsidRPr="00D64922">
              <w:rPr>
                <w:color w:val="000000"/>
                <w:sz w:val="20"/>
                <w:szCs w:val="20"/>
              </w:rPr>
              <w:t>77,170</w:t>
            </w:r>
          </w:p>
        </w:tc>
        <w:tc>
          <w:tcPr>
            <w:tcW w:w="0" w:type="auto"/>
            <w:shd w:val="clear" w:color="auto" w:fill="auto"/>
            <w:noWrap/>
            <w:vAlign w:val="center"/>
            <w:hideMark/>
          </w:tcPr>
          <w:p w14:paraId="3B3773A3" w14:textId="77777777" w:rsidR="00D64922" w:rsidRPr="00D64922" w:rsidRDefault="00D64922" w:rsidP="00D64922">
            <w:pPr>
              <w:keepNext/>
              <w:spacing w:after="0"/>
              <w:jc w:val="right"/>
              <w:rPr>
                <w:sz w:val="20"/>
                <w:szCs w:val="20"/>
              </w:rPr>
            </w:pPr>
            <w:r w:rsidRPr="00D64922">
              <w:rPr>
                <w:sz w:val="20"/>
                <w:szCs w:val="20"/>
              </w:rPr>
              <w:t>69,115</w:t>
            </w:r>
          </w:p>
        </w:tc>
        <w:tc>
          <w:tcPr>
            <w:tcW w:w="0" w:type="auto"/>
            <w:shd w:val="clear" w:color="auto" w:fill="auto"/>
            <w:noWrap/>
            <w:vAlign w:val="center"/>
            <w:hideMark/>
          </w:tcPr>
          <w:p w14:paraId="595C0789" w14:textId="77777777" w:rsidR="00D64922" w:rsidRPr="00D64922" w:rsidRDefault="00D64922" w:rsidP="00D64922">
            <w:pPr>
              <w:keepNext/>
              <w:spacing w:after="0"/>
              <w:jc w:val="right"/>
              <w:rPr>
                <w:sz w:val="20"/>
                <w:szCs w:val="20"/>
              </w:rPr>
            </w:pPr>
            <w:r w:rsidRPr="00D64922">
              <w:rPr>
                <w:sz w:val="20"/>
                <w:szCs w:val="20"/>
              </w:rPr>
              <w:t>81,500</w:t>
            </w:r>
          </w:p>
        </w:tc>
        <w:tc>
          <w:tcPr>
            <w:tcW w:w="0" w:type="auto"/>
            <w:shd w:val="clear" w:color="auto" w:fill="auto"/>
            <w:noWrap/>
            <w:vAlign w:val="center"/>
            <w:hideMark/>
          </w:tcPr>
          <w:p w14:paraId="3A99EC03" w14:textId="77777777" w:rsidR="00D64922" w:rsidRPr="00D64922" w:rsidRDefault="00D64922" w:rsidP="00D64922">
            <w:pPr>
              <w:keepNext/>
              <w:spacing w:after="0"/>
              <w:jc w:val="right"/>
              <w:rPr>
                <w:sz w:val="20"/>
                <w:szCs w:val="20"/>
              </w:rPr>
            </w:pPr>
            <w:r w:rsidRPr="00D64922">
              <w:rPr>
                <w:sz w:val="20"/>
                <w:szCs w:val="20"/>
              </w:rPr>
              <w:t>180,000</w:t>
            </w:r>
          </w:p>
        </w:tc>
        <w:tc>
          <w:tcPr>
            <w:tcW w:w="0" w:type="auto"/>
            <w:shd w:val="clear" w:color="auto" w:fill="auto"/>
            <w:noWrap/>
            <w:vAlign w:val="center"/>
          </w:tcPr>
          <w:p w14:paraId="3DFFEF61" w14:textId="77777777" w:rsidR="00D64922" w:rsidRPr="00D64922" w:rsidRDefault="00D64922" w:rsidP="00D64922">
            <w:pPr>
              <w:keepNext/>
              <w:spacing w:after="0"/>
              <w:jc w:val="right"/>
              <w:rPr>
                <w:sz w:val="20"/>
                <w:szCs w:val="20"/>
              </w:rPr>
            </w:pPr>
            <w:r w:rsidRPr="00D64922">
              <w:rPr>
                <w:sz w:val="20"/>
                <w:szCs w:val="20"/>
              </w:rPr>
              <w:t>12,385</w:t>
            </w:r>
          </w:p>
        </w:tc>
      </w:tr>
      <w:tr w:rsidR="00D64922" w:rsidRPr="00767449" w14:paraId="7339F069" w14:textId="77777777" w:rsidTr="00D64922">
        <w:trPr>
          <w:cantSplit/>
          <w:jc w:val="center"/>
        </w:trPr>
        <w:tc>
          <w:tcPr>
            <w:tcW w:w="0" w:type="auto"/>
            <w:shd w:val="clear" w:color="auto" w:fill="auto"/>
            <w:noWrap/>
            <w:vAlign w:val="center"/>
            <w:hideMark/>
          </w:tcPr>
          <w:p w14:paraId="763A3906" w14:textId="77777777" w:rsidR="00D64922" w:rsidRPr="00D64922" w:rsidRDefault="00D64922" w:rsidP="00D64922">
            <w:pPr>
              <w:keepNext/>
              <w:spacing w:after="0"/>
              <w:jc w:val="right"/>
              <w:rPr>
                <w:sz w:val="20"/>
                <w:szCs w:val="20"/>
              </w:rPr>
            </w:pPr>
            <w:r w:rsidRPr="00D64922">
              <w:rPr>
                <w:sz w:val="20"/>
                <w:szCs w:val="20"/>
              </w:rPr>
              <w:t>1998</w:t>
            </w:r>
          </w:p>
        </w:tc>
        <w:tc>
          <w:tcPr>
            <w:tcW w:w="0" w:type="auto"/>
            <w:shd w:val="clear" w:color="auto" w:fill="auto"/>
            <w:noWrap/>
            <w:vAlign w:val="center"/>
            <w:hideMark/>
          </w:tcPr>
          <w:p w14:paraId="32AA831B" w14:textId="3960B5F7" w:rsidR="00D64922" w:rsidRPr="00D64922" w:rsidRDefault="00D64922" w:rsidP="00D64922">
            <w:pPr>
              <w:spacing w:after="0"/>
              <w:jc w:val="right"/>
              <w:rPr>
                <w:sz w:val="20"/>
                <w:szCs w:val="20"/>
              </w:rPr>
            </w:pPr>
            <w:r w:rsidRPr="00D64922">
              <w:rPr>
                <w:color w:val="000000"/>
                <w:sz w:val="20"/>
                <w:szCs w:val="20"/>
              </w:rPr>
              <w:t>72,624</w:t>
            </w:r>
          </w:p>
        </w:tc>
        <w:tc>
          <w:tcPr>
            <w:tcW w:w="0" w:type="auto"/>
            <w:shd w:val="clear" w:color="auto" w:fill="auto"/>
            <w:noWrap/>
            <w:vAlign w:val="center"/>
            <w:hideMark/>
          </w:tcPr>
          <w:p w14:paraId="52747A40" w14:textId="77777777" w:rsidR="00D64922" w:rsidRPr="00D64922" w:rsidRDefault="00D64922" w:rsidP="00D64922">
            <w:pPr>
              <w:keepNext/>
              <w:spacing w:after="0"/>
              <w:jc w:val="right"/>
              <w:rPr>
                <w:sz w:val="20"/>
                <w:szCs w:val="20"/>
              </w:rPr>
            </w:pPr>
            <w:r w:rsidRPr="00D64922">
              <w:rPr>
                <w:sz w:val="20"/>
                <w:szCs w:val="20"/>
              </w:rPr>
              <w:t>66,060</w:t>
            </w:r>
          </w:p>
        </w:tc>
        <w:tc>
          <w:tcPr>
            <w:tcW w:w="0" w:type="auto"/>
            <w:shd w:val="clear" w:color="auto" w:fill="auto"/>
            <w:noWrap/>
            <w:vAlign w:val="center"/>
            <w:hideMark/>
          </w:tcPr>
          <w:p w14:paraId="5982C21D" w14:textId="77777777" w:rsidR="00D64922" w:rsidRPr="00D64922" w:rsidRDefault="00D64922" w:rsidP="00D64922">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085DBCB6" w14:textId="77777777" w:rsidR="00D64922" w:rsidRPr="00D64922" w:rsidRDefault="00D64922" w:rsidP="00D64922">
            <w:pPr>
              <w:keepNext/>
              <w:spacing w:after="0"/>
              <w:jc w:val="right"/>
              <w:rPr>
                <w:sz w:val="20"/>
                <w:szCs w:val="20"/>
              </w:rPr>
            </w:pPr>
            <w:r w:rsidRPr="00D64922">
              <w:rPr>
                <w:sz w:val="20"/>
                <w:szCs w:val="20"/>
              </w:rPr>
              <w:t>141,000</w:t>
            </w:r>
          </w:p>
        </w:tc>
        <w:tc>
          <w:tcPr>
            <w:tcW w:w="0" w:type="auto"/>
            <w:shd w:val="clear" w:color="auto" w:fill="auto"/>
            <w:noWrap/>
            <w:vAlign w:val="center"/>
          </w:tcPr>
          <w:p w14:paraId="0F1D545B" w14:textId="77777777" w:rsidR="00D64922" w:rsidRPr="00D64922" w:rsidRDefault="00D64922" w:rsidP="00D64922">
            <w:pPr>
              <w:keepNext/>
              <w:spacing w:after="0"/>
              <w:jc w:val="right"/>
              <w:rPr>
                <w:sz w:val="20"/>
                <w:szCs w:val="20"/>
              </w:rPr>
            </w:pPr>
            <w:r w:rsidRPr="00D64922">
              <w:rPr>
                <w:sz w:val="20"/>
                <w:szCs w:val="20"/>
              </w:rPr>
              <w:t>11,840</w:t>
            </w:r>
          </w:p>
        </w:tc>
      </w:tr>
      <w:tr w:rsidR="00D64922" w:rsidRPr="00767449" w14:paraId="0C4D2515" w14:textId="77777777" w:rsidTr="00D64922">
        <w:trPr>
          <w:cantSplit/>
          <w:jc w:val="center"/>
        </w:trPr>
        <w:tc>
          <w:tcPr>
            <w:tcW w:w="0" w:type="auto"/>
            <w:shd w:val="clear" w:color="auto" w:fill="auto"/>
            <w:noWrap/>
            <w:vAlign w:val="center"/>
            <w:hideMark/>
          </w:tcPr>
          <w:p w14:paraId="10C8E5AE" w14:textId="77777777" w:rsidR="00D64922" w:rsidRPr="00D64922" w:rsidRDefault="00D64922" w:rsidP="00D64922">
            <w:pPr>
              <w:keepNext/>
              <w:spacing w:after="0"/>
              <w:jc w:val="right"/>
              <w:rPr>
                <w:sz w:val="20"/>
                <w:szCs w:val="20"/>
              </w:rPr>
            </w:pPr>
            <w:r w:rsidRPr="00D64922">
              <w:rPr>
                <w:sz w:val="20"/>
                <w:szCs w:val="20"/>
              </w:rPr>
              <w:t>1999</w:t>
            </w:r>
          </w:p>
        </w:tc>
        <w:tc>
          <w:tcPr>
            <w:tcW w:w="0" w:type="auto"/>
            <w:shd w:val="clear" w:color="auto" w:fill="auto"/>
            <w:noWrap/>
            <w:vAlign w:val="center"/>
            <w:hideMark/>
          </w:tcPr>
          <w:p w14:paraId="06200FAB" w14:textId="60AE57EF" w:rsidR="00D64922" w:rsidRPr="00D64922" w:rsidRDefault="00D64922" w:rsidP="00D64922">
            <w:pPr>
              <w:spacing w:after="0"/>
              <w:jc w:val="right"/>
              <w:rPr>
                <w:sz w:val="20"/>
                <w:szCs w:val="20"/>
              </w:rPr>
            </w:pPr>
            <w:r w:rsidRPr="00D64922">
              <w:rPr>
                <w:color w:val="000000"/>
                <w:sz w:val="20"/>
                <w:szCs w:val="20"/>
              </w:rPr>
              <w:t>82,543</w:t>
            </w:r>
          </w:p>
        </w:tc>
        <w:tc>
          <w:tcPr>
            <w:tcW w:w="0" w:type="auto"/>
            <w:shd w:val="clear" w:color="auto" w:fill="auto"/>
            <w:noWrap/>
            <w:vAlign w:val="center"/>
            <w:hideMark/>
          </w:tcPr>
          <w:p w14:paraId="1705C33A" w14:textId="77777777" w:rsidR="00D64922" w:rsidRPr="00D64922" w:rsidRDefault="00D64922" w:rsidP="00D64922">
            <w:pPr>
              <w:keepNext/>
              <w:spacing w:after="0"/>
              <w:jc w:val="right"/>
              <w:rPr>
                <w:sz w:val="20"/>
                <w:szCs w:val="20"/>
              </w:rPr>
            </w:pPr>
            <w:r w:rsidRPr="00D64922">
              <w:rPr>
                <w:sz w:val="20"/>
                <w:szCs w:val="20"/>
              </w:rPr>
              <w:t>67,835</w:t>
            </w:r>
          </w:p>
        </w:tc>
        <w:tc>
          <w:tcPr>
            <w:tcW w:w="0" w:type="auto"/>
            <w:shd w:val="clear" w:color="auto" w:fill="auto"/>
            <w:noWrap/>
            <w:vAlign w:val="center"/>
            <w:hideMark/>
          </w:tcPr>
          <w:p w14:paraId="531F5313" w14:textId="77777777" w:rsidR="00D64922" w:rsidRPr="00D64922" w:rsidRDefault="00D64922" w:rsidP="00D64922">
            <w:pPr>
              <w:keepNext/>
              <w:spacing w:after="0"/>
              <w:jc w:val="right"/>
              <w:rPr>
                <w:sz w:val="20"/>
                <w:szCs w:val="20"/>
              </w:rPr>
            </w:pPr>
            <w:r w:rsidRPr="00D64922">
              <w:rPr>
                <w:sz w:val="20"/>
                <w:szCs w:val="20"/>
              </w:rPr>
              <w:t>84,400</w:t>
            </w:r>
          </w:p>
        </w:tc>
        <w:tc>
          <w:tcPr>
            <w:tcW w:w="0" w:type="auto"/>
            <w:shd w:val="clear" w:color="auto" w:fill="auto"/>
            <w:noWrap/>
            <w:vAlign w:val="center"/>
            <w:hideMark/>
          </w:tcPr>
          <w:p w14:paraId="73C2D2EC" w14:textId="77777777" w:rsidR="00D64922" w:rsidRPr="00D64922" w:rsidRDefault="00D64922" w:rsidP="00D64922">
            <w:pPr>
              <w:keepNext/>
              <w:spacing w:after="0"/>
              <w:jc w:val="right"/>
              <w:rPr>
                <w:sz w:val="20"/>
                <w:szCs w:val="20"/>
              </w:rPr>
            </w:pPr>
            <w:r w:rsidRPr="00D64922">
              <w:rPr>
                <w:sz w:val="20"/>
                <w:szCs w:val="20"/>
              </w:rPr>
              <w:t>134,000</w:t>
            </w:r>
          </w:p>
        </w:tc>
        <w:tc>
          <w:tcPr>
            <w:tcW w:w="0" w:type="auto"/>
            <w:shd w:val="clear" w:color="auto" w:fill="auto"/>
            <w:noWrap/>
            <w:vAlign w:val="center"/>
          </w:tcPr>
          <w:p w14:paraId="14228B78" w14:textId="77777777" w:rsidR="00D64922" w:rsidRPr="00D64922" w:rsidRDefault="00D64922" w:rsidP="00D64922">
            <w:pPr>
              <w:keepNext/>
              <w:spacing w:after="0"/>
              <w:jc w:val="right"/>
              <w:rPr>
                <w:sz w:val="20"/>
                <w:szCs w:val="20"/>
              </w:rPr>
            </w:pPr>
            <w:r w:rsidRPr="00D64922">
              <w:rPr>
                <w:sz w:val="20"/>
                <w:szCs w:val="20"/>
              </w:rPr>
              <w:t>16,565</w:t>
            </w:r>
          </w:p>
        </w:tc>
      </w:tr>
      <w:tr w:rsidR="00D64922" w:rsidRPr="00767449" w14:paraId="2794708C" w14:textId="77777777" w:rsidTr="00D64922">
        <w:trPr>
          <w:cantSplit/>
          <w:jc w:val="center"/>
        </w:trPr>
        <w:tc>
          <w:tcPr>
            <w:tcW w:w="0" w:type="auto"/>
            <w:shd w:val="clear" w:color="auto" w:fill="auto"/>
            <w:noWrap/>
            <w:vAlign w:val="center"/>
            <w:hideMark/>
          </w:tcPr>
          <w:p w14:paraId="069449BC" w14:textId="77777777" w:rsidR="00D64922" w:rsidRPr="00D64922" w:rsidRDefault="00D64922" w:rsidP="00D64922">
            <w:pPr>
              <w:keepNext/>
              <w:spacing w:after="0"/>
              <w:jc w:val="right"/>
              <w:rPr>
                <w:sz w:val="20"/>
                <w:szCs w:val="20"/>
              </w:rPr>
            </w:pPr>
            <w:r w:rsidRPr="00D64922">
              <w:rPr>
                <w:sz w:val="20"/>
                <w:szCs w:val="20"/>
              </w:rPr>
              <w:t>2000</w:t>
            </w:r>
          </w:p>
        </w:tc>
        <w:tc>
          <w:tcPr>
            <w:tcW w:w="0" w:type="auto"/>
            <w:shd w:val="clear" w:color="auto" w:fill="auto"/>
            <w:noWrap/>
            <w:vAlign w:val="center"/>
            <w:hideMark/>
          </w:tcPr>
          <w:p w14:paraId="01DD6022" w14:textId="3F2745AB" w:rsidR="00D64922" w:rsidRPr="00D64922" w:rsidRDefault="00D64922" w:rsidP="00D64922">
            <w:pPr>
              <w:spacing w:after="0"/>
              <w:jc w:val="right"/>
              <w:rPr>
                <w:sz w:val="20"/>
                <w:szCs w:val="20"/>
              </w:rPr>
            </w:pPr>
            <w:r w:rsidRPr="00D64922">
              <w:rPr>
                <w:color w:val="000000"/>
                <w:sz w:val="20"/>
                <w:szCs w:val="20"/>
              </w:rPr>
              <w:t>66,551</w:t>
            </w:r>
          </w:p>
        </w:tc>
        <w:tc>
          <w:tcPr>
            <w:tcW w:w="0" w:type="auto"/>
            <w:shd w:val="clear" w:color="auto" w:fill="auto"/>
            <w:noWrap/>
            <w:vAlign w:val="center"/>
            <w:hideMark/>
          </w:tcPr>
          <w:p w14:paraId="24BD999F" w14:textId="77777777" w:rsidR="00D64922" w:rsidRPr="00D64922" w:rsidRDefault="00D64922" w:rsidP="00D64922">
            <w:pPr>
              <w:keepNext/>
              <w:spacing w:after="0"/>
              <w:jc w:val="right"/>
              <w:rPr>
                <w:sz w:val="20"/>
                <w:szCs w:val="20"/>
              </w:rPr>
            </w:pPr>
            <w:r w:rsidRPr="00D64922">
              <w:rPr>
                <w:sz w:val="20"/>
                <w:szCs w:val="20"/>
              </w:rPr>
              <w:t>59,800</w:t>
            </w:r>
          </w:p>
        </w:tc>
        <w:tc>
          <w:tcPr>
            <w:tcW w:w="0" w:type="auto"/>
            <w:shd w:val="clear" w:color="auto" w:fill="auto"/>
            <w:noWrap/>
            <w:vAlign w:val="center"/>
            <w:hideMark/>
          </w:tcPr>
          <w:p w14:paraId="18BB351E" w14:textId="77777777" w:rsidR="00D64922" w:rsidRPr="00D64922" w:rsidRDefault="00D64922" w:rsidP="00D64922">
            <w:pPr>
              <w:keepNext/>
              <w:spacing w:after="0"/>
              <w:jc w:val="right"/>
              <w:rPr>
                <w:sz w:val="20"/>
                <w:szCs w:val="20"/>
              </w:rPr>
            </w:pPr>
            <w:r w:rsidRPr="00D64922">
              <w:rPr>
                <w:sz w:val="20"/>
                <w:szCs w:val="20"/>
              </w:rPr>
              <w:t>76,400</w:t>
            </w:r>
          </w:p>
        </w:tc>
        <w:tc>
          <w:tcPr>
            <w:tcW w:w="0" w:type="auto"/>
            <w:shd w:val="clear" w:color="auto" w:fill="auto"/>
            <w:noWrap/>
            <w:vAlign w:val="center"/>
            <w:hideMark/>
          </w:tcPr>
          <w:p w14:paraId="60F18DE6" w14:textId="77777777" w:rsidR="00D64922" w:rsidRPr="00D64922" w:rsidRDefault="00D64922" w:rsidP="00D64922">
            <w:pPr>
              <w:keepNext/>
              <w:spacing w:after="0"/>
              <w:jc w:val="right"/>
              <w:rPr>
                <w:sz w:val="20"/>
                <w:szCs w:val="20"/>
              </w:rPr>
            </w:pPr>
            <w:r w:rsidRPr="00D64922">
              <w:rPr>
                <w:sz w:val="20"/>
                <w:szCs w:val="20"/>
              </w:rPr>
              <w:t>102,000</w:t>
            </w:r>
          </w:p>
        </w:tc>
        <w:tc>
          <w:tcPr>
            <w:tcW w:w="0" w:type="auto"/>
            <w:shd w:val="clear" w:color="auto" w:fill="auto"/>
            <w:noWrap/>
            <w:vAlign w:val="center"/>
          </w:tcPr>
          <w:p w14:paraId="2DDD8DC4" w14:textId="77777777" w:rsidR="00D64922" w:rsidRPr="00D64922" w:rsidRDefault="00D64922" w:rsidP="00D64922">
            <w:pPr>
              <w:keepNext/>
              <w:spacing w:after="0"/>
              <w:jc w:val="right"/>
              <w:rPr>
                <w:sz w:val="20"/>
                <w:szCs w:val="20"/>
              </w:rPr>
            </w:pPr>
            <w:r w:rsidRPr="00D64922">
              <w:rPr>
                <w:sz w:val="20"/>
                <w:szCs w:val="20"/>
              </w:rPr>
              <w:t>17,685</w:t>
            </w:r>
          </w:p>
        </w:tc>
      </w:tr>
      <w:tr w:rsidR="00D64922" w:rsidRPr="00767449" w14:paraId="539B2A96" w14:textId="77777777" w:rsidTr="00D64922">
        <w:trPr>
          <w:cantSplit/>
          <w:jc w:val="center"/>
        </w:trPr>
        <w:tc>
          <w:tcPr>
            <w:tcW w:w="0" w:type="auto"/>
            <w:shd w:val="clear" w:color="auto" w:fill="auto"/>
            <w:noWrap/>
            <w:vAlign w:val="center"/>
            <w:hideMark/>
          </w:tcPr>
          <w:p w14:paraId="04AE6442" w14:textId="77777777" w:rsidR="00D64922" w:rsidRPr="00D64922" w:rsidRDefault="00D64922" w:rsidP="00D64922">
            <w:pPr>
              <w:keepNext/>
              <w:spacing w:after="0"/>
              <w:jc w:val="right"/>
              <w:rPr>
                <w:sz w:val="20"/>
                <w:szCs w:val="20"/>
              </w:rPr>
            </w:pPr>
            <w:r w:rsidRPr="00D64922">
              <w:rPr>
                <w:sz w:val="20"/>
                <w:szCs w:val="20"/>
              </w:rPr>
              <w:t>2001</w:t>
            </w:r>
          </w:p>
        </w:tc>
        <w:tc>
          <w:tcPr>
            <w:tcW w:w="0" w:type="auto"/>
            <w:shd w:val="clear" w:color="auto" w:fill="auto"/>
            <w:noWrap/>
            <w:vAlign w:val="center"/>
            <w:hideMark/>
          </w:tcPr>
          <w:p w14:paraId="3148F0B3" w14:textId="3D608B9C" w:rsidR="00D64922" w:rsidRPr="00D64922" w:rsidRDefault="00D64922" w:rsidP="00D64922">
            <w:pPr>
              <w:spacing w:after="0"/>
              <w:jc w:val="right"/>
              <w:rPr>
                <w:sz w:val="20"/>
                <w:szCs w:val="20"/>
              </w:rPr>
            </w:pPr>
            <w:r w:rsidRPr="00D64922">
              <w:rPr>
                <w:color w:val="000000"/>
                <w:sz w:val="20"/>
                <w:szCs w:val="20"/>
              </w:rPr>
              <w:t>51,531</w:t>
            </w:r>
          </w:p>
        </w:tc>
        <w:tc>
          <w:tcPr>
            <w:tcW w:w="0" w:type="auto"/>
            <w:shd w:val="clear" w:color="auto" w:fill="auto"/>
            <w:noWrap/>
            <w:vAlign w:val="center"/>
            <w:hideMark/>
          </w:tcPr>
          <w:p w14:paraId="5646C9C2" w14:textId="77777777" w:rsidR="00D64922" w:rsidRPr="00D64922" w:rsidRDefault="00D64922" w:rsidP="00D64922">
            <w:pPr>
              <w:keepNext/>
              <w:spacing w:after="0"/>
              <w:jc w:val="right"/>
              <w:rPr>
                <w:sz w:val="20"/>
                <w:szCs w:val="20"/>
              </w:rPr>
            </w:pPr>
            <w:r w:rsidRPr="00D64922">
              <w:rPr>
                <w:sz w:val="20"/>
                <w:szCs w:val="20"/>
              </w:rPr>
              <w:t>52,110</w:t>
            </w:r>
          </w:p>
        </w:tc>
        <w:tc>
          <w:tcPr>
            <w:tcW w:w="0" w:type="auto"/>
            <w:shd w:val="clear" w:color="auto" w:fill="auto"/>
            <w:noWrap/>
            <w:vAlign w:val="center"/>
            <w:hideMark/>
          </w:tcPr>
          <w:p w14:paraId="74B7034C" w14:textId="77777777" w:rsidR="00D64922" w:rsidRPr="00D64922" w:rsidRDefault="00D64922" w:rsidP="00D64922">
            <w:pPr>
              <w:keepNext/>
              <w:spacing w:after="0"/>
              <w:jc w:val="right"/>
              <w:rPr>
                <w:sz w:val="20"/>
                <w:szCs w:val="20"/>
              </w:rPr>
            </w:pPr>
            <w:r w:rsidRPr="00D64922">
              <w:rPr>
                <w:sz w:val="20"/>
                <w:szCs w:val="20"/>
              </w:rPr>
              <w:t>67,800</w:t>
            </w:r>
          </w:p>
        </w:tc>
        <w:tc>
          <w:tcPr>
            <w:tcW w:w="0" w:type="auto"/>
            <w:shd w:val="clear" w:color="auto" w:fill="auto"/>
            <w:noWrap/>
            <w:vAlign w:val="center"/>
            <w:hideMark/>
          </w:tcPr>
          <w:p w14:paraId="2C066310" w14:textId="77777777" w:rsidR="00D64922" w:rsidRPr="00D64922" w:rsidRDefault="00D64922" w:rsidP="00D64922">
            <w:pPr>
              <w:keepNext/>
              <w:spacing w:after="0"/>
              <w:jc w:val="right"/>
              <w:rPr>
                <w:sz w:val="20"/>
                <w:szCs w:val="20"/>
              </w:rPr>
            </w:pPr>
            <w:r w:rsidRPr="00D64922">
              <w:rPr>
                <w:sz w:val="20"/>
                <w:szCs w:val="20"/>
              </w:rPr>
              <w:t>91,200</w:t>
            </w:r>
          </w:p>
        </w:tc>
        <w:tc>
          <w:tcPr>
            <w:tcW w:w="0" w:type="auto"/>
            <w:shd w:val="clear" w:color="auto" w:fill="auto"/>
            <w:noWrap/>
            <w:vAlign w:val="center"/>
          </w:tcPr>
          <w:p w14:paraId="0C131862" w14:textId="77777777" w:rsidR="00D64922" w:rsidRPr="00D64922" w:rsidRDefault="00D64922" w:rsidP="00D64922">
            <w:pPr>
              <w:keepNext/>
              <w:spacing w:after="0"/>
              <w:jc w:val="right"/>
              <w:rPr>
                <w:sz w:val="20"/>
                <w:szCs w:val="20"/>
              </w:rPr>
            </w:pPr>
            <w:r w:rsidRPr="00D64922">
              <w:rPr>
                <w:sz w:val="20"/>
                <w:szCs w:val="20"/>
              </w:rPr>
              <w:t>15,690</w:t>
            </w:r>
          </w:p>
        </w:tc>
      </w:tr>
      <w:tr w:rsidR="00D64922" w:rsidRPr="00767449" w14:paraId="77359360" w14:textId="77777777" w:rsidTr="00D64922">
        <w:trPr>
          <w:cantSplit/>
          <w:jc w:val="center"/>
        </w:trPr>
        <w:tc>
          <w:tcPr>
            <w:tcW w:w="0" w:type="auto"/>
            <w:shd w:val="clear" w:color="auto" w:fill="auto"/>
            <w:noWrap/>
            <w:vAlign w:val="center"/>
            <w:hideMark/>
          </w:tcPr>
          <w:p w14:paraId="02BDA52C" w14:textId="77777777" w:rsidR="00D64922" w:rsidRPr="00D64922" w:rsidRDefault="00D64922" w:rsidP="00D64922">
            <w:pPr>
              <w:keepNext/>
              <w:spacing w:after="0"/>
              <w:jc w:val="right"/>
              <w:rPr>
                <w:sz w:val="20"/>
                <w:szCs w:val="20"/>
              </w:rPr>
            </w:pPr>
            <w:r w:rsidRPr="00D64922">
              <w:rPr>
                <w:sz w:val="20"/>
                <w:szCs w:val="20"/>
              </w:rPr>
              <w:t>2002</w:t>
            </w:r>
          </w:p>
        </w:tc>
        <w:tc>
          <w:tcPr>
            <w:tcW w:w="0" w:type="auto"/>
            <w:shd w:val="clear" w:color="auto" w:fill="auto"/>
            <w:noWrap/>
            <w:vAlign w:val="center"/>
            <w:hideMark/>
          </w:tcPr>
          <w:p w14:paraId="407632F2" w14:textId="014F4AED" w:rsidR="00D64922" w:rsidRPr="00D64922" w:rsidRDefault="00D64922" w:rsidP="00D64922">
            <w:pPr>
              <w:spacing w:after="0"/>
              <w:jc w:val="right"/>
              <w:rPr>
                <w:sz w:val="20"/>
                <w:szCs w:val="20"/>
              </w:rPr>
            </w:pPr>
            <w:r w:rsidRPr="00D64922">
              <w:rPr>
                <w:color w:val="000000"/>
                <w:sz w:val="20"/>
                <w:szCs w:val="20"/>
              </w:rPr>
              <w:t>54,638</w:t>
            </w:r>
          </w:p>
        </w:tc>
        <w:tc>
          <w:tcPr>
            <w:tcW w:w="0" w:type="auto"/>
            <w:shd w:val="clear" w:color="auto" w:fill="auto"/>
            <w:noWrap/>
            <w:vAlign w:val="center"/>
            <w:hideMark/>
          </w:tcPr>
          <w:p w14:paraId="118D3CF8" w14:textId="77777777" w:rsidR="00D64922" w:rsidRPr="00D64922" w:rsidRDefault="00D64922" w:rsidP="00D64922">
            <w:pPr>
              <w:keepNext/>
              <w:spacing w:after="0"/>
              <w:jc w:val="right"/>
              <w:rPr>
                <w:sz w:val="20"/>
                <w:szCs w:val="20"/>
              </w:rPr>
            </w:pPr>
            <w:r w:rsidRPr="00D64922">
              <w:rPr>
                <w:sz w:val="20"/>
                <w:szCs w:val="20"/>
              </w:rPr>
              <w:t>44,230</w:t>
            </w:r>
          </w:p>
        </w:tc>
        <w:tc>
          <w:tcPr>
            <w:tcW w:w="0" w:type="auto"/>
            <w:shd w:val="clear" w:color="auto" w:fill="auto"/>
            <w:noWrap/>
            <w:vAlign w:val="center"/>
            <w:hideMark/>
          </w:tcPr>
          <w:p w14:paraId="7268B269" w14:textId="77777777" w:rsidR="00D64922" w:rsidRPr="00D64922" w:rsidRDefault="00D64922" w:rsidP="00D64922">
            <w:pPr>
              <w:keepNext/>
              <w:spacing w:after="0"/>
              <w:jc w:val="right"/>
              <w:rPr>
                <w:sz w:val="20"/>
                <w:szCs w:val="20"/>
              </w:rPr>
            </w:pPr>
            <w:r w:rsidRPr="00D64922">
              <w:rPr>
                <w:sz w:val="20"/>
                <w:szCs w:val="20"/>
              </w:rPr>
              <w:t>57,600</w:t>
            </w:r>
          </w:p>
        </w:tc>
        <w:tc>
          <w:tcPr>
            <w:tcW w:w="0" w:type="auto"/>
            <w:shd w:val="clear" w:color="auto" w:fill="auto"/>
            <w:noWrap/>
            <w:vAlign w:val="center"/>
            <w:hideMark/>
          </w:tcPr>
          <w:p w14:paraId="35914874" w14:textId="77777777" w:rsidR="00D64922" w:rsidRPr="00D64922" w:rsidRDefault="00D64922" w:rsidP="00D64922">
            <w:pPr>
              <w:keepNext/>
              <w:spacing w:after="0"/>
              <w:jc w:val="right"/>
              <w:rPr>
                <w:sz w:val="20"/>
                <w:szCs w:val="20"/>
              </w:rPr>
            </w:pPr>
            <w:r w:rsidRPr="00D64922">
              <w:rPr>
                <w:sz w:val="20"/>
                <w:szCs w:val="20"/>
              </w:rPr>
              <w:t>77,100</w:t>
            </w:r>
          </w:p>
        </w:tc>
        <w:tc>
          <w:tcPr>
            <w:tcW w:w="0" w:type="auto"/>
            <w:shd w:val="clear" w:color="auto" w:fill="auto"/>
            <w:noWrap/>
            <w:vAlign w:val="center"/>
          </w:tcPr>
          <w:p w14:paraId="2195499B" w14:textId="77777777" w:rsidR="00D64922" w:rsidRPr="00D64922" w:rsidRDefault="00D64922" w:rsidP="00D64922">
            <w:pPr>
              <w:keepNext/>
              <w:spacing w:after="0"/>
              <w:jc w:val="right"/>
              <w:rPr>
                <w:sz w:val="20"/>
                <w:szCs w:val="20"/>
              </w:rPr>
            </w:pPr>
            <w:r w:rsidRPr="00D64922">
              <w:rPr>
                <w:sz w:val="20"/>
                <w:szCs w:val="20"/>
              </w:rPr>
              <w:t>13,370</w:t>
            </w:r>
          </w:p>
        </w:tc>
      </w:tr>
      <w:tr w:rsidR="00D64922" w:rsidRPr="00767449" w14:paraId="0947B75B" w14:textId="77777777" w:rsidTr="00D64922">
        <w:trPr>
          <w:cantSplit/>
          <w:jc w:val="center"/>
        </w:trPr>
        <w:tc>
          <w:tcPr>
            <w:tcW w:w="0" w:type="auto"/>
            <w:shd w:val="clear" w:color="auto" w:fill="auto"/>
            <w:noWrap/>
            <w:vAlign w:val="center"/>
            <w:hideMark/>
          </w:tcPr>
          <w:p w14:paraId="5D63C26F" w14:textId="77777777" w:rsidR="00D64922" w:rsidRPr="00D64922" w:rsidRDefault="00D64922" w:rsidP="00D64922">
            <w:pPr>
              <w:keepNext/>
              <w:spacing w:after="0"/>
              <w:jc w:val="right"/>
              <w:rPr>
                <w:sz w:val="20"/>
                <w:szCs w:val="20"/>
              </w:rPr>
            </w:pPr>
            <w:r w:rsidRPr="00D64922">
              <w:rPr>
                <w:sz w:val="20"/>
                <w:szCs w:val="20"/>
              </w:rPr>
              <w:t>2003</w:t>
            </w:r>
          </w:p>
        </w:tc>
        <w:tc>
          <w:tcPr>
            <w:tcW w:w="0" w:type="auto"/>
            <w:shd w:val="clear" w:color="auto" w:fill="auto"/>
            <w:noWrap/>
            <w:vAlign w:val="center"/>
            <w:hideMark/>
          </w:tcPr>
          <w:p w14:paraId="57270034" w14:textId="696C3CD1" w:rsidR="00D64922" w:rsidRPr="00D64922" w:rsidRDefault="00D64922" w:rsidP="00D64922">
            <w:pPr>
              <w:spacing w:after="0"/>
              <w:jc w:val="right"/>
              <w:rPr>
                <w:sz w:val="20"/>
                <w:szCs w:val="20"/>
              </w:rPr>
            </w:pPr>
            <w:r w:rsidRPr="00D64922">
              <w:rPr>
                <w:color w:val="000000"/>
                <w:sz w:val="20"/>
                <w:szCs w:val="20"/>
              </w:rPr>
              <w:t>52,582</w:t>
            </w:r>
          </w:p>
        </w:tc>
        <w:tc>
          <w:tcPr>
            <w:tcW w:w="0" w:type="auto"/>
            <w:shd w:val="clear" w:color="auto" w:fill="auto"/>
            <w:noWrap/>
            <w:vAlign w:val="center"/>
            <w:hideMark/>
          </w:tcPr>
          <w:p w14:paraId="0E3FA99A" w14:textId="77777777" w:rsidR="00D64922" w:rsidRPr="00D64922" w:rsidRDefault="00D64922" w:rsidP="00D64922">
            <w:pPr>
              <w:keepNext/>
              <w:spacing w:after="0"/>
              <w:jc w:val="right"/>
              <w:rPr>
                <w:sz w:val="20"/>
                <w:szCs w:val="20"/>
              </w:rPr>
            </w:pPr>
            <w:r w:rsidRPr="00D64922">
              <w:rPr>
                <w:sz w:val="20"/>
                <w:szCs w:val="20"/>
              </w:rPr>
              <w:t>40,540</w:t>
            </w:r>
          </w:p>
        </w:tc>
        <w:tc>
          <w:tcPr>
            <w:tcW w:w="0" w:type="auto"/>
            <w:shd w:val="clear" w:color="auto" w:fill="auto"/>
            <w:noWrap/>
            <w:vAlign w:val="center"/>
            <w:hideMark/>
          </w:tcPr>
          <w:p w14:paraId="3B5A4333" w14:textId="77777777" w:rsidR="00D64922" w:rsidRPr="00D64922" w:rsidRDefault="00D64922" w:rsidP="00D64922">
            <w:pPr>
              <w:keepNext/>
              <w:spacing w:after="0"/>
              <w:jc w:val="right"/>
              <w:rPr>
                <w:sz w:val="20"/>
                <w:szCs w:val="20"/>
              </w:rPr>
            </w:pPr>
            <w:r w:rsidRPr="00D64922">
              <w:rPr>
                <w:sz w:val="20"/>
                <w:szCs w:val="20"/>
              </w:rPr>
              <w:t>52,800</w:t>
            </w:r>
          </w:p>
        </w:tc>
        <w:tc>
          <w:tcPr>
            <w:tcW w:w="0" w:type="auto"/>
            <w:shd w:val="clear" w:color="auto" w:fill="auto"/>
            <w:noWrap/>
            <w:vAlign w:val="center"/>
            <w:hideMark/>
          </w:tcPr>
          <w:p w14:paraId="10D0D598" w14:textId="77777777" w:rsidR="00D64922" w:rsidRPr="00D64922" w:rsidRDefault="00D64922" w:rsidP="00D64922">
            <w:pPr>
              <w:keepNext/>
              <w:spacing w:after="0"/>
              <w:jc w:val="right"/>
              <w:rPr>
                <w:sz w:val="20"/>
                <w:szCs w:val="20"/>
              </w:rPr>
            </w:pPr>
            <w:r w:rsidRPr="00D64922">
              <w:rPr>
                <w:sz w:val="20"/>
                <w:szCs w:val="20"/>
              </w:rPr>
              <w:t>70,100</w:t>
            </w:r>
          </w:p>
        </w:tc>
        <w:tc>
          <w:tcPr>
            <w:tcW w:w="0" w:type="auto"/>
            <w:shd w:val="clear" w:color="auto" w:fill="auto"/>
            <w:noWrap/>
            <w:vAlign w:val="center"/>
          </w:tcPr>
          <w:p w14:paraId="369EE86F" w14:textId="77777777" w:rsidR="00D64922" w:rsidRPr="00D64922" w:rsidRDefault="00D64922" w:rsidP="00D64922">
            <w:pPr>
              <w:keepNext/>
              <w:spacing w:after="0"/>
              <w:jc w:val="right"/>
              <w:rPr>
                <w:sz w:val="20"/>
                <w:szCs w:val="20"/>
              </w:rPr>
            </w:pPr>
            <w:r w:rsidRPr="00D64922">
              <w:rPr>
                <w:sz w:val="20"/>
                <w:szCs w:val="20"/>
              </w:rPr>
              <w:t>12,260</w:t>
            </w:r>
          </w:p>
        </w:tc>
      </w:tr>
      <w:tr w:rsidR="00D64922" w:rsidRPr="00767449" w14:paraId="6DE3B8FF" w14:textId="77777777" w:rsidTr="00D64922">
        <w:trPr>
          <w:cantSplit/>
          <w:jc w:val="center"/>
        </w:trPr>
        <w:tc>
          <w:tcPr>
            <w:tcW w:w="0" w:type="auto"/>
            <w:shd w:val="clear" w:color="auto" w:fill="auto"/>
            <w:noWrap/>
            <w:vAlign w:val="center"/>
            <w:hideMark/>
          </w:tcPr>
          <w:p w14:paraId="1F51C70C" w14:textId="77777777" w:rsidR="00D64922" w:rsidRPr="00D64922" w:rsidRDefault="00D64922" w:rsidP="00D64922">
            <w:pPr>
              <w:keepNext/>
              <w:spacing w:after="0"/>
              <w:jc w:val="right"/>
              <w:rPr>
                <w:sz w:val="20"/>
                <w:szCs w:val="20"/>
              </w:rPr>
            </w:pPr>
            <w:r w:rsidRPr="00D64922">
              <w:rPr>
                <w:sz w:val="20"/>
                <w:szCs w:val="20"/>
              </w:rPr>
              <w:t>2004</w:t>
            </w:r>
          </w:p>
        </w:tc>
        <w:tc>
          <w:tcPr>
            <w:tcW w:w="0" w:type="auto"/>
            <w:shd w:val="clear" w:color="auto" w:fill="auto"/>
            <w:noWrap/>
            <w:vAlign w:val="center"/>
            <w:hideMark/>
          </w:tcPr>
          <w:p w14:paraId="1F4DD88D" w14:textId="7DEFA891" w:rsidR="00D64922" w:rsidRPr="00D64922" w:rsidRDefault="00D64922" w:rsidP="00D64922">
            <w:pPr>
              <w:spacing w:after="0"/>
              <w:jc w:val="right"/>
              <w:rPr>
                <w:sz w:val="20"/>
                <w:szCs w:val="20"/>
              </w:rPr>
            </w:pPr>
            <w:r w:rsidRPr="00D64922">
              <w:rPr>
                <w:color w:val="000000"/>
                <w:sz w:val="20"/>
                <w:szCs w:val="20"/>
              </w:rPr>
              <w:t>56,623</w:t>
            </w:r>
          </w:p>
        </w:tc>
        <w:tc>
          <w:tcPr>
            <w:tcW w:w="0" w:type="auto"/>
            <w:shd w:val="clear" w:color="auto" w:fill="auto"/>
            <w:noWrap/>
            <w:vAlign w:val="center"/>
            <w:hideMark/>
          </w:tcPr>
          <w:p w14:paraId="08794DC0" w14:textId="77777777" w:rsidR="00D64922" w:rsidRPr="00D64922" w:rsidRDefault="00D64922" w:rsidP="00D64922">
            <w:pPr>
              <w:keepNext/>
              <w:spacing w:after="0"/>
              <w:jc w:val="right"/>
              <w:rPr>
                <w:sz w:val="20"/>
                <w:szCs w:val="20"/>
              </w:rPr>
            </w:pPr>
            <w:r w:rsidRPr="00D64922">
              <w:rPr>
                <w:sz w:val="20"/>
                <w:szCs w:val="20"/>
              </w:rPr>
              <w:t>48,033</w:t>
            </w:r>
          </w:p>
        </w:tc>
        <w:tc>
          <w:tcPr>
            <w:tcW w:w="0" w:type="auto"/>
            <w:shd w:val="clear" w:color="auto" w:fill="auto"/>
            <w:noWrap/>
            <w:vAlign w:val="center"/>
            <w:hideMark/>
          </w:tcPr>
          <w:p w14:paraId="30A87EE4" w14:textId="77777777" w:rsidR="00D64922" w:rsidRPr="00D64922" w:rsidRDefault="00D64922" w:rsidP="00D64922">
            <w:pPr>
              <w:keepNext/>
              <w:spacing w:after="0"/>
              <w:jc w:val="right"/>
              <w:rPr>
                <w:sz w:val="20"/>
                <w:szCs w:val="20"/>
              </w:rPr>
            </w:pPr>
            <w:r w:rsidRPr="00D64922">
              <w:rPr>
                <w:sz w:val="20"/>
                <w:szCs w:val="20"/>
              </w:rPr>
              <w:t>62,810</w:t>
            </w:r>
          </w:p>
        </w:tc>
        <w:tc>
          <w:tcPr>
            <w:tcW w:w="0" w:type="auto"/>
            <w:shd w:val="clear" w:color="auto" w:fill="auto"/>
            <w:noWrap/>
            <w:vAlign w:val="center"/>
            <w:hideMark/>
          </w:tcPr>
          <w:p w14:paraId="4B18B6E3" w14:textId="77777777" w:rsidR="00D64922" w:rsidRPr="00D64922" w:rsidRDefault="00D64922" w:rsidP="00D64922">
            <w:pPr>
              <w:keepNext/>
              <w:spacing w:after="0"/>
              <w:jc w:val="right"/>
              <w:rPr>
                <w:sz w:val="20"/>
                <w:szCs w:val="20"/>
              </w:rPr>
            </w:pPr>
            <w:r w:rsidRPr="00D64922">
              <w:rPr>
                <w:sz w:val="20"/>
                <w:szCs w:val="20"/>
              </w:rPr>
              <w:t>102,000</w:t>
            </w:r>
          </w:p>
        </w:tc>
        <w:tc>
          <w:tcPr>
            <w:tcW w:w="0" w:type="auto"/>
            <w:shd w:val="clear" w:color="auto" w:fill="auto"/>
            <w:noWrap/>
            <w:vAlign w:val="center"/>
          </w:tcPr>
          <w:p w14:paraId="0E2CF5F0" w14:textId="77777777" w:rsidR="00D64922" w:rsidRPr="00D64922" w:rsidRDefault="00D64922" w:rsidP="00D64922">
            <w:pPr>
              <w:keepNext/>
              <w:spacing w:after="0"/>
              <w:jc w:val="right"/>
              <w:rPr>
                <w:sz w:val="20"/>
                <w:szCs w:val="20"/>
              </w:rPr>
            </w:pPr>
            <w:r w:rsidRPr="00D64922">
              <w:rPr>
                <w:sz w:val="20"/>
                <w:szCs w:val="20"/>
              </w:rPr>
              <w:t>14,777</w:t>
            </w:r>
          </w:p>
        </w:tc>
      </w:tr>
      <w:tr w:rsidR="00D64922" w:rsidRPr="00767449" w14:paraId="5F7CF4BD" w14:textId="77777777" w:rsidTr="00D64922">
        <w:trPr>
          <w:cantSplit/>
          <w:jc w:val="center"/>
        </w:trPr>
        <w:tc>
          <w:tcPr>
            <w:tcW w:w="0" w:type="auto"/>
            <w:shd w:val="clear" w:color="auto" w:fill="auto"/>
            <w:noWrap/>
            <w:vAlign w:val="center"/>
            <w:hideMark/>
          </w:tcPr>
          <w:p w14:paraId="543D1369" w14:textId="77777777" w:rsidR="00D64922" w:rsidRPr="00D64922" w:rsidRDefault="00D64922" w:rsidP="00D64922">
            <w:pPr>
              <w:keepNext/>
              <w:spacing w:after="0"/>
              <w:jc w:val="right"/>
              <w:rPr>
                <w:sz w:val="20"/>
                <w:szCs w:val="20"/>
              </w:rPr>
            </w:pPr>
            <w:r w:rsidRPr="00D64922">
              <w:rPr>
                <w:sz w:val="20"/>
                <w:szCs w:val="20"/>
              </w:rPr>
              <w:t>2005</w:t>
            </w:r>
          </w:p>
        </w:tc>
        <w:tc>
          <w:tcPr>
            <w:tcW w:w="0" w:type="auto"/>
            <w:shd w:val="clear" w:color="auto" w:fill="auto"/>
            <w:noWrap/>
            <w:vAlign w:val="center"/>
            <w:hideMark/>
          </w:tcPr>
          <w:p w14:paraId="461E77E3" w14:textId="44AC99BB" w:rsidR="00D64922" w:rsidRPr="00D64922" w:rsidRDefault="00D64922" w:rsidP="00D64922">
            <w:pPr>
              <w:spacing w:after="0"/>
              <w:jc w:val="right"/>
              <w:rPr>
                <w:sz w:val="20"/>
                <w:szCs w:val="20"/>
              </w:rPr>
            </w:pPr>
            <w:r w:rsidRPr="00D64922">
              <w:rPr>
                <w:color w:val="000000"/>
                <w:sz w:val="20"/>
                <w:szCs w:val="20"/>
              </w:rPr>
              <w:t>47,585</w:t>
            </w:r>
          </w:p>
        </w:tc>
        <w:tc>
          <w:tcPr>
            <w:tcW w:w="0" w:type="auto"/>
            <w:shd w:val="clear" w:color="auto" w:fill="auto"/>
            <w:noWrap/>
            <w:vAlign w:val="center"/>
            <w:hideMark/>
          </w:tcPr>
          <w:p w14:paraId="19EA2A04" w14:textId="77777777" w:rsidR="00D64922" w:rsidRPr="00D64922" w:rsidRDefault="00D64922" w:rsidP="00D64922">
            <w:pPr>
              <w:keepNext/>
              <w:spacing w:after="0"/>
              <w:jc w:val="right"/>
              <w:rPr>
                <w:sz w:val="20"/>
                <w:szCs w:val="20"/>
              </w:rPr>
            </w:pPr>
            <w:r w:rsidRPr="00D64922">
              <w:rPr>
                <w:sz w:val="20"/>
                <w:szCs w:val="20"/>
              </w:rPr>
              <w:t>44,433</w:t>
            </w:r>
          </w:p>
        </w:tc>
        <w:tc>
          <w:tcPr>
            <w:tcW w:w="0" w:type="auto"/>
            <w:shd w:val="clear" w:color="auto" w:fill="auto"/>
            <w:noWrap/>
            <w:vAlign w:val="center"/>
            <w:hideMark/>
          </w:tcPr>
          <w:p w14:paraId="475A9A2B" w14:textId="77777777" w:rsidR="00D64922" w:rsidRPr="00D64922" w:rsidRDefault="00D64922" w:rsidP="00D64922">
            <w:pPr>
              <w:keepNext/>
              <w:spacing w:after="0"/>
              <w:jc w:val="right"/>
              <w:rPr>
                <w:sz w:val="20"/>
                <w:szCs w:val="20"/>
              </w:rPr>
            </w:pPr>
            <w:r w:rsidRPr="00D64922">
              <w:rPr>
                <w:sz w:val="20"/>
                <w:szCs w:val="20"/>
              </w:rPr>
              <w:t>58,100</w:t>
            </w:r>
          </w:p>
        </w:tc>
        <w:tc>
          <w:tcPr>
            <w:tcW w:w="0" w:type="auto"/>
            <w:shd w:val="clear" w:color="auto" w:fill="auto"/>
            <w:noWrap/>
            <w:vAlign w:val="center"/>
            <w:hideMark/>
          </w:tcPr>
          <w:p w14:paraId="79D93EBB" w14:textId="77777777" w:rsidR="00D64922" w:rsidRPr="00D64922" w:rsidRDefault="00D64922" w:rsidP="00D64922">
            <w:pPr>
              <w:keepNext/>
              <w:spacing w:after="0"/>
              <w:jc w:val="right"/>
              <w:rPr>
                <w:sz w:val="20"/>
                <w:szCs w:val="20"/>
              </w:rPr>
            </w:pPr>
            <w:r w:rsidRPr="00D64922">
              <w:rPr>
                <w:sz w:val="20"/>
                <w:szCs w:val="20"/>
              </w:rPr>
              <w:t>86,200</w:t>
            </w:r>
          </w:p>
        </w:tc>
        <w:tc>
          <w:tcPr>
            <w:tcW w:w="0" w:type="auto"/>
            <w:shd w:val="clear" w:color="auto" w:fill="auto"/>
            <w:noWrap/>
            <w:vAlign w:val="center"/>
          </w:tcPr>
          <w:p w14:paraId="1E488758" w14:textId="77777777" w:rsidR="00D64922" w:rsidRPr="00D64922" w:rsidRDefault="00D64922" w:rsidP="00D64922">
            <w:pPr>
              <w:keepNext/>
              <w:spacing w:after="0"/>
              <w:jc w:val="right"/>
              <w:rPr>
                <w:sz w:val="20"/>
                <w:szCs w:val="20"/>
              </w:rPr>
            </w:pPr>
            <w:r w:rsidRPr="00D64922">
              <w:rPr>
                <w:sz w:val="20"/>
                <w:szCs w:val="20"/>
              </w:rPr>
              <w:t>13,667</w:t>
            </w:r>
          </w:p>
        </w:tc>
      </w:tr>
      <w:tr w:rsidR="00D64922" w:rsidRPr="00767449" w14:paraId="58E9A84C" w14:textId="77777777" w:rsidTr="00D64922">
        <w:trPr>
          <w:cantSplit/>
          <w:jc w:val="center"/>
        </w:trPr>
        <w:tc>
          <w:tcPr>
            <w:tcW w:w="0" w:type="auto"/>
            <w:shd w:val="clear" w:color="auto" w:fill="auto"/>
            <w:noWrap/>
            <w:vAlign w:val="center"/>
            <w:hideMark/>
          </w:tcPr>
          <w:p w14:paraId="57C5D239" w14:textId="77777777" w:rsidR="00D64922" w:rsidRPr="00D64922" w:rsidRDefault="00D64922" w:rsidP="00D64922">
            <w:pPr>
              <w:keepNext/>
              <w:spacing w:after="0"/>
              <w:jc w:val="right"/>
              <w:rPr>
                <w:sz w:val="20"/>
                <w:szCs w:val="20"/>
              </w:rPr>
            </w:pPr>
            <w:r w:rsidRPr="00D64922">
              <w:rPr>
                <w:sz w:val="20"/>
                <w:szCs w:val="20"/>
              </w:rPr>
              <w:t>2006</w:t>
            </w:r>
          </w:p>
        </w:tc>
        <w:tc>
          <w:tcPr>
            <w:tcW w:w="0" w:type="auto"/>
            <w:shd w:val="clear" w:color="auto" w:fill="auto"/>
            <w:noWrap/>
            <w:vAlign w:val="center"/>
            <w:hideMark/>
          </w:tcPr>
          <w:p w14:paraId="5B1EAD32" w14:textId="079138E2" w:rsidR="00D64922" w:rsidRPr="00D64922" w:rsidRDefault="00D64922" w:rsidP="00D64922">
            <w:pPr>
              <w:spacing w:after="0"/>
              <w:jc w:val="right"/>
              <w:rPr>
                <w:sz w:val="20"/>
                <w:szCs w:val="20"/>
              </w:rPr>
            </w:pPr>
            <w:r w:rsidRPr="00D64922">
              <w:rPr>
                <w:color w:val="000000"/>
                <w:sz w:val="20"/>
                <w:szCs w:val="20"/>
              </w:rPr>
              <w:t>47,897</w:t>
            </w:r>
          </w:p>
        </w:tc>
        <w:tc>
          <w:tcPr>
            <w:tcW w:w="0" w:type="auto"/>
            <w:shd w:val="clear" w:color="auto" w:fill="auto"/>
            <w:noWrap/>
            <w:vAlign w:val="center"/>
            <w:hideMark/>
          </w:tcPr>
          <w:p w14:paraId="42E744DC" w14:textId="77777777" w:rsidR="00D64922" w:rsidRPr="00D64922" w:rsidRDefault="00D64922" w:rsidP="00D64922">
            <w:pPr>
              <w:keepNext/>
              <w:spacing w:after="0"/>
              <w:jc w:val="right"/>
              <w:rPr>
                <w:sz w:val="20"/>
                <w:szCs w:val="20"/>
              </w:rPr>
            </w:pPr>
            <w:r w:rsidRPr="00D64922">
              <w:rPr>
                <w:sz w:val="20"/>
                <w:szCs w:val="20"/>
              </w:rPr>
              <w:t>52,264</w:t>
            </w:r>
          </w:p>
        </w:tc>
        <w:tc>
          <w:tcPr>
            <w:tcW w:w="0" w:type="auto"/>
            <w:shd w:val="clear" w:color="auto" w:fill="auto"/>
            <w:noWrap/>
            <w:vAlign w:val="center"/>
            <w:hideMark/>
          </w:tcPr>
          <w:p w14:paraId="3D4982C4" w14:textId="77777777" w:rsidR="00D64922" w:rsidRPr="00D64922" w:rsidRDefault="00D64922" w:rsidP="00D64922">
            <w:pPr>
              <w:keepNext/>
              <w:spacing w:after="0"/>
              <w:jc w:val="right"/>
              <w:rPr>
                <w:sz w:val="20"/>
                <w:szCs w:val="20"/>
              </w:rPr>
            </w:pPr>
            <w:r w:rsidRPr="00D64922">
              <w:rPr>
                <w:sz w:val="20"/>
                <w:szCs w:val="20"/>
              </w:rPr>
              <w:t>68,859</w:t>
            </w:r>
          </w:p>
        </w:tc>
        <w:tc>
          <w:tcPr>
            <w:tcW w:w="0" w:type="auto"/>
            <w:shd w:val="clear" w:color="auto" w:fill="auto"/>
            <w:noWrap/>
            <w:vAlign w:val="center"/>
            <w:hideMark/>
          </w:tcPr>
          <w:p w14:paraId="482A60AF" w14:textId="77777777" w:rsidR="00D64922" w:rsidRPr="00D64922" w:rsidRDefault="00D64922" w:rsidP="00D64922">
            <w:pPr>
              <w:keepNext/>
              <w:spacing w:after="0"/>
              <w:jc w:val="right"/>
              <w:rPr>
                <w:sz w:val="20"/>
                <w:szCs w:val="20"/>
              </w:rPr>
            </w:pPr>
            <w:r w:rsidRPr="00D64922">
              <w:rPr>
                <w:sz w:val="20"/>
                <w:szCs w:val="20"/>
              </w:rPr>
              <w:t>95,500</w:t>
            </w:r>
          </w:p>
        </w:tc>
        <w:tc>
          <w:tcPr>
            <w:tcW w:w="0" w:type="auto"/>
            <w:shd w:val="clear" w:color="auto" w:fill="auto"/>
            <w:noWrap/>
            <w:vAlign w:val="center"/>
          </w:tcPr>
          <w:p w14:paraId="1CCBFE5B" w14:textId="77777777" w:rsidR="00D64922" w:rsidRPr="00D64922" w:rsidRDefault="00D64922" w:rsidP="00D64922">
            <w:pPr>
              <w:keepNext/>
              <w:spacing w:after="0"/>
              <w:jc w:val="right"/>
              <w:rPr>
                <w:sz w:val="20"/>
                <w:szCs w:val="20"/>
              </w:rPr>
            </w:pPr>
            <w:r w:rsidRPr="00D64922">
              <w:rPr>
                <w:sz w:val="20"/>
                <w:szCs w:val="20"/>
              </w:rPr>
              <w:t>16,595</w:t>
            </w:r>
          </w:p>
        </w:tc>
      </w:tr>
      <w:tr w:rsidR="00D64922" w:rsidRPr="00767449" w14:paraId="7A883870" w14:textId="77777777" w:rsidTr="00D64922">
        <w:trPr>
          <w:cantSplit/>
          <w:jc w:val="center"/>
        </w:trPr>
        <w:tc>
          <w:tcPr>
            <w:tcW w:w="0" w:type="auto"/>
            <w:shd w:val="clear" w:color="auto" w:fill="auto"/>
            <w:noWrap/>
            <w:vAlign w:val="center"/>
            <w:hideMark/>
          </w:tcPr>
          <w:p w14:paraId="16EA5124" w14:textId="77777777" w:rsidR="00D64922" w:rsidRPr="00D64922" w:rsidRDefault="00D64922" w:rsidP="00D64922">
            <w:pPr>
              <w:keepNext/>
              <w:spacing w:after="0"/>
              <w:jc w:val="right"/>
              <w:rPr>
                <w:sz w:val="20"/>
                <w:szCs w:val="20"/>
              </w:rPr>
            </w:pPr>
            <w:r w:rsidRPr="00D64922">
              <w:rPr>
                <w:sz w:val="20"/>
                <w:szCs w:val="20"/>
              </w:rPr>
              <w:t>2007</w:t>
            </w:r>
          </w:p>
        </w:tc>
        <w:tc>
          <w:tcPr>
            <w:tcW w:w="0" w:type="auto"/>
            <w:shd w:val="clear" w:color="auto" w:fill="auto"/>
            <w:noWrap/>
            <w:vAlign w:val="center"/>
            <w:hideMark/>
          </w:tcPr>
          <w:p w14:paraId="36378A46" w14:textId="55CDCEF8" w:rsidR="00D64922" w:rsidRPr="00D64922" w:rsidRDefault="00D64922" w:rsidP="00D64922">
            <w:pPr>
              <w:spacing w:after="0"/>
              <w:jc w:val="right"/>
              <w:rPr>
                <w:sz w:val="20"/>
                <w:szCs w:val="20"/>
              </w:rPr>
            </w:pPr>
            <w:r w:rsidRPr="00D64922">
              <w:rPr>
                <w:color w:val="000000"/>
                <w:sz w:val="20"/>
                <w:szCs w:val="20"/>
              </w:rPr>
              <w:t>52,261</w:t>
            </w:r>
          </w:p>
        </w:tc>
        <w:tc>
          <w:tcPr>
            <w:tcW w:w="0" w:type="auto"/>
            <w:shd w:val="clear" w:color="auto" w:fill="auto"/>
            <w:noWrap/>
            <w:vAlign w:val="center"/>
            <w:hideMark/>
          </w:tcPr>
          <w:p w14:paraId="0BC0821D" w14:textId="77777777" w:rsidR="00D64922" w:rsidRPr="00D64922" w:rsidRDefault="00D64922" w:rsidP="00D64922">
            <w:pPr>
              <w:keepNext/>
              <w:spacing w:after="0"/>
              <w:jc w:val="right"/>
              <w:rPr>
                <w:sz w:val="20"/>
                <w:szCs w:val="20"/>
              </w:rPr>
            </w:pPr>
            <w:r w:rsidRPr="00D64922">
              <w:rPr>
                <w:sz w:val="20"/>
                <w:szCs w:val="20"/>
              </w:rPr>
              <w:t>52,264</w:t>
            </w:r>
          </w:p>
        </w:tc>
        <w:tc>
          <w:tcPr>
            <w:tcW w:w="0" w:type="auto"/>
            <w:shd w:val="clear" w:color="auto" w:fill="auto"/>
            <w:noWrap/>
            <w:vAlign w:val="center"/>
            <w:hideMark/>
          </w:tcPr>
          <w:p w14:paraId="734C4E7A" w14:textId="77777777" w:rsidR="00D64922" w:rsidRPr="00D64922" w:rsidRDefault="00D64922" w:rsidP="00D64922">
            <w:pPr>
              <w:keepNext/>
              <w:spacing w:after="0"/>
              <w:jc w:val="right"/>
              <w:rPr>
                <w:sz w:val="20"/>
                <w:szCs w:val="20"/>
              </w:rPr>
            </w:pPr>
            <w:r w:rsidRPr="00D64922">
              <w:rPr>
                <w:sz w:val="20"/>
                <w:szCs w:val="20"/>
              </w:rPr>
              <w:t>68,859</w:t>
            </w:r>
          </w:p>
        </w:tc>
        <w:tc>
          <w:tcPr>
            <w:tcW w:w="0" w:type="auto"/>
            <w:shd w:val="clear" w:color="auto" w:fill="auto"/>
            <w:noWrap/>
            <w:vAlign w:val="center"/>
            <w:hideMark/>
          </w:tcPr>
          <w:p w14:paraId="516B8426" w14:textId="77777777" w:rsidR="00D64922" w:rsidRPr="00D64922" w:rsidRDefault="00D64922" w:rsidP="00D64922">
            <w:pPr>
              <w:keepNext/>
              <w:spacing w:after="0"/>
              <w:jc w:val="right"/>
              <w:rPr>
                <w:sz w:val="20"/>
                <w:szCs w:val="20"/>
              </w:rPr>
            </w:pPr>
            <w:r w:rsidRPr="00D64922">
              <w:rPr>
                <w:sz w:val="20"/>
                <w:szCs w:val="20"/>
              </w:rPr>
              <w:t>97,600</w:t>
            </w:r>
          </w:p>
        </w:tc>
        <w:tc>
          <w:tcPr>
            <w:tcW w:w="0" w:type="auto"/>
            <w:shd w:val="clear" w:color="auto" w:fill="auto"/>
            <w:noWrap/>
            <w:vAlign w:val="center"/>
          </w:tcPr>
          <w:p w14:paraId="24B979F3" w14:textId="77777777" w:rsidR="00D64922" w:rsidRPr="00D64922" w:rsidRDefault="00D64922" w:rsidP="00D64922">
            <w:pPr>
              <w:keepNext/>
              <w:spacing w:after="0"/>
              <w:jc w:val="right"/>
              <w:rPr>
                <w:sz w:val="20"/>
                <w:szCs w:val="20"/>
              </w:rPr>
            </w:pPr>
            <w:r w:rsidRPr="00D64922">
              <w:rPr>
                <w:sz w:val="20"/>
                <w:szCs w:val="20"/>
              </w:rPr>
              <w:t>16,595</w:t>
            </w:r>
          </w:p>
        </w:tc>
      </w:tr>
      <w:tr w:rsidR="00D64922" w:rsidRPr="00767449" w14:paraId="72964D76" w14:textId="77777777" w:rsidTr="00D64922">
        <w:trPr>
          <w:cantSplit/>
          <w:jc w:val="center"/>
        </w:trPr>
        <w:tc>
          <w:tcPr>
            <w:tcW w:w="0" w:type="auto"/>
            <w:shd w:val="clear" w:color="auto" w:fill="auto"/>
            <w:noWrap/>
            <w:vAlign w:val="center"/>
            <w:hideMark/>
          </w:tcPr>
          <w:p w14:paraId="56EA26BC" w14:textId="77777777" w:rsidR="00D64922" w:rsidRPr="00D64922" w:rsidRDefault="00D64922" w:rsidP="00D64922">
            <w:pPr>
              <w:keepNext/>
              <w:spacing w:after="0"/>
              <w:jc w:val="right"/>
              <w:rPr>
                <w:sz w:val="20"/>
                <w:szCs w:val="20"/>
              </w:rPr>
            </w:pPr>
            <w:r w:rsidRPr="00D64922">
              <w:rPr>
                <w:sz w:val="20"/>
                <w:szCs w:val="20"/>
              </w:rPr>
              <w:t>2008</w:t>
            </w:r>
          </w:p>
        </w:tc>
        <w:tc>
          <w:tcPr>
            <w:tcW w:w="0" w:type="auto"/>
            <w:shd w:val="clear" w:color="auto" w:fill="auto"/>
            <w:noWrap/>
            <w:vAlign w:val="center"/>
            <w:hideMark/>
          </w:tcPr>
          <w:p w14:paraId="6FDCD27C" w14:textId="6B606D26" w:rsidR="00D64922" w:rsidRPr="00D64922" w:rsidRDefault="00D64922" w:rsidP="00D64922">
            <w:pPr>
              <w:spacing w:after="0"/>
              <w:jc w:val="right"/>
              <w:rPr>
                <w:sz w:val="20"/>
                <w:szCs w:val="20"/>
              </w:rPr>
            </w:pPr>
            <w:r w:rsidRPr="00D64922">
              <w:rPr>
                <w:color w:val="000000"/>
                <w:sz w:val="20"/>
                <w:szCs w:val="20"/>
              </w:rPr>
              <w:t>59,014</w:t>
            </w:r>
          </w:p>
        </w:tc>
        <w:tc>
          <w:tcPr>
            <w:tcW w:w="852" w:type="dxa"/>
            <w:shd w:val="clear" w:color="auto" w:fill="auto"/>
            <w:noWrap/>
            <w:vAlign w:val="center"/>
            <w:hideMark/>
          </w:tcPr>
          <w:p w14:paraId="0583D73C" w14:textId="77777777" w:rsidR="00D64922" w:rsidRPr="00D64922" w:rsidRDefault="00D64922" w:rsidP="00D64922">
            <w:pPr>
              <w:keepNext/>
              <w:spacing w:after="0"/>
              <w:jc w:val="right"/>
              <w:rPr>
                <w:sz w:val="20"/>
                <w:szCs w:val="20"/>
              </w:rPr>
            </w:pPr>
            <w:r w:rsidRPr="00D64922">
              <w:rPr>
                <w:sz w:val="20"/>
                <w:szCs w:val="20"/>
              </w:rPr>
              <w:t>50,269</w:t>
            </w:r>
          </w:p>
        </w:tc>
        <w:tc>
          <w:tcPr>
            <w:tcW w:w="1397" w:type="dxa"/>
            <w:shd w:val="clear" w:color="auto" w:fill="auto"/>
            <w:noWrap/>
            <w:vAlign w:val="center"/>
            <w:hideMark/>
          </w:tcPr>
          <w:p w14:paraId="2DE4D9C3" w14:textId="77777777" w:rsidR="00D64922" w:rsidRPr="00D64922" w:rsidRDefault="00D64922" w:rsidP="00D64922">
            <w:pPr>
              <w:keepNext/>
              <w:spacing w:after="0"/>
              <w:jc w:val="right"/>
              <w:rPr>
                <w:sz w:val="20"/>
                <w:szCs w:val="20"/>
              </w:rPr>
            </w:pPr>
            <w:r w:rsidRPr="00D64922">
              <w:rPr>
                <w:sz w:val="20"/>
                <w:szCs w:val="20"/>
              </w:rPr>
              <w:t>64,493</w:t>
            </w:r>
          </w:p>
        </w:tc>
        <w:tc>
          <w:tcPr>
            <w:tcW w:w="0" w:type="auto"/>
            <w:shd w:val="clear" w:color="auto" w:fill="auto"/>
            <w:noWrap/>
            <w:vAlign w:val="center"/>
            <w:hideMark/>
          </w:tcPr>
          <w:p w14:paraId="3F82D3D3" w14:textId="77777777" w:rsidR="00D64922" w:rsidRPr="00D64922" w:rsidRDefault="00D64922" w:rsidP="00D64922">
            <w:pPr>
              <w:keepNext/>
              <w:spacing w:after="0"/>
              <w:jc w:val="right"/>
              <w:rPr>
                <w:sz w:val="20"/>
                <w:szCs w:val="20"/>
              </w:rPr>
            </w:pPr>
            <w:r w:rsidRPr="00D64922">
              <w:rPr>
                <w:sz w:val="20"/>
                <w:szCs w:val="20"/>
              </w:rPr>
              <w:t>88,660</w:t>
            </w:r>
          </w:p>
        </w:tc>
        <w:tc>
          <w:tcPr>
            <w:tcW w:w="0" w:type="auto"/>
            <w:shd w:val="clear" w:color="auto" w:fill="auto"/>
            <w:noWrap/>
            <w:vAlign w:val="center"/>
          </w:tcPr>
          <w:p w14:paraId="19051228" w14:textId="77777777" w:rsidR="00D64922" w:rsidRPr="00D64922" w:rsidRDefault="00D64922" w:rsidP="00D64922">
            <w:pPr>
              <w:keepNext/>
              <w:spacing w:after="0"/>
              <w:jc w:val="right"/>
              <w:rPr>
                <w:sz w:val="20"/>
                <w:szCs w:val="20"/>
              </w:rPr>
            </w:pPr>
            <w:r w:rsidRPr="00D64922">
              <w:rPr>
                <w:sz w:val="20"/>
                <w:szCs w:val="20"/>
              </w:rPr>
              <w:t>16,224</w:t>
            </w:r>
          </w:p>
        </w:tc>
      </w:tr>
      <w:tr w:rsidR="00D64922" w:rsidRPr="00767449" w14:paraId="0B9A44CF" w14:textId="77777777" w:rsidTr="00D64922">
        <w:trPr>
          <w:cantSplit/>
          <w:jc w:val="center"/>
        </w:trPr>
        <w:tc>
          <w:tcPr>
            <w:tcW w:w="0" w:type="auto"/>
            <w:shd w:val="clear" w:color="auto" w:fill="auto"/>
            <w:noWrap/>
            <w:vAlign w:val="center"/>
            <w:hideMark/>
          </w:tcPr>
          <w:p w14:paraId="0B26AC45" w14:textId="77777777" w:rsidR="00D64922" w:rsidRPr="00D64922" w:rsidRDefault="00D64922" w:rsidP="00D64922">
            <w:pPr>
              <w:keepNext/>
              <w:spacing w:after="0"/>
              <w:jc w:val="right"/>
              <w:rPr>
                <w:sz w:val="20"/>
                <w:szCs w:val="20"/>
              </w:rPr>
            </w:pPr>
            <w:r w:rsidRPr="00D64922">
              <w:rPr>
                <w:sz w:val="20"/>
                <w:szCs w:val="20"/>
              </w:rPr>
              <w:t>2009</w:t>
            </w:r>
          </w:p>
        </w:tc>
        <w:tc>
          <w:tcPr>
            <w:tcW w:w="0" w:type="auto"/>
            <w:shd w:val="clear" w:color="auto" w:fill="auto"/>
            <w:noWrap/>
            <w:vAlign w:val="center"/>
            <w:hideMark/>
          </w:tcPr>
          <w:p w14:paraId="65AB850B" w14:textId="05F74591" w:rsidR="00D64922" w:rsidRPr="00D64922" w:rsidRDefault="00D64922" w:rsidP="00D64922">
            <w:pPr>
              <w:spacing w:after="0"/>
              <w:jc w:val="right"/>
              <w:rPr>
                <w:sz w:val="20"/>
                <w:szCs w:val="20"/>
              </w:rPr>
            </w:pPr>
            <w:r w:rsidRPr="00D64922">
              <w:rPr>
                <w:color w:val="000000"/>
                <w:sz w:val="20"/>
                <w:szCs w:val="20"/>
              </w:rPr>
              <w:t>53,196</w:t>
            </w:r>
          </w:p>
        </w:tc>
        <w:tc>
          <w:tcPr>
            <w:tcW w:w="852" w:type="dxa"/>
            <w:shd w:val="clear" w:color="auto" w:fill="auto"/>
            <w:noWrap/>
            <w:vAlign w:val="center"/>
            <w:hideMark/>
          </w:tcPr>
          <w:p w14:paraId="001BD6C2" w14:textId="77777777" w:rsidR="00D64922" w:rsidRPr="00D64922" w:rsidRDefault="00D64922" w:rsidP="00D64922">
            <w:pPr>
              <w:keepNext/>
              <w:spacing w:after="0"/>
              <w:jc w:val="right"/>
              <w:rPr>
                <w:sz w:val="20"/>
                <w:szCs w:val="20"/>
              </w:rPr>
            </w:pPr>
            <w:r w:rsidRPr="00D64922">
              <w:rPr>
                <w:sz w:val="20"/>
                <w:szCs w:val="20"/>
              </w:rPr>
              <w:t>41,807</w:t>
            </w:r>
          </w:p>
        </w:tc>
        <w:tc>
          <w:tcPr>
            <w:tcW w:w="1397" w:type="dxa"/>
            <w:shd w:val="clear" w:color="auto" w:fill="auto"/>
            <w:noWrap/>
            <w:vAlign w:val="center"/>
            <w:hideMark/>
          </w:tcPr>
          <w:p w14:paraId="470A8932" w14:textId="77777777" w:rsidR="00D64922" w:rsidRPr="00D64922" w:rsidRDefault="00D64922" w:rsidP="00D64922">
            <w:pPr>
              <w:keepNext/>
              <w:spacing w:after="0"/>
              <w:jc w:val="right"/>
              <w:rPr>
                <w:sz w:val="20"/>
                <w:szCs w:val="20"/>
              </w:rPr>
            </w:pPr>
            <w:r w:rsidRPr="00D64922">
              <w:rPr>
                <w:sz w:val="20"/>
                <w:szCs w:val="20"/>
              </w:rPr>
              <w:t>55,300</w:t>
            </w:r>
          </w:p>
        </w:tc>
        <w:tc>
          <w:tcPr>
            <w:tcW w:w="0" w:type="auto"/>
            <w:shd w:val="clear" w:color="auto" w:fill="auto"/>
            <w:noWrap/>
            <w:vAlign w:val="center"/>
            <w:hideMark/>
          </w:tcPr>
          <w:p w14:paraId="7A3E3042" w14:textId="77777777" w:rsidR="00D64922" w:rsidRPr="00D64922" w:rsidRDefault="00D64922" w:rsidP="00D64922">
            <w:pPr>
              <w:keepNext/>
              <w:spacing w:after="0"/>
              <w:jc w:val="right"/>
              <w:rPr>
                <w:sz w:val="20"/>
                <w:szCs w:val="20"/>
              </w:rPr>
            </w:pPr>
            <w:r w:rsidRPr="00D64922">
              <w:rPr>
                <w:sz w:val="20"/>
                <w:szCs w:val="20"/>
              </w:rPr>
              <w:t>66,000</w:t>
            </w:r>
          </w:p>
        </w:tc>
        <w:tc>
          <w:tcPr>
            <w:tcW w:w="0" w:type="auto"/>
            <w:shd w:val="clear" w:color="auto" w:fill="auto"/>
            <w:noWrap/>
            <w:vAlign w:val="center"/>
          </w:tcPr>
          <w:p w14:paraId="3ECE4E2F" w14:textId="77777777" w:rsidR="00D64922" w:rsidRPr="00D64922" w:rsidRDefault="00D64922" w:rsidP="00D64922">
            <w:pPr>
              <w:keepNext/>
              <w:spacing w:after="0"/>
              <w:jc w:val="right"/>
              <w:rPr>
                <w:sz w:val="20"/>
                <w:szCs w:val="20"/>
              </w:rPr>
            </w:pPr>
            <w:r w:rsidRPr="00D64922">
              <w:rPr>
                <w:sz w:val="20"/>
                <w:szCs w:val="20"/>
              </w:rPr>
              <w:t>13,493</w:t>
            </w:r>
          </w:p>
        </w:tc>
      </w:tr>
      <w:tr w:rsidR="00D64922" w:rsidRPr="00767449" w14:paraId="08DA6274" w14:textId="77777777" w:rsidTr="00D64922">
        <w:trPr>
          <w:cantSplit/>
          <w:jc w:val="center"/>
        </w:trPr>
        <w:tc>
          <w:tcPr>
            <w:tcW w:w="0" w:type="auto"/>
            <w:shd w:val="clear" w:color="auto" w:fill="auto"/>
            <w:noWrap/>
            <w:vAlign w:val="center"/>
            <w:hideMark/>
          </w:tcPr>
          <w:p w14:paraId="384E639C" w14:textId="77777777" w:rsidR="00D64922" w:rsidRPr="00D64922" w:rsidRDefault="00D64922" w:rsidP="00D64922">
            <w:pPr>
              <w:keepNext/>
              <w:spacing w:after="0"/>
              <w:jc w:val="right"/>
              <w:rPr>
                <w:sz w:val="20"/>
                <w:szCs w:val="20"/>
              </w:rPr>
            </w:pPr>
            <w:r w:rsidRPr="00D64922">
              <w:rPr>
                <w:sz w:val="20"/>
                <w:szCs w:val="20"/>
              </w:rPr>
              <w:t>2010</w:t>
            </w:r>
          </w:p>
        </w:tc>
        <w:tc>
          <w:tcPr>
            <w:tcW w:w="0" w:type="auto"/>
            <w:shd w:val="clear" w:color="auto" w:fill="auto"/>
            <w:noWrap/>
            <w:vAlign w:val="center"/>
            <w:hideMark/>
          </w:tcPr>
          <w:p w14:paraId="32502A2B" w14:textId="4DB66D8B" w:rsidR="00D64922" w:rsidRPr="00D64922" w:rsidRDefault="00D64922" w:rsidP="00D64922">
            <w:pPr>
              <w:spacing w:after="0"/>
              <w:jc w:val="right"/>
              <w:rPr>
                <w:sz w:val="20"/>
                <w:szCs w:val="20"/>
              </w:rPr>
            </w:pPr>
            <w:r w:rsidRPr="00D64922">
              <w:rPr>
                <w:color w:val="000000"/>
                <w:sz w:val="20"/>
                <w:szCs w:val="20"/>
              </w:rPr>
              <w:t>78,593</w:t>
            </w:r>
          </w:p>
        </w:tc>
        <w:tc>
          <w:tcPr>
            <w:tcW w:w="852" w:type="dxa"/>
            <w:shd w:val="clear" w:color="auto" w:fill="auto"/>
            <w:noWrap/>
            <w:vAlign w:val="center"/>
            <w:hideMark/>
          </w:tcPr>
          <w:p w14:paraId="486E8CEF" w14:textId="77777777" w:rsidR="00D64922" w:rsidRPr="00D64922" w:rsidRDefault="00D64922" w:rsidP="00D64922">
            <w:pPr>
              <w:keepNext/>
              <w:spacing w:after="0"/>
              <w:jc w:val="right"/>
              <w:rPr>
                <w:sz w:val="20"/>
                <w:szCs w:val="20"/>
              </w:rPr>
            </w:pPr>
            <w:r w:rsidRPr="00D64922">
              <w:rPr>
                <w:sz w:val="20"/>
                <w:szCs w:val="20"/>
              </w:rPr>
              <w:t>59,563</w:t>
            </w:r>
          </w:p>
        </w:tc>
        <w:tc>
          <w:tcPr>
            <w:tcW w:w="1397" w:type="dxa"/>
            <w:shd w:val="clear" w:color="auto" w:fill="auto"/>
            <w:noWrap/>
            <w:vAlign w:val="center"/>
            <w:hideMark/>
          </w:tcPr>
          <w:p w14:paraId="54219A72" w14:textId="77777777" w:rsidR="00D64922" w:rsidRPr="00D64922" w:rsidRDefault="00D64922" w:rsidP="00D64922">
            <w:pPr>
              <w:keepNext/>
              <w:spacing w:after="0"/>
              <w:jc w:val="right"/>
              <w:rPr>
                <w:sz w:val="20"/>
                <w:szCs w:val="20"/>
              </w:rPr>
            </w:pPr>
            <w:r w:rsidRPr="00D64922">
              <w:rPr>
                <w:sz w:val="20"/>
                <w:szCs w:val="20"/>
              </w:rPr>
              <w:t>79,100</w:t>
            </w:r>
          </w:p>
        </w:tc>
        <w:tc>
          <w:tcPr>
            <w:tcW w:w="0" w:type="auto"/>
            <w:shd w:val="clear" w:color="auto" w:fill="auto"/>
            <w:noWrap/>
            <w:vAlign w:val="center"/>
            <w:hideMark/>
          </w:tcPr>
          <w:p w14:paraId="282ED74A" w14:textId="77777777" w:rsidR="00D64922" w:rsidRPr="00D64922" w:rsidRDefault="00D64922" w:rsidP="00D64922">
            <w:pPr>
              <w:keepNext/>
              <w:spacing w:after="0"/>
              <w:jc w:val="right"/>
              <w:rPr>
                <w:sz w:val="20"/>
                <w:szCs w:val="20"/>
              </w:rPr>
            </w:pPr>
            <w:r w:rsidRPr="00D64922">
              <w:rPr>
                <w:sz w:val="20"/>
                <w:szCs w:val="20"/>
              </w:rPr>
              <w:t>94,100</w:t>
            </w:r>
          </w:p>
        </w:tc>
        <w:tc>
          <w:tcPr>
            <w:tcW w:w="0" w:type="auto"/>
            <w:shd w:val="clear" w:color="auto" w:fill="auto"/>
            <w:noWrap/>
            <w:vAlign w:val="center"/>
          </w:tcPr>
          <w:p w14:paraId="2805FD7D" w14:textId="77777777" w:rsidR="00D64922" w:rsidRPr="00D64922" w:rsidRDefault="00D64922" w:rsidP="00D64922">
            <w:pPr>
              <w:keepNext/>
              <w:spacing w:after="0"/>
              <w:jc w:val="right"/>
              <w:rPr>
                <w:sz w:val="20"/>
                <w:szCs w:val="20"/>
              </w:rPr>
            </w:pPr>
            <w:r w:rsidRPr="00D64922">
              <w:rPr>
                <w:sz w:val="20"/>
                <w:szCs w:val="20"/>
              </w:rPr>
              <w:t>19,537</w:t>
            </w:r>
          </w:p>
        </w:tc>
      </w:tr>
      <w:tr w:rsidR="00D64922" w:rsidRPr="00767449" w14:paraId="191AAE30" w14:textId="77777777" w:rsidTr="00D64922">
        <w:trPr>
          <w:cantSplit/>
          <w:jc w:val="center"/>
        </w:trPr>
        <w:tc>
          <w:tcPr>
            <w:tcW w:w="0" w:type="auto"/>
            <w:shd w:val="clear" w:color="auto" w:fill="auto"/>
            <w:noWrap/>
            <w:vAlign w:val="center"/>
            <w:hideMark/>
          </w:tcPr>
          <w:p w14:paraId="3CFFBEE7" w14:textId="77777777" w:rsidR="00D64922" w:rsidRPr="00D64922" w:rsidRDefault="00D64922" w:rsidP="00D64922">
            <w:pPr>
              <w:keepNext/>
              <w:spacing w:after="0"/>
              <w:jc w:val="right"/>
              <w:rPr>
                <w:sz w:val="20"/>
                <w:szCs w:val="20"/>
              </w:rPr>
            </w:pPr>
            <w:r w:rsidRPr="00D64922">
              <w:rPr>
                <w:sz w:val="20"/>
                <w:szCs w:val="20"/>
              </w:rPr>
              <w:t>2011</w:t>
            </w:r>
          </w:p>
        </w:tc>
        <w:tc>
          <w:tcPr>
            <w:tcW w:w="0" w:type="auto"/>
            <w:shd w:val="clear" w:color="auto" w:fill="auto"/>
            <w:noWrap/>
            <w:vAlign w:val="center"/>
            <w:hideMark/>
          </w:tcPr>
          <w:p w14:paraId="3A4B77B0" w14:textId="7BD3006E" w:rsidR="00D64922" w:rsidRPr="00D64922" w:rsidRDefault="00D64922" w:rsidP="00D64922">
            <w:pPr>
              <w:spacing w:after="0"/>
              <w:jc w:val="right"/>
              <w:rPr>
                <w:sz w:val="20"/>
                <w:szCs w:val="20"/>
              </w:rPr>
            </w:pPr>
            <w:r w:rsidRPr="00D64922">
              <w:rPr>
                <w:color w:val="000000"/>
                <w:sz w:val="20"/>
                <w:szCs w:val="20"/>
              </w:rPr>
              <w:t>85,368</w:t>
            </w:r>
          </w:p>
        </w:tc>
        <w:tc>
          <w:tcPr>
            <w:tcW w:w="852" w:type="dxa"/>
            <w:shd w:val="clear" w:color="auto" w:fill="auto"/>
            <w:noWrap/>
            <w:vAlign w:val="center"/>
            <w:hideMark/>
          </w:tcPr>
          <w:p w14:paraId="7C3B779F" w14:textId="77777777" w:rsidR="00D64922" w:rsidRPr="00D64922" w:rsidRDefault="00D64922" w:rsidP="00D64922">
            <w:pPr>
              <w:keepNext/>
              <w:spacing w:after="0"/>
              <w:jc w:val="right"/>
              <w:rPr>
                <w:sz w:val="20"/>
                <w:szCs w:val="20"/>
              </w:rPr>
            </w:pPr>
            <w:r w:rsidRPr="00D64922">
              <w:rPr>
                <w:sz w:val="20"/>
                <w:szCs w:val="20"/>
              </w:rPr>
              <w:t>65,100</w:t>
            </w:r>
          </w:p>
        </w:tc>
        <w:tc>
          <w:tcPr>
            <w:tcW w:w="1397" w:type="dxa"/>
            <w:shd w:val="clear" w:color="auto" w:fill="auto"/>
            <w:noWrap/>
            <w:vAlign w:val="center"/>
            <w:hideMark/>
          </w:tcPr>
          <w:p w14:paraId="1069030E" w14:textId="77777777" w:rsidR="00D64922" w:rsidRPr="00D64922" w:rsidRDefault="00D64922" w:rsidP="00D64922">
            <w:pPr>
              <w:keepNext/>
              <w:spacing w:after="0"/>
              <w:jc w:val="right"/>
              <w:rPr>
                <w:sz w:val="20"/>
                <w:szCs w:val="20"/>
              </w:rPr>
            </w:pPr>
            <w:r w:rsidRPr="00D64922">
              <w:rPr>
                <w:sz w:val="20"/>
                <w:szCs w:val="20"/>
              </w:rPr>
              <w:t>86,800</w:t>
            </w:r>
          </w:p>
        </w:tc>
        <w:tc>
          <w:tcPr>
            <w:tcW w:w="0" w:type="auto"/>
            <w:shd w:val="clear" w:color="auto" w:fill="auto"/>
            <w:noWrap/>
            <w:vAlign w:val="center"/>
            <w:hideMark/>
          </w:tcPr>
          <w:p w14:paraId="27A6DFF8" w14:textId="77777777" w:rsidR="00D64922" w:rsidRPr="00D64922" w:rsidRDefault="00D64922" w:rsidP="00D64922">
            <w:pPr>
              <w:keepNext/>
              <w:spacing w:after="0"/>
              <w:jc w:val="right"/>
              <w:rPr>
                <w:sz w:val="20"/>
                <w:szCs w:val="20"/>
              </w:rPr>
            </w:pPr>
            <w:r w:rsidRPr="00D64922">
              <w:rPr>
                <w:sz w:val="20"/>
                <w:szCs w:val="20"/>
              </w:rPr>
              <w:t>102,600</w:t>
            </w:r>
          </w:p>
        </w:tc>
        <w:tc>
          <w:tcPr>
            <w:tcW w:w="0" w:type="auto"/>
            <w:shd w:val="clear" w:color="auto" w:fill="auto"/>
            <w:noWrap/>
            <w:vAlign w:val="center"/>
          </w:tcPr>
          <w:p w14:paraId="47EAE331" w14:textId="77777777" w:rsidR="00D64922" w:rsidRPr="00D64922" w:rsidRDefault="00D64922" w:rsidP="00D64922">
            <w:pPr>
              <w:keepNext/>
              <w:spacing w:after="0"/>
              <w:jc w:val="right"/>
              <w:rPr>
                <w:sz w:val="20"/>
                <w:szCs w:val="20"/>
              </w:rPr>
            </w:pPr>
            <w:r w:rsidRPr="00D64922">
              <w:rPr>
                <w:sz w:val="20"/>
                <w:szCs w:val="20"/>
              </w:rPr>
              <w:t>21,700</w:t>
            </w:r>
          </w:p>
        </w:tc>
      </w:tr>
      <w:tr w:rsidR="00D64922" w:rsidRPr="00767449" w14:paraId="6BB29B2B" w14:textId="77777777" w:rsidTr="00D64922">
        <w:trPr>
          <w:cantSplit/>
          <w:jc w:val="center"/>
        </w:trPr>
        <w:tc>
          <w:tcPr>
            <w:tcW w:w="0" w:type="auto"/>
            <w:shd w:val="clear" w:color="auto" w:fill="auto"/>
            <w:noWrap/>
            <w:vAlign w:val="center"/>
            <w:hideMark/>
          </w:tcPr>
          <w:p w14:paraId="2F9923AE" w14:textId="77777777" w:rsidR="00D64922" w:rsidRPr="00D64922" w:rsidRDefault="00D64922" w:rsidP="00D64922">
            <w:pPr>
              <w:keepNext/>
              <w:spacing w:after="0"/>
              <w:jc w:val="right"/>
              <w:rPr>
                <w:sz w:val="20"/>
                <w:szCs w:val="20"/>
              </w:rPr>
            </w:pPr>
            <w:r w:rsidRPr="00D64922">
              <w:rPr>
                <w:sz w:val="20"/>
                <w:szCs w:val="20"/>
              </w:rPr>
              <w:t>2012</w:t>
            </w:r>
          </w:p>
        </w:tc>
        <w:tc>
          <w:tcPr>
            <w:tcW w:w="0" w:type="auto"/>
            <w:shd w:val="clear" w:color="auto" w:fill="auto"/>
            <w:noWrap/>
            <w:vAlign w:val="center"/>
            <w:hideMark/>
          </w:tcPr>
          <w:p w14:paraId="20FAA58D" w14:textId="51838F8B" w:rsidR="00D64922" w:rsidRPr="00D64922" w:rsidRDefault="00D64922" w:rsidP="00D64922">
            <w:pPr>
              <w:spacing w:after="0"/>
              <w:jc w:val="right"/>
              <w:rPr>
                <w:sz w:val="20"/>
                <w:szCs w:val="20"/>
              </w:rPr>
            </w:pPr>
            <w:r w:rsidRPr="00D64922">
              <w:rPr>
                <w:color w:val="000000"/>
                <w:sz w:val="20"/>
                <w:szCs w:val="20"/>
              </w:rPr>
              <w:t>77,930</w:t>
            </w:r>
          </w:p>
        </w:tc>
        <w:tc>
          <w:tcPr>
            <w:tcW w:w="852" w:type="dxa"/>
            <w:shd w:val="clear" w:color="auto" w:fill="auto"/>
            <w:noWrap/>
            <w:vAlign w:val="center"/>
            <w:hideMark/>
          </w:tcPr>
          <w:p w14:paraId="4AADD5CF" w14:textId="77777777" w:rsidR="00D64922" w:rsidRPr="00D64922" w:rsidRDefault="00D64922" w:rsidP="00D64922">
            <w:pPr>
              <w:keepNext/>
              <w:spacing w:after="0"/>
              <w:jc w:val="right"/>
              <w:rPr>
                <w:sz w:val="20"/>
                <w:szCs w:val="20"/>
              </w:rPr>
            </w:pPr>
            <w:r w:rsidRPr="00D64922">
              <w:rPr>
                <w:sz w:val="20"/>
                <w:szCs w:val="20"/>
              </w:rPr>
              <w:t>65,700</w:t>
            </w:r>
          </w:p>
        </w:tc>
        <w:tc>
          <w:tcPr>
            <w:tcW w:w="1397" w:type="dxa"/>
            <w:shd w:val="clear" w:color="auto" w:fill="auto"/>
            <w:noWrap/>
            <w:vAlign w:val="center"/>
            <w:hideMark/>
          </w:tcPr>
          <w:p w14:paraId="09F039E6" w14:textId="77777777" w:rsidR="00D64922" w:rsidRPr="00D64922" w:rsidRDefault="00D64922" w:rsidP="00D64922">
            <w:pPr>
              <w:keepNext/>
              <w:spacing w:after="0"/>
              <w:jc w:val="right"/>
              <w:rPr>
                <w:sz w:val="20"/>
                <w:szCs w:val="20"/>
              </w:rPr>
            </w:pPr>
            <w:r w:rsidRPr="00D64922">
              <w:rPr>
                <w:sz w:val="20"/>
                <w:szCs w:val="20"/>
              </w:rPr>
              <w:t>87,600</w:t>
            </w:r>
          </w:p>
        </w:tc>
        <w:tc>
          <w:tcPr>
            <w:tcW w:w="0" w:type="auto"/>
            <w:shd w:val="clear" w:color="auto" w:fill="auto"/>
            <w:noWrap/>
            <w:vAlign w:val="center"/>
            <w:hideMark/>
          </w:tcPr>
          <w:p w14:paraId="5FE9DBE8" w14:textId="77777777" w:rsidR="00D64922" w:rsidRPr="00D64922" w:rsidRDefault="00D64922" w:rsidP="00D64922">
            <w:pPr>
              <w:keepNext/>
              <w:spacing w:after="0"/>
              <w:jc w:val="right"/>
              <w:rPr>
                <w:sz w:val="20"/>
                <w:szCs w:val="20"/>
              </w:rPr>
            </w:pPr>
            <w:r w:rsidRPr="00D64922">
              <w:rPr>
                <w:sz w:val="20"/>
                <w:szCs w:val="20"/>
              </w:rPr>
              <w:t>104,000</w:t>
            </w:r>
          </w:p>
        </w:tc>
        <w:tc>
          <w:tcPr>
            <w:tcW w:w="0" w:type="auto"/>
            <w:shd w:val="clear" w:color="auto" w:fill="auto"/>
            <w:noWrap/>
            <w:vAlign w:val="center"/>
          </w:tcPr>
          <w:p w14:paraId="29A64BB1" w14:textId="77777777" w:rsidR="00D64922" w:rsidRPr="00D64922" w:rsidRDefault="00D64922" w:rsidP="00D64922">
            <w:pPr>
              <w:keepNext/>
              <w:spacing w:after="0"/>
              <w:jc w:val="right"/>
              <w:rPr>
                <w:sz w:val="20"/>
                <w:szCs w:val="20"/>
              </w:rPr>
            </w:pPr>
            <w:r w:rsidRPr="00D64922">
              <w:rPr>
                <w:sz w:val="20"/>
                <w:szCs w:val="20"/>
              </w:rPr>
              <w:t>21,900</w:t>
            </w:r>
          </w:p>
        </w:tc>
      </w:tr>
      <w:tr w:rsidR="00D64922" w:rsidRPr="00767449" w14:paraId="62DACD57" w14:textId="77777777" w:rsidTr="00D64922">
        <w:trPr>
          <w:cantSplit/>
          <w:jc w:val="center"/>
        </w:trPr>
        <w:tc>
          <w:tcPr>
            <w:tcW w:w="0" w:type="auto"/>
            <w:shd w:val="clear" w:color="auto" w:fill="auto"/>
            <w:noWrap/>
            <w:vAlign w:val="center"/>
            <w:hideMark/>
          </w:tcPr>
          <w:p w14:paraId="3DF7A09B" w14:textId="77777777" w:rsidR="00D64922" w:rsidRPr="00D64922" w:rsidRDefault="00D64922" w:rsidP="00D64922">
            <w:pPr>
              <w:keepNext/>
              <w:spacing w:after="0"/>
              <w:jc w:val="right"/>
              <w:rPr>
                <w:sz w:val="20"/>
                <w:szCs w:val="20"/>
              </w:rPr>
            </w:pPr>
            <w:r w:rsidRPr="00D64922">
              <w:rPr>
                <w:sz w:val="20"/>
                <w:szCs w:val="20"/>
              </w:rPr>
              <w:t>2013</w:t>
            </w:r>
          </w:p>
        </w:tc>
        <w:tc>
          <w:tcPr>
            <w:tcW w:w="0" w:type="auto"/>
            <w:shd w:val="clear" w:color="auto" w:fill="auto"/>
            <w:noWrap/>
            <w:vAlign w:val="center"/>
            <w:hideMark/>
          </w:tcPr>
          <w:p w14:paraId="5FD92802" w14:textId="491385E3" w:rsidR="00D64922" w:rsidRPr="00D64922" w:rsidRDefault="00D64922" w:rsidP="00D64922">
            <w:pPr>
              <w:spacing w:after="0"/>
              <w:jc w:val="right"/>
              <w:rPr>
                <w:sz w:val="20"/>
                <w:szCs w:val="20"/>
              </w:rPr>
            </w:pPr>
            <w:r w:rsidRPr="00D64922">
              <w:rPr>
                <w:color w:val="000000"/>
                <w:sz w:val="20"/>
                <w:szCs w:val="20"/>
              </w:rPr>
              <w:t>68,576</w:t>
            </w:r>
          </w:p>
        </w:tc>
        <w:tc>
          <w:tcPr>
            <w:tcW w:w="852" w:type="dxa"/>
            <w:shd w:val="clear" w:color="auto" w:fill="auto"/>
            <w:noWrap/>
            <w:vAlign w:val="center"/>
          </w:tcPr>
          <w:p w14:paraId="28E0BC6E" w14:textId="77777777" w:rsidR="00D64922" w:rsidRPr="00D64922" w:rsidRDefault="00D64922" w:rsidP="00D64922">
            <w:pPr>
              <w:keepNext/>
              <w:spacing w:after="0"/>
              <w:jc w:val="right"/>
              <w:rPr>
                <w:sz w:val="20"/>
                <w:szCs w:val="20"/>
              </w:rPr>
            </w:pPr>
            <w:r w:rsidRPr="00D64922">
              <w:rPr>
                <w:sz w:val="20"/>
                <w:szCs w:val="20"/>
              </w:rPr>
              <w:t>60,600</w:t>
            </w:r>
          </w:p>
        </w:tc>
        <w:tc>
          <w:tcPr>
            <w:tcW w:w="1397" w:type="dxa"/>
            <w:shd w:val="clear" w:color="auto" w:fill="auto"/>
            <w:noWrap/>
            <w:vAlign w:val="center"/>
          </w:tcPr>
          <w:p w14:paraId="50A98A6C" w14:textId="77777777" w:rsidR="00D64922" w:rsidRPr="00D64922" w:rsidRDefault="00D64922" w:rsidP="00D64922">
            <w:pPr>
              <w:keepNext/>
              <w:spacing w:after="0"/>
              <w:jc w:val="right"/>
              <w:rPr>
                <w:sz w:val="20"/>
                <w:szCs w:val="20"/>
              </w:rPr>
            </w:pPr>
            <w:r w:rsidRPr="00D64922">
              <w:rPr>
                <w:sz w:val="20"/>
                <w:szCs w:val="20"/>
              </w:rPr>
              <w:t>80,800</w:t>
            </w:r>
          </w:p>
        </w:tc>
        <w:tc>
          <w:tcPr>
            <w:tcW w:w="0" w:type="auto"/>
            <w:shd w:val="clear" w:color="auto" w:fill="auto"/>
            <w:noWrap/>
            <w:vAlign w:val="center"/>
          </w:tcPr>
          <w:p w14:paraId="13302F7F" w14:textId="77777777" w:rsidR="00D64922" w:rsidRPr="00D64922" w:rsidRDefault="00D64922" w:rsidP="00D64922">
            <w:pPr>
              <w:keepNext/>
              <w:spacing w:after="0"/>
              <w:jc w:val="right"/>
              <w:rPr>
                <w:sz w:val="20"/>
                <w:szCs w:val="20"/>
              </w:rPr>
            </w:pPr>
            <w:r w:rsidRPr="00D64922">
              <w:rPr>
                <w:sz w:val="20"/>
                <w:szCs w:val="20"/>
              </w:rPr>
              <w:t>97,200</w:t>
            </w:r>
          </w:p>
        </w:tc>
        <w:tc>
          <w:tcPr>
            <w:tcW w:w="0" w:type="auto"/>
            <w:shd w:val="clear" w:color="auto" w:fill="auto"/>
            <w:noWrap/>
            <w:vAlign w:val="center"/>
          </w:tcPr>
          <w:p w14:paraId="3A9AE1F2" w14:textId="77777777" w:rsidR="00D64922" w:rsidRPr="00D64922" w:rsidRDefault="00D64922" w:rsidP="00D64922">
            <w:pPr>
              <w:keepNext/>
              <w:spacing w:after="0"/>
              <w:jc w:val="right"/>
              <w:rPr>
                <w:sz w:val="20"/>
                <w:szCs w:val="20"/>
              </w:rPr>
            </w:pPr>
            <w:r w:rsidRPr="00D64922">
              <w:rPr>
                <w:sz w:val="20"/>
                <w:szCs w:val="20"/>
              </w:rPr>
              <w:t>20,200</w:t>
            </w:r>
          </w:p>
        </w:tc>
      </w:tr>
      <w:tr w:rsidR="00D64922" w:rsidRPr="00767449" w14:paraId="5A3173BD" w14:textId="77777777" w:rsidTr="00D64922">
        <w:trPr>
          <w:cantSplit/>
          <w:jc w:val="center"/>
        </w:trPr>
        <w:tc>
          <w:tcPr>
            <w:tcW w:w="0" w:type="auto"/>
            <w:shd w:val="clear" w:color="auto" w:fill="auto"/>
            <w:noWrap/>
            <w:vAlign w:val="center"/>
            <w:hideMark/>
          </w:tcPr>
          <w:p w14:paraId="7F0466EE" w14:textId="77777777" w:rsidR="00D64922" w:rsidRPr="00D64922" w:rsidRDefault="00D64922" w:rsidP="00D64922">
            <w:pPr>
              <w:keepNext/>
              <w:spacing w:after="0"/>
              <w:jc w:val="right"/>
              <w:rPr>
                <w:sz w:val="20"/>
                <w:szCs w:val="20"/>
              </w:rPr>
            </w:pPr>
            <w:r w:rsidRPr="00D64922">
              <w:rPr>
                <w:sz w:val="20"/>
                <w:szCs w:val="20"/>
              </w:rPr>
              <w:t>2014</w:t>
            </w:r>
          </w:p>
        </w:tc>
        <w:tc>
          <w:tcPr>
            <w:tcW w:w="0" w:type="auto"/>
            <w:shd w:val="clear" w:color="auto" w:fill="auto"/>
            <w:noWrap/>
            <w:vAlign w:val="center"/>
            <w:hideMark/>
          </w:tcPr>
          <w:p w14:paraId="66EDC0FA" w14:textId="7494B522" w:rsidR="00D64922" w:rsidRPr="00D64922" w:rsidRDefault="00D64922" w:rsidP="00D64922">
            <w:pPr>
              <w:spacing w:after="0"/>
              <w:jc w:val="right"/>
              <w:rPr>
                <w:sz w:val="20"/>
                <w:szCs w:val="20"/>
              </w:rPr>
            </w:pPr>
            <w:r w:rsidRPr="00D64922">
              <w:rPr>
                <w:color w:val="000000"/>
                <w:sz w:val="20"/>
                <w:szCs w:val="20"/>
              </w:rPr>
              <w:t>84,945</w:t>
            </w:r>
          </w:p>
        </w:tc>
        <w:tc>
          <w:tcPr>
            <w:tcW w:w="852" w:type="dxa"/>
            <w:shd w:val="clear" w:color="auto" w:fill="auto"/>
            <w:noWrap/>
            <w:vAlign w:val="center"/>
          </w:tcPr>
          <w:p w14:paraId="4A113539" w14:textId="77777777" w:rsidR="00D64922" w:rsidRPr="00D64922" w:rsidRDefault="00D64922" w:rsidP="00D64922">
            <w:pPr>
              <w:keepNext/>
              <w:spacing w:after="0"/>
              <w:jc w:val="right"/>
              <w:rPr>
                <w:sz w:val="20"/>
                <w:szCs w:val="20"/>
              </w:rPr>
            </w:pPr>
            <w:r w:rsidRPr="00D64922">
              <w:rPr>
                <w:sz w:val="20"/>
                <w:szCs w:val="20"/>
              </w:rPr>
              <w:t>64,738</w:t>
            </w:r>
          </w:p>
        </w:tc>
        <w:tc>
          <w:tcPr>
            <w:tcW w:w="1397" w:type="dxa"/>
            <w:shd w:val="clear" w:color="auto" w:fill="auto"/>
            <w:noWrap/>
            <w:vAlign w:val="center"/>
          </w:tcPr>
          <w:p w14:paraId="1133B5F5" w14:textId="77777777" w:rsidR="00D64922" w:rsidRPr="00D64922" w:rsidRDefault="00D64922" w:rsidP="00D64922">
            <w:pPr>
              <w:keepNext/>
              <w:spacing w:after="0"/>
              <w:jc w:val="right"/>
              <w:rPr>
                <w:sz w:val="20"/>
                <w:szCs w:val="20"/>
              </w:rPr>
            </w:pPr>
            <w:r w:rsidRPr="00D64922">
              <w:rPr>
                <w:sz w:val="20"/>
                <w:szCs w:val="20"/>
              </w:rPr>
              <w:t>88,500</w:t>
            </w:r>
          </w:p>
        </w:tc>
        <w:tc>
          <w:tcPr>
            <w:tcW w:w="0" w:type="auto"/>
            <w:shd w:val="clear" w:color="auto" w:fill="auto"/>
            <w:noWrap/>
            <w:vAlign w:val="center"/>
          </w:tcPr>
          <w:p w14:paraId="07D84136" w14:textId="77777777" w:rsidR="00D64922" w:rsidRPr="00D64922" w:rsidRDefault="00D64922" w:rsidP="00D64922">
            <w:pPr>
              <w:keepNext/>
              <w:spacing w:after="0"/>
              <w:jc w:val="right"/>
              <w:rPr>
                <w:sz w:val="20"/>
                <w:szCs w:val="20"/>
              </w:rPr>
            </w:pPr>
            <w:r w:rsidRPr="00D64922">
              <w:rPr>
                <w:sz w:val="20"/>
                <w:szCs w:val="20"/>
              </w:rPr>
              <w:t>107,300</w:t>
            </w:r>
          </w:p>
        </w:tc>
        <w:tc>
          <w:tcPr>
            <w:tcW w:w="0" w:type="auto"/>
            <w:shd w:val="clear" w:color="auto" w:fill="auto"/>
            <w:noWrap/>
            <w:vAlign w:val="center"/>
          </w:tcPr>
          <w:p w14:paraId="0E4A79DB" w14:textId="77777777" w:rsidR="00D64922" w:rsidRPr="00D64922" w:rsidRDefault="00D64922" w:rsidP="00D64922">
            <w:pPr>
              <w:keepNext/>
              <w:spacing w:after="0"/>
              <w:jc w:val="right"/>
              <w:rPr>
                <w:sz w:val="20"/>
                <w:szCs w:val="20"/>
              </w:rPr>
            </w:pPr>
            <w:r w:rsidRPr="00D64922">
              <w:rPr>
                <w:sz w:val="20"/>
                <w:szCs w:val="20"/>
              </w:rPr>
              <w:t>23,762</w:t>
            </w:r>
          </w:p>
        </w:tc>
      </w:tr>
      <w:tr w:rsidR="00D64922" w:rsidRPr="00767449" w14:paraId="5903399A" w14:textId="77777777" w:rsidTr="00D64922">
        <w:trPr>
          <w:cantSplit/>
          <w:jc w:val="center"/>
        </w:trPr>
        <w:tc>
          <w:tcPr>
            <w:tcW w:w="0" w:type="auto"/>
            <w:shd w:val="clear" w:color="auto" w:fill="auto"/>
            <w:noWrap/>
            <w:vAlign w:val="center"/>
          </w:tcPr>
          <w:p w14:paraId="363207CE" w14:textId="77777777" w:rsidR="00D64922" w:rsidRPr="00D64922" w:rsidRDefault="00D64922" w:rsidP="00D64922">
            <w:pPr>
              <w:keepNext/>
              <w:spacing w:after="0"/>
              <w:jc w:val="right"/>
              <w:rPr>
                <w:sz w:val="20"/>
                <w:szCs w:val="20"/>
              </w:rPr>
            </w:pPr>
            <w:r w:rsidRPr="00D64922">
              <w:rPr>
                <w:sz w:val="20"/>
                <w:szCs w:val="20"/>
              </w:rPr>
              <w:t>2015</w:t>
            </w:r>
          </w:p>
        </w:tc>
        <w:tc>
          <w:tcPr>
            <w:tcW w:w="0" w:type="auto"/>
            <w:shd w:val="clear" w:color="auto" w:fill="auto"/>
            <w:noWrap/>
            <w:vAlign w:val="center"/>
          </w:tcPr>
          <w:p w14:paraId="38624420" w14:textId="7E34C7EB" w:rsidR="00D64922" w:rsidRPr="00D64922" w:rsidRDefault="00D64922" w:rsidP="00D64922">
            <w:pPr>
              <w:spacing w:after="0"/>
              <w:jc w:val="right"/>
              <w:rPr>
                <w:color w:val="000000"/>
                <w:sz w:val="20"/>
                <w:szCs w:val="20"/>
              </w:rPr>
            </w:pPr>
            <w:r w:rsidRPr="00D64922">
              <w:rPr>
                <w:color w:val="000000"/>
                <w:sz w:val="20"/>
                <w:szCs w:val="20"/>
              </w:rPr>
              <w:t>79,480</w:t>
            </w:r>
          </w:p>
        </w:tc>
        <w:tc>
          <w:tcPr>
            <w:tcW w:w="852" w:type="dxa"/>
            <w:shd w:val="clear" w:color="auto" w:fill="auto"/>
            <w:noWrap/>
            <w:vAlign w:val="center"/>
          </w:tcPr>
          <w:p w14:paraId="2CDC54BF" w14:textId="77777777" w:rsidR="00D64922" w:rsidRPr="00D64922" w:rsidRDefault="00D64922" w:rsidP="00D64922">
            <w:pPr>
              <w:keepNext/>
              <w:spacing w:after="0"/>
              <w:jc w:val="right"/>
              <w:rPr>
                <w:sz w:val="20"/>
                <w:szCs w:val="20"/>
              </w:rPr>
            </w:pPr>
            <w:r w:rsidRPr="00D64922">
              <w:rPr>
                <w:sz w:val="20"/>
                <w:szCs w:val="20"/>
              </w:rPr>
              <w:t>75,202</w:t>
            </w:r>
          </w:p>
        </w:tc>
        <w:tc>
          <w:tcPr>
            <w:tcW w:w="1397" w:type="dxa"/>
            <w:shd w:val="clear" w:color="auto" w:fill="auto"/>
            <w:noWrap/>
            <w:vAlign w:val="center"/>
          </w:tcPr>
          <w:p w14:paraId="1BABE40D" w14:textId="77777777" w:rsidR="00D64922" w:rsidRPr="00D64922" w:rsidRDefault="00D64922" w:rsidP="00D64922">
            <w:pPr>
              <w:keepNext/>
              <w:spacing w:after="0"/>
              <w:jc w:val="right"/>
              <w:rPr>
                <w:sz w:val="20"/>
                <w:szCs w:val="20"/>
              </w:rPr>
            </w:pPr>
            <w:r w:rsidRPr="00D64922">
              <w:rPr>
                <w:sz w:val="20"/>
                <w:szCs w:val="20"/>
              </w:rPr>
              <w:t>102,850</w:t>
            </w:r>
          </w:p>
        </w:tc>
        <w:tc>
          <w:tcPr>
            <w:tcW w:w="0" w:type="auto"/>
            <w:shd w:val="clear" w:color="auto" w:fill="auto"/>
            <w:noWrap/>
            <w:vAlign w:val="center"/>
          </w:tcPr>
          <w:p w14:paraId="2C589732" w14:textId="77777777" w:rsidR="00D64922" w:rsidRPr="00D64922" w:rsidRDefault="00D64922" w:rsidP="00D64922">
            <w:pPr>
              <w:keepNext/>
              <w:spacing w:after="0"/>
              <w:jc w:val="right"/>
              <w:rPr>
                <w:sz w:val="20"/>
                <w:szCs w:val="20"/>
              </w:rPr>
            </w:pPr>
            <w:r w:rsidRPr="00D64922">
              <w:rPr>
                <w:sz w:val="20"/>
                <w:szCs w:val="20"/>
              </w:rPr>
              <w:t>140,300</w:t>
            </w:r>
          </w:p>
        </w:tc>
        <w:tc>
          <w:tcPr>
            <w:tcW w:w="0" w:type="auto"/>
            <w:shd w:val="clear" w:color="auto" w:fill="auto"/>
            <w:noWrap/>
            <w:vAlign w:val="center"/>
          </w:tcPr>
          <w:p w14:paraId="5DAD3626" w14:textId="77777777" w:rsidR="00D64922" w:rsidRPr="00D64922" w:rsidRDefault="00D64922" w:rsidP="00D64922">
            <w:pPr>
              <w:keepNext/>
              <w:spacing w:after="0"/>
              <w:jc w:val="right"/>
              <w:rPr>
                <w:sz w:val="20"/>
                <w:szCs w:val="20"/>
              </w:rPr>
            </w:pPr>
            <w:r w:rsidRPr="00D64922">
              <w:rPr>
                <w:sz w:val="20"/>
                <w:szCs w:val="20"/>
              </w:rPr>
              <w:t>27,648</w:t>
            </w:r>
          </w:p>
        </w:tc>
      </w:tr>
      <w:tr w:rsidR="00D64922" w:rsidRPr="00767449" w14:paraId="61D9124C" w14:textId="77777777" w:rsidTr="00D64922">
        <w:trPr>
          <w:cantSplit/>
          <w:jc w:val="center"/>
        </w:trPr>
        <w:tc>
          <w:tcPr>
            <w:tcW w:w="0" w:type="auto"/>
            <w:shd w:val="clear" w:color="auto" w:fill="auto"/>
            <w:noWrap/>
            <w:vAlign w:val="center"/>
          </w:tcPr>
          <w:p w14:paraId="6BC5B511" w14:textId="77777777" w:rsidR="00D64922" w:rsidRPr="00D64922" w:rsidRDefault="00D64922" w:rsidP="00D64922">
            <w:pPr>
              <w:keepNext/>
              <w:spacing w:after="0"/>
              <w:jc w:val="right"/>
              <w:rPr>
                <w:sz w:val="20"/>
                <w:szCs w:val="20"/>
              </w:rPr>
            </w:pPr>
            <w:r w:rsidRPr="00D64922">
              <w:rPr>
                <w:sz w:val="20"/>
                <w:szCs w:val="20"/>
              </w:rPr>
              <w:t>2016</w:t>
            </w:r>
          </w:p>
        </w:tc>
        <w:tc>
          <w:tcPr>
            <w:tcW w:w="0" w:type="auto"/>
            <w:shd w:val="clear" w:color="auto" w:fill="auto"/>
            <w:noWrap/>
            <w:vAlign w:val="center"/>
          </w:tcPr>
          <w:p w14:paraId="1AC02B23" w14:textId="2996C576" w:rsidR="00D64922" w:rsidRPr="00D64922" w:rsidRDefault="00D64922" w:rsidP="00D64922">
            <w:pPr>
              <w:spacing w:after="0"/>
              <w:jc w:val="right"/>
              <w:rPr>
                <w:color w:val="000000"/>
                <w:sz w:val="20"/>
                <w:szCs w:val="20"/>
              </w:rPr>
            </w:pPr>
            <w:r w:rsidRPr="00D64922">
              <w:rPr>
                <w:color w:val="000000"/>
                <w:sz w:val="20"/>
                <w:szCs w:val="20"/>
              </w:rPr>
              <w:t>64,054</w:t>
            </w:r>
          </w:p>
        </w:tc>
        <w:tc>
          <w:tcPr>
            <w:tcW w:w="852" w:type="dxa"/>
            <w:shd w:val="clear" w:color="auto" w:fill="auto"/>
            <w:noWrap/>
            <w:vAlign w:val="center"/>
          </w:tcPr>
          <w:p w14:paraId="5943AF29" w14:textId="77777777" w:rsidR="00D64922" w:rsidRPr="00D64922" w:rsidRDefault="00D64922" w:rsidP="00D64922">
            <w:pPr>
              <w:keepNext/>
              <w:spacing w:after="0"/>
              <w:jc w:val="right"/>
              <w:rPr>
                <w:sz w:val="20"/>
                <w:szCs w:val="20"/>
              </w:rPr>
            </w:pPr>
            <w:r w:rsidRPr="00D64922">
              <w:rPr>
                <w:sz w:val="20"/>
                <w:szCs w:val="20"/>
              </w:rPr>
              <w:t>71,925</w:t>
            </w:r>
          </w:p>
        </w:tc>
        <w:tc>
          <w:tcPr>
            <w:tcW w:w="1397" w:type="dxa"/>
            <w:shd w:val="clear" w:color="auto" w:fill="auto"/>
            <w:noWrap/>
            <w:vAlign w:val="center"/>
          </w:tcPr>
          <w:p w14:paraId="14A3A2BF" w14:textId="77777777" w:rsidR="00D64922" w:rsidRPr="00D64922" w:rsidRDefault="00D64922" w:rsidP="00D64922">
            <w:pPr>
              <w:keepNext/>
              <w:spacing w:after="0"/>
              <w:jc w:val="right"/>
              <w:rPr>
                <w:sz w:val="20"/>
                <w:szCs w:val="20"/>
              </w:rPr>
            </w:pPr>
            <w:r w:rsidRPr="00D64922">
              <w:rPr>
                <w:color w:val="000000"/>
                <w:sz w:val="20"/>
                <w:szCs w:val="20"/>
              </w:rPr>
              <w:t>98,600</w:t>
            </w:r>
          </w:p>
        </w:tc>
        <w:tc>
          <w:tcPr>
            <w:tcW w:w="0" w:type="auto"/>
            <w:shd w:val="clear" w:color="auto" w:fill="auto"/>
            <w:noWrap/>
            <w:vAlign w:val="center"/>
          </w:tcPr>
          <w:p w14:paraId="64A72D9C" w14:textId="77777777" w:rsidR="00D64922" w:rsidRPr="00D64922" w:rsidRDefault="00D64922" w:rsidP="00D64922">
            <w:pPr>
              <w:keepNext/>
              <w:spacing w:after="0"/>
              <w:jc w:val="right"/>
              <w:rPr>
                <w:sz w:val="20"/>
                <w:szCs w:val="20"/>
              </w:rPr>
            </w:pPr>
            <w:r w:rsidRPr="00D64922">
              <w:rPr>
                <w:sz w:val="20"/>
                <w:szCs w:val="20"/>
              </w:rPr>
              <w:t>116,700</w:t>
            </w:r>
          </w:p>
        </w:tc>
        <w:tc>
          <w:tcPr>
            <w:tcW w:w="0" w:type="auto"/>
            <w:shd w:val="clear" w:color="auto" w:fill="auto"/>
            <w:noWrap/>
            <w:vAlign w:val="center"/>
          </w:tcPr>
          <w:p w14:paraId="7C8DAAA9" w14:textId="77777777" w:rsidR="00D64922" w:rsidRPr="00D64922" w:rsidRDefault="00D64922" w:rsidP="00D64922">
            <w:pPr>
              <w:keepNext/>
              <w:spacing w:after="0"/>
              <w:jc w:val="right"/>
              <w:rPr>
                <w:sz w:val="20"/>
                <w:szCs w:val="20"/>
              </w:rPr>
            </w:pPr>
            <w:r w:rsidRPr="00D64922">
              <w:rPr>
                <w:sz w:val="20"/>
                <w:szCs w:val="20"/>
              </w:rPr>
              <w:t>26,675</w:t>
            </w:r>
          </w:p>
        </w:tc>
      </w:tr>
      <w:tr w:rsidR="00D64922" w:rsidRPr="00767449" w14:paraId="404C31A5" w14:textId="77777777" w:rsidTr="00D64922">
        <w:trPr>
          <w:cantSplit/>
          <w:jc w:val="center"/>
        </w:trPr>
        <w:tc>
          <w:tcPr>
            <w:tcW w:w="0" w:type="auto"/>
            <w:shd w:val="clear" w:color="auto" w:fill="auto"/>
            <w:noWrap/>
            <w:vAlign w:val="center"/>
          </w:tcPr>
          <w:p w14:paraId="5F9FE604" w14:textId="77777777" w:rsidR="00D64922" w:rsidRPr="00D64922" w:rsidRDefault="00D64922" w:rsidP="00D64922">
            <w:pPr>
              <w:keepNext/>
              <w:spacing w:after="0"/>
              <w:jc w:val="right"/>
              <w:rPr>
                <w:sz w:val="20"/>
                <w:szCs w:val="20"/>
              </w:rPr>
            </w:pPr>
            <w:r w:rsidRPr="00D64922">
              <w:rPr>
                <w:sz w:val="20"/>
                <w:szCs w:val="20"/>
              </w:rPr>
              <w:t>2017</w:t>
            </w:r>
          </w:p>
        </w:tc>
        <w:tc>
          <w:tcPr>
            <w:tcW w:w="0" w:type="auto"/>
            <w:shd w:val="clear" w:color="auto" w:fill="auto"/>
            <w:noWrap/>
            <w:vAlign w:val="center"/>
          </w:tcPr>
          <w:p w14:paraId="144823B0" w14:textId="6C5E47A9" w:rsidR="00D64922" w:rsidRPr="00D64922" w:rsidRDefault="00D64922" w:rsidP="00D64922">
            <w:pPr>
              <w:spacing w:after="0"/>
              <w:jc w:val="right"/>
              <w:rPr>
                <w:color w:val="000000"/>
                <w:sz w:val="20"/>
                <w:szCs w:val="20"/>
              </w:rPr>
            </w:pPr>
            <w:r w:rsidRPr="00D64922">
              <w:rPr>
                <w:color w:val="000000"/>
                <w:sz w:val="20"/>
                <w:szCs w:val="20"/>
              </w:rPr>
              <w:t>48,727</w:t>
            </w:r>
          </w:p>
        </w:tc>
        <w:tc>
          <w:tcPr>
            <w:tcW w:w="852" w:type="dxa"/>
            <w:shd w:val="clear" w:color="auto" w:fill="auto"/>
            <w:noWrap/>
            <w:vAlign w:val="center"/>
          </w:tcPr>
          <w:p w14:paraId="2E8DD08F" w14:textId="77777777" w:rsidR="00D64922" w:rsidRPr="00D64922" w:rsidRDefault="00D64922" w:rsidP="00D64922">
            <w:pPr>
              <w:keepNext/>
              <w:spacing w:after="0"/>
              <w:jc w:val="right"/>
              <w:rPr>
                <w:sz w:val="20"/>
                <w:szCs w:val="20"/>
              </w:rPr>
            </w:pPr>
            <w:r w:rsidRPr="00D64922">
              <w:rPr>
                <w:sz w:val="20"/>
                <w:szCs w:val="20"/>
              </w:rPr>
              <w:t>64,442</w:t>
            </w:r>
          </w:p>
        </w:tc>
        <w:tc>
          <w:tcPr>
            <w:tcW w:w="1397" w:type="dxa"/>
            <w:shd w:val="clear" w:color="auto" w:fill="auto"/>
            <w:noWrap/>
            <w:vAlign w:val="center"/>
          </w:tcPr>
          <w:p w14:paraId="1186CB94" w14:textId="77777777" w:rsidR="00D64922" w:rsidRPr="00D64922" w:rsidRDefault="00D64922" w:rsidP="00D64922">
            <w:pPr>
              <w:keepNext/>
              <w:spacing w:after="0"/>
              <w:jc w:val="right"/>
              <w:rPr>
                <w:color w:val="000000"/>
                <w:sz w:val="20"/>
                <w:szCs w:val="20"/>
              </w:rPr>
            </w:pPr>
            <w:r w:rsidRPr="00D64922">
              <w:rPr>
                <w:color w:val="000000"/>
                <w:sz w:val="20"/>
                <w:szCs w:val="20"/>
              </w:rPr>
              <w:t>88,342</w:t>
            </w:r>
          </w:p>
        </w:tc>
        <w:tc>
          <w:tcPr>
            <w:tcW w:w="0" w:type="auto"/>
            <w:shd w:val="clear" w:color="auto" w:fill="auto"/>
            <w:noWrap/>
            <w:vAlign w:val="center"/>
          </w:tcPr>
          <w:p w14:paraId="7B3CA722" w14:textId="77777777" w:rsidR="00D64922" w:rsidRPr="00D64922" w:rsidRDefault="00D64922" w:rsidP="00D64922">
            <w:pPr>
              <w:keepNext/>
              <w:spacing w:after="0"/>
              <w:jc w:val="right"/>
              <w:rPr>
                <w:sz w:val="20"/>
                <w:szCs w:val="20"/>
              </w:rPr>
            </w:pPr>
            <w:r w:rsidRPr="00D64922">
              <w:rPr>
                <w:sz w:val="20"/>
                <w:szCs w:val="20"/>
              </w:rPr>
              <w:t>105,378</w:t>
            </w:r>
          </w:p>
        </w:tc>
        <w:tc>
          <w:tcPr>
            <w:tcW w:w="0" w:type="auto"/>
            <w:shd w:val="clear" w:color="auto" w:fill="auto"/>
            <w:noWrap/>
            <w:vAlign w:val="center"/>
          </w:tcPr>
          <w:p w14:paraId="60E4B04C" w14:textId="77777777" w:rsidR="00D64922" w:rsidRPr="00D64922" w:rsidRDefault="00D64922" w:rsidP="00D64922">
            <w:pPr>
              <w:keepNext/>
              <w:spacing w:after="0"/>
              <w:jc w:val="right"/>
              <w:rPr>
                <w:sz w:val="20"/>
                <w:szCs w:val="20"/>
              </w:rPr>
            </w:pPr>
            <w:r w:rsidRPr="00D64922">
              <w:rPr>
                <w:sz w:val="20"/>
                <w:szCs w:val="20"/>
              </w:rPr>
              <w:t>23,900</w:t>
            </w:r>
          </w:p>
        </w:tc>
      </w:tr>
      <w:tr w:rsidR="00D64922" w:rsidRPr="00767449" w14:paraId="32243889" w14:textId="77777777" w:rsidTr="00D64922">
        <w:trPr>
          <w:cantSplit/>
          <w:jc w:val="center"/>
        </w:trPr>
        <w:tc>
          <w:tcPr>
            <w:tcW w:w="0" w:type="auto"/>
            <w:shd w:val="clear" w:color="auto" w:fill="auto"/>
            <w:noWrap/>
            <w:vAlign w:val="center"/>
          </w:tcPr>
          <w:p w14:paraId="46195F35" w14:textId="77777777" w:rsidR="00D64922" w:rsidRPr="00D64922" w:rsidRDefault="00D64922" w:rsidP="00D64922">
            <w:pPr>
              <w:keepNext/>
              <w:spacing w:after="0"/>
              <w:jc w:val="right"/>
              <w:rPr>
                <w:sz w:val="20"/>
                <w:szCs w:val="20"/>
              </w:rPr>
            </w:pPr>
            <w:r w:rsidRPr="00D64922">
              <w:rPr>
                <w:sz w:val="20"/>
                <w:szCs w:val="20"/>
              </w:rPr>
              <w:t>2018</w:t>
            </w:r>
          </w:p>
        </w:tc>
        <w:tc>
          <w:tcPr>
            <w:tcW w:w="0" w:type="auto"/>
            <w:shd w:val="clear" w:color="auto" w:fill="auto"/>
            <w:noWrap/>
            <w:vAlign w:val="center"/>
          </w:tcPr>
          <w:p w14:paraId="56664D0B" w14:textId="4F7FA006" w:rsidR="00D64922" w:rsidRPr="00D64922" w:rsidRDefault="00D64922" w:rsidP="00D64922">
            <w:pPr>
              <w:spacing w:after="0"/>
              <w:jc w:val="right"/>
              <w:rPr>
                <w:color w:val="000000"/>
                <w:sz w:val="20"/>
                <w:szCs w:val="20"/>
              </w:rPr>
            </w:pPr>
            <w:r w:rsidRPr="00D64922">
              <w:rPr>
                <w:color w:val="000000"/>
                <w:sz w:val="20"/>
                <w:szCs w:val="20"/>
              </w:rPr>
              <w:t>15,150</w:t>
            </w:r>
          </w:p>
        </w:tc>
        <w:tc>
          <w:tcPr>
            <w:tcW w:w="852" w:type="dxa"/>
            <w:shd w:val="clear" w:color="auto" w:fill="auto"/>
            <w:noWrap/>
            <w:vAlign w:val="center"/>
          </w:tcPr>
          <w:p w14:paraId="2DA68234" w14:textId="77777777" w:rsidR="00D64922" w:rsidRPr="00D64922" w:rsidRDefault="00D64922" w:rsidP="00D64922">
            <w:pPr>
              <w:keepNext/>
              <w:spacing w:after="0"/>
              <w:jc w:val="right"/>
              <w:rPr>
                <w:sz w:val="20"/>
                <w:szCs w:val="20"/>
              </w:rPr>
            </w:pPr>
            <w:r w:rsidRPr="00D64922">
              <w:rPr>
                <w:sz w:val="20"/>
                <w:szCs w:val="20"/>
              </w:rPr>
              <w:t>13,096</w:t>
            </w:r>
          </w:p>
        </w:tc>
        <w:tc>
          <w:tcPr>
            <w:tcW w:w="1397" w:type="dxa"/>
            <w:shd w:val="clear" w:color="auto" w:fill="auto"/>
            <w:noWrap/>
            <w:vAlign w:val="center"/>
          </w:tcPr>
          <w:p w14:paraId="67DDCB3F" w14:textId="77777777" w:rsidR="00D64922" w:rsidRPr="00D64922" w:rsidRDefault="00D64922" w:rsidP="00D64922">
            <w:pPr>
              <w:keepNext/>
              <w:spacing w:after="0"/>
              <w:jc w:val="right"/>
              <w:rPr>
                <w:color w:val="000000"/>
                <w:sz w:val="20"/>
                <w:szCs w:val="20"/>
              </w:rPr>
            </w:pPr>
            <w:r w:rsidRPr="00D64922">
              <w:rPr>
                <w:color w:val="000000"/>
                <w:sz w:val="20"/>
                <w:szCs w:val="20"/>
              </w:rPr>
              <w:t>18,000</w:t>
            </w:r>
          </w:p>
        </w:tc>
        <w:tc>
          <w:tcPr>
            <w:tcW w:w="0" w:type="auto"/>
            <w:shd w:val="clear" w:color="auto" w:fill="auto"/>
            <w:noWrap/>
            <w:vAlign w:val="center"/>
          </w:tcPr>
          <w:p w14:paraId="42CB1F3B" w14:textId="77777777" w:rsidR="00D64922" w:rsidRPr="00D64922" w:rsidRDefault="00D64922" w:rsidP="00D64922">
            <w:pPr>
              <w:keepNext/>
              <w:spacing w:after="0"/>
              <w:jc w:val="right"/>
              <w:rPr>
                <w:sz w:val="20"/>
                <w:szCs w:val="20"/>
              </w:rPr>
            </w:pPr>
            <w:r w:rsidRPr="00D64922">
              <w:rPr>
                <w:sz w:val="20"/>
                <w:szCs w:val="20"/>
              </w:rPr>
              <w:t>23,565</w:t>
            </w:r>
          </w:p>
        </w:tc>
        <w:tc>
          <w:tcPr>
            <w:tcW w:w="0" w:type="auto"/>
            <w:shd w:val="clear" w:color="auto" w:fill="auto"/>
            <w:noWrap/>
            <w:vAlign w:val="center"/>
          </w:tcPr>
          <w:p w14:paraId="0579F121" w14:textId="77777777" w:rsidR="00D64922" w:rsidRPr="00D64922" w:rsidRDefault="00D64922" w:rsidP="00D64922">
            <w:pPr>
              <w:keepNext/>
              <w:spacing w:after="0"/>
              <w:jc w:val="right"/>
              <w:rPr>
                <w:sz w:val="20"/>
                <w:szCs w:val="20"/>
              </w:rPr>
            </w:pPr>
            <w:r w:rsidRPr="00D64922">
              <w:rPr>
                <w:sz w:val="20"/>
                <w:szCs w:val="20"/>
              </w:rPr>
              <w:t>4,904</w:t>
            </w:r>
          </w:p>
        </w:tc>
      </w:tr>
      <w:tr w:rsidR="00D64922" w:rsidRPr="00767449" w14:paraId="2CF3A0D0" w14:textId="77777777" w:rsidTr="00D64922">
        <w:trPr>
          <w:cantSplit/>
          <w:jc w:val="center"/>
        </w:trPr>
        <w:tc>
          <w:tcPr>
            <w:tcW w:w="0" w:type="auto"/>
            <w:shd w:val="clear" w:color="auto" w:fill="auto"/>
            <w:noWrap/>
            <w:vAlign w:val="center"/>
          </w:tcPr>
          <w:p w14:paraId="3299A66E" w14:textId="77777777" w:rsidR="00D64922" w:rsidRPr="00D64922" w:rsidRDefault="00D64922" w:rsidP="00D64922">
            <w:pPr>
              <w:keepNext/>
              <w:spacing w:after="0"/>
              <w:jc w:val="right"/>
              <w:rPr>
                <w:sz w:val="20"/>
                <w:szCs w:val="20"/>
              </w:rPr>
            </w:pPr>
            <w:r w:rsidRPr="00D64922">
              <w:rPr>
                <w:sz w:val="20"/>
                <w:szCs w:val="20"/>
              </w:rPr>
              <w:t>2019</w:t>
            </w:r>
          </w:p>
        </w:tc>
        <w:tc>
          <w:tcPr>
            <w:tcW w:w="0" w:type="auto"/>
            <w:shd w:val="clear" w:color="auto" w:fill="auto"/>
            <w:noWrap/>
            <w:vAlign w:val="center"/>
          </w:tcPr>
          <w:p w14:paraId="4B928873" w14:textId="7F2E627C" w:rsidR="00D64922" w:rsidRPr="00D64922" w:rsidRDefault="00D64922" w:rsidP="00D64922">
            <w:pPr>
              <w:spacing w:after="0"/>
              <w:jc w:val="right"/>
              <w:rPr>
                <w:sz w:val="20"/>
                <w:szCs w:val="20"/>
              </w:rPr>
            </w:pPr>
            <w:r w:rsidRPr="00D64922">
              <w:rPr>
                <w:color w:val="000000"/>
                <w:sz w:val="20"/>
                <w:szCs w:val="20"/>
              </w:rPr>
              <w:t>15,715</w:t>
            </w:r>
          </w:p>
        </w:tc>
        <w:tc>
          <w:tcPr>
            <w:tcW w:w="852" w:type="dxa"/>
            <w:shd w:val="clear" w:color="auto" w:fill="auto"/>
            <w:noWrap/>
            <w:vAlign w:val="center"/>
          </w:tcPr>
          <w:p w14:paraId="4F899059" w14:textId="77777777" w:rsidR="00D64922" w:rsidRPr="00D64922" w:rsidRDefault="00D64922" w:rsidP="00D64922">
            <w:pPr>
              <w:keepNext/>
              <w:spacing w:after="0"/>
              <w:jc w:val="right"/>
              <w:rPr>
                <w:sz w:val="20"/>
                <w:szCs w:val="20"/>
              </w:rPr>
            </w:pPr>
            <w:r w:rsidRPr="00D64922">
              <w:rPr>
                <w:sz w:val="20"/>
                <w:szCs w:val="20"/>
              </w:rPr>
              <w:t>12,368</w:t>
            </w:r>
          </w:p>
        </w:tc>
        <w:tc>
          <w:tcPr>
            <w:tcW w:w="1397" w:type="dxa"/>
            <w:shd w:val="clear" w:color="auto" w:fill="auto"/>
            <w:noWrap/>
            <w:vAlign w:val="center"/>
          </w:tcPr>
          <w:p w14:paraId="6B7387BD" w14:textId="77777777" w:rsidR="00D64922" w:rsidRPr="00D64922" w:rsidRDefault="00D64922" w:rsidP="00D64922">
            <w:pPr>
              <w:keepNext/>
              <w:spacing w:after="0"/>
              <w:jc w:val="right"/>
              <w:rPr>
                <w:color w:val="000000"/>
                <w:sz w:val="20"/>
                <w:szCs w:val="20"/>
              </w:rPr>
            </w:pPr>
            <w:r w:rsidRPr="00D64922">
              <w:rPr>
                <w:color w:val="000000"/>
                <w:sz w:val="20"/>
                <w:szCs w:val="20"/>
              </w:rPr>
              <w:t>17,000</w:t>
            </w:r>
          </w:p>
        </w:tc>
        <w:tc>
          <w:tcPr>
            <w:tcW w:w="0" w:type="auto"/>
            <w:shd w:val="clear" w:color="auto" w:fill="auto"/>
            <w:noWrap/>
            <w:vAlign w:val="center"/>
          </w:tcPr>
          <w:p w14:paraId="4A2B3C98" w14:textId="77777777" w:rsidR="00D64922" w:rsidRPr="00D64922" w:rsidRDefault="00D64922" w:rsidP="00D64922">
            <w:pPr>
              <w:keepNext/>
              <w:spacing w:after="0"/>
              <w:jc w:val="right"/>
              <w:rPr>
                <w:sz w:val="20"/>
                <w:szCs w:val="20"/>
              </w:rPr>
            </w:pPr>
            <w:r w:rsidRPr="00D64922">
              <w:rPr>
                <w:sz w:val="20"/>
                <w:szCs w:val="20"/>
              </w:rPr>
              <w:t>23,669</w:t>
            </w:r>
          </w:p>
        </w:tc>
        <w:tc>
          <w:tcPr>
            <w:tcW w:w="0" w:type="auto"/>
            <w:shd w:val="clear" w:color="auto" w:fill="auto"/>
            <w:noWrap/>
            <w:vAlign w:val="center"/>
          </w:tcPr>
          <w:p w14:paraId="77C07273" w14:textId="77777777" w:rsidR="00D64922" w:rsidRPr="00D64922" w:rsidRDefault="00D64922" w:rsidP="00D64922">
            <w:pPr>
              <w:keepNext/>
              <w:spacing w:after="0"/>
              <w:jc w:val="right"/>
              <w:rPr>
                <w:sz w:val="20"/>
                <w:szCs w:val="20"/>
              </w:rPr>
            </w:pPr>
            <w:r w:rsidRPr="00D64922">
              <w:rPr>
                <w:sz w:val="20"/>
                <w:szCs w:val="20"/>
              </w:rPr>
              <w:t>4,632</w:t>
            </w:r>
          </w:p>
        </w:tc>
      </w:tr>
      <w:tr w:rsidR="00D64922" w:rsidRPr="00767449" w14:paraId="259524C3" w14:textId="77777777" w:rsidTr="00D64922">
        <w:trPr>
          <w:cantSplit/>
          <w:jc w:val="center"/>
        </w:trPr>
        <w:tc>
          <w:tcPr>
            <w:tcW w:w="0" w:type="auto"/>
            <w:shd w:val="clear" w:color="auto" w:fill="auto"/>
            <w:noWrap/>
            <w:vAlign w:val="center"/>
          </w:tcPr>
          <w:p w14:paraId="196D08EE" w14:textId="77777777" w:rsidR="00D64922" w:rsidRPr="00D64922" w:rsidRDefault="00D64922" w:rsidP="00D64922">
            <w:pPr>
              <w:keepNext/>
              <w:spacing w:after="0"/>
              <w:jc w:val="right"/>
              <w:rPr>
                <w:sz w:val="20"/>
                <w:szCs w:val="20"/>
              </w:rPr>
            </w:pPr>
            <w:r w:rsidRPr="00D64922">
              <w:rPr>
                <w:sz w:val="20"/>
                <w:szCs w:val="20"/>
              </w:rPr>
              <w:t>2020</w:t>
            </w:r>
          </w:p>
        </w:tc>
        <w:tc>
          <w:tcPr>
            <w:tcW w:w="0" w:type="auto"/>
            <w:shd w:val="clear" w:color="auto" w:fill="auto"/>
            <w:noWrap/>
            <w:vAlign w:val="center"/>
          </w:tcPr>
          <w:p w14:paraId="06FC633D" w14:textId="5AC09B09" w:rsidR="00D64922" w:rsidRPr="00D64922" w:rsidRDefault="00D64922" w:rsidP="00D64922">
            <w:pPr>
              <w:spacing w:after="0"/>
              <w:jc w:val="right"/>
              <w:rPr>
                <w:sz w:val="20"/>
                <w:szCs w:val="20"/>
              </w:rPr>
            </w:pPr>
            <w:r w:rsidRPr="00D64922">
              <w:rPr>
                <w:color w:val="000000"/>
                <w:sz w:val="20"/>
                <w:szCs w:val="20"/>
              </w:rPr>
              <w:t>6,840</w:t>
            </w:r>
          </w:p>
        </w:tc>
        <w:tc>
          <w:tcPr>
            <w:tcW w:w="852" w:type="dxa"/>
            <w:shd w:val="clear" w:color="auto" w:fill="auto"/>
            <w:noWrap/>
            <w:vAlign w:val="center"/>
          </w:tcPr>
          <w:p w14:paraId="1B77C74C" w14:textId="77777777" w:rsidR="00D64922" w:rsidRPr="00D64922" w:rsidRDefault="00D64922" w:rsidP="00D64922">
            <w:pPr>
              <w:keepNext/>
              <w:spacing w:after="0"/>
              <w:jc w:val="right"/>
              <w:rPr>
                <w:sz w:val="20"/>
                <w:szCs w:val="20"/>
              </w:rPr>
            </w:pPr>
            <w:r w:rsidRPr="00D64922">
              <w:rPr>
                <w:sz w:val="20"/>
                <w:szCs w:val="20"/>
              </w:rPr>
              <w:t>6,431</w:t>
            </w:r>
          </w:p>
        </w:tc>
        <w:tc>
          <w:tcPr>
            <w:tcW w:w="1397" w:type="dxa"/>
            <w:shd w:val="clear" w:color="auto" w:fill="auto"/>
            <w:noWrap/>
            <w:vAlign w:val="center"/>
          </w:tcPr>
          <w:p w14:paraId="5D25618F" w14:textId="77777777" w:rsidR="00D64922" w:rsidRPr="00D64922" w:rsidRDefault="00D64922" w:rsidP="00D64922">
            <w:pPr>
              <w:keepNext/>
              <w:spacing w:after="0"/>
              <w:jc w:val="right"/>
              <w:rPr>
                <w:color w:val="000000"/>
                <w:sz w:val="20"/>
                <w:szCs w:val="20"/>
              </w:rPr>
            </w:pPr>
            <w:r w:rsidRPr="00D64922">
              <w:rPr>
                <w:color w:val="000000"/>
                <w:sz w:val="20"/>
                <w:szCs w:val="20"/>
              </w:rPr>
              <w:t>14,621</w:t>
            </w:r>
          </w:p>
        </w:tc>
        <w:tc>
          <w:tcPr>
            <w:tcW w:w="0" w:type="auto"/>
            <w:shd w:val="clear" w:color="auto" w:fill="auto"/>
            <w:noWrap/>
            <w:vAlign w:val="center"/>
          </w:tcPr>
          <w:p w14:paraId="7E1C9891" w14:textId="77777777" w:rsidR="00D64922" w:rsidRPr="00D64922" w:rsidRDefault="00D64922" w:rsidP="00D64922">
            <w:pPr>
              <w:keepNext/>
              <w:spacing w:after="0"/>
              <w:jc w:val="right"/>
              <w:rPr>
                <w:sz w:val="20"/>
                <w:szCs w:val="20"/>
              </w:rPr>
            </w:pPr>
            <w:r w:rsidRPr="00D64922">
              <w:rPr>
                <w:sz w:val="20"/>
                <w:szCs w:val="20"/>
              </w:rPr>
              <w:t>17,794</w:t>
            </w:r>
          </w:p>
        </w:tc>
        <w:tc>
          <w:tcPr>
            <w:tcW w:w="0" w:type="auto"/>
            <w:vAlign w:val="center"/>
          </w:tcPr>
          <w:p w14:paraId="2A15E8EA" w14:textId="77777777" w:rsidR="00D64922" w:rsidRPr="00D64922" w:rsidRDefault="00D64922" w:rsidP="00D64922">
            <w:pPr>
              <w:keepNext/>
              <w:spacing w:after="0"/>
              <w:jc w:val="right"/>
              <w:rPr>
                <w:sz w:val="20"/>
                <w:szCs w:val="20"/>
              </w:rPr>
            </w:pPr>
            <w:r w:rsidRPr="00D64922">
              <w:rPr>
                <w:sz w:val="20"/>
                <w:szCs w:val="20"/>
              </w:rPr>
              <w:t>2,537</w:t>
            </w:r>
          </w:p>
        </w:tc>
      </w:tr>
      <w:tr w:rsidR="00D64922" w:rsidRPr="00767449" w14:paraId="07DB52AB" w14:textId="77777777" w:rsidTr="00D64922">
        <w:trPr>
          <w:cantSplit/>
          <w:jc w:val="center"/>
        </w:trPr>
        <w:tc>
          <w:tcPr>
            <w:tcW w:w="0" w:type="auto"/>
            <w:shd w:val="clear" w:color="auto" w:fill="auto"/>
            <w:noWrap/>
            <w:vAlign w:val="center"/>
          </w:tcPr>
          <w:p w14:paraId="65B018D1" w14:textId="77777777" w:rsidR="00D64922" w:rsidRPr="00D64922" w:rsidRDefault="00D64922" w:rsidP="00D64922">
            <w:pPr>
              <w:keepNext/>
              <w:spacing w:after="0"/>
              <w:jc w:val="right"/>
              <w:rPr>
                <w:sz w:val="20"/>
                <w:szCs w:val="20"/>
              </w:rPr>
            </w:pPr>
            <w:r w:rsidRPr="00D64922">
              <w:rPr>
                <w:sz w:val="20"/>
                <w:szCs w:val="20"/>
              </w:rPr>
              <w:t>2021</w:t>
            </w:r>
          </w:p>
        </w:tc>
        <w:tc>
          <w:tcPr>
            <w:tcW w:w="0" w:type="auto"/>
            <w:shd w:val="clear" w:color="auto" w:fill="auto"/>
            <w:noWrap/>
            <w:vAlign w:val="center"/>
          </w:tcPr>
          <w:p w14:paraId="2FB4EACF" w14:textId="232C6114" w:rsidR="00D64922" w:rsidRPr="00D64922" w:rsidRDefault="00D64922" w:rsidP="00D64922">
            <w:pPr>
              <w:spacing w:after="0"/>
              <w:jc w:val="right"/>
              <w:rPr>
                <w:sz w:val="20"/>
                <w:szCs w:val="20"/>
              </w:rPr>
            </w:pPr>
            <w:r w:rsidRPr="00D64922">
              <w:rPr>
                <w:color w:val="000000"/>
                <w:sz w:val="20"/>
                <w:szCs w:val="20"/>
              </w:rPr>
              <w:t>19,175</w:t>
            </w:r>
          </w:p>
        </w:tc>
        <w:tc>
          <w:tcPr>
            <w:tcW w:w="852" w:type="dxa"/>
            <w:shd w:val="clear" w:color="auto" w:fill="auto"/>
            <w:noWrap/>
            <w:vAlign w:val="center"/>
          </w:tcPr>
          <w:p w14:paraId="4AA0DBB8" w14:textId="77777777" w:rsidR="00D64922" w:rsidRPr="00D64922" w:rsidRDefault="00D64922" w:rsidP="00D64922">
            <w:pPr>
              <w:keepNext/>
              <w:spacing w:after="0"/>
              <w:jc w:val="right"/>
              <w:rPr>
                <w:sz w:val="20"/>
                <w:szCs w:val="20"/>
              </w:rPr>
            </w:pPr>
            <w:r w:rsidRPr="00D64922">
              <w:rPr>
                <w:sz w:val="20"/>
                <w:szCs w:val="20"/>
              </w:rPr>
              <w:t>17,321</w:t>
            </w:r>
          </w:p>
        </w:tc>
        <w:tc>
          <w:tcPr>
            <w:tcW w:w="1397" w:type="dxa"/>
            <w:shd w:val="clear" w:color="auto" w:fill="auto"/>
            <w:noWrap/>
            <w:vAlign w:val="center"/>
          </w:tcPr>
          <w:p w14:paraId="1819F77D" w14:textId="77777777" w:rsidR="00D64922" w:rsidRPr="00D64922" w:rsidRDefault="00D64922" w:rsidP="00D64922">
            <w:pPr>
              <w:keepNext/>
              <w:spacing w:after="0"/>
              <w:jc w:val="right"/>
              <w:rPr>
                <w:color w:val="000000"/>
                <w:sz w:val="20"/>
                <w:szCs w:val="20"/>
              </w:rPr>
            </w:pPr>
            <w:r w:rsidRPr="00D64922">
              <w:rPr>
                <w:color w:val="000000"/>
                <w:sz w:val="20"/>
                <w:szCs w:val="20"/>
              </w:rPr>
              <w:t>23,627</w:t>
            </w:r>
          </w:p>
        </w:tc>
        <w:tc>
          <w:tcPr>
            <w:tcW w:w="0" w:type="auto"/>
            <w:shd w:val="clear" w:color="auto" w:fill="auto"/>
            <w:noWrap/>
            <w:vAlign w:val="center"/>
          </w:tcPr>
          <w:p w14:paraId="3738417D" w14:textId="77777777" w:rsidR="00D64922" w:rsidRPr="00D64922" w:rsidRDefault="00D64922" w:rsidP="00D64922">
            <w:pPr>
              <w:keepNext/>
              <w:spacing w:after="0"/>
              <w:jc w:val="right"/>
              <w:rPr>
                <w:sz w:val="20"/>
                <w:szCs w:val="20"/>
              </w:rPr>
            </w:pPr>
            <w:r w:rsidRPr="00D64922">
              <w:rPr>
                <w:sz w:val="20"/>
                <w:szCs w:val="20"/>
              </w:rPr>
              <w:t>28,977</w:t>
            </w:r>
          </w:p>
        </w:tc>
        <w:tc>
          <w:tcPr>
            <w:tcW w:w="0" w:type="auto"/>
            <w:vAlign w:val="center"/>
          </w:tcPr>
          <w:p w14:paraId="04353267" w14:textId="77777777" w:rsidR="00D64922" w:rsidRPr="00D64922" w:rsidRDefault="00D64922" w:rsidP="00D64922">
            <w:pPr>
              <w:keepNext/>
              <w:spacing w:after="0"/>
              <w:jc w:val="right"/>
              <w:rPr>
                <w:sz w:val="20"/>
                <w:szCs w:val="20"/>
              </w:rPr>
            </w:pPr>
            <w:r w:rsidRPr="00D64922">
              <w:rPr>
                <w:sz w:val="20"/>
                <w:szCs w:val="20"/>
              </w:rPr>
              <w:t>6.306</w:t>
            </w:r>
          </w:p>
        </w:tc>
      </w:tr>
      <w:tr w:rsidR="00D64922" w:rsidRPr="00767449" w14:paraId="5071E45D" w14:textId="77777777" w:rsidTr="00D64922">
        <w:trPr>
          <w:cantSplit/>
          <w:jc w:val="center"/>
        </w:trPr>
        <w:tc>
          <w:tcPr>
            <w:tcW w:w="0" w:type="auto"/>
            <w:tcBorders>
              <w:bottom w:val="single" w:sz="4" w:space="0" w:color="auto"/>
            </w:tcBorders>
            <w:shd w:val="clear" w:color="auto" w:fill="auto"/>
            <w:noWrap/>
            <w:vAlign w:val="center"/>
          </w:tcPr>
          <w:p w14:paraId="03FF14E9" w14:textId="77777777" w:rsidR="00D64922" w:rsidRPr="00D64922" w:rsidRDefault="00D64922" w:rsidP="00D64922">
            <w:pPr>
              <w:keepNext/>
              <w:spacing w:after="0"/>
              <w:jc w:val="right"/>
              <w:rPr>
                <w:sz w:val="20"/>
                <w:szCs w:val="20"/>
              </w:rPr>
            </w:pPr>
            <w:r w:rsidRPr="00D64922">
              <w:rPr>
                <w:sz w:val="20"/>
                <w:szCs w:val="20"/>
              </w:rPr>
              <w:t>2022</w:t>
            </w:r>
          </w:p>
        </w:tc>
        <w:tc>
          <w:tcPr>
            <w:tcW w:w="0" w:type="auto"/>
            <w:tcBorders>
              <w:bottom w:val="single" w:sz="4" w:space="0" w:color="auto"/>
            </w:tcBorders>
            <w:shd w:val="clear" w:color="auto" w:fill="auto"/>
            <w:noWrap/>
            <w:vAlign w:val="center"/>
          </w:tcPr>
          <w:p w14:paraId="6BD1D741" w14:textId="089DD115" w:rsidR="00D64922" w:rsidRPr="00D64922" w:rsidRDefault="00D64922" w:rsidP="00D64922">
            <w:pPr>
              <w:spacing w:after="0"/>
              <w:jc w:val="right"/>
              <w:rPr>
                <w:sz w:val="20"/>
                <w:szCs w:val="20"/>
              </w:rPr>
            </w:pPr>
            <w:r w:rsidRPr="00D64922">
              <w:rPr>
                <w:color w:val="000000"/>
                <w:sz w:val="20"/>
                <w:szCs w:val="20"/>
              </w:rPr>
              <w:t>23,217</w:t>
            </w:r>
          </w:p>
        </w:tc>
        <w:tc>
          <w:tcPr>
            <w:tcW w:w="852" w:type="dxa"/>
            <w:tcBorders>
              <w:bottom w:val="single" w:sz="4" w:space="0" w:color="auto"/>
            </w:tcBorders>
            <w:shd w:val="clear" w:color="auto" w:fill="auto"/>
            <w:noWrap/>
            <w:vAlign w:val="center"/>
          </w:tcPr>
          <w:p w14:paraId="6C3BC3AF" w14:textId="77777777" w:rsidR="00D64922" w:rsidRPr="00D64922" w:rsidRDefault="00D64922" w:rsidP="00D64922">
            <w:pPr>
              <w:keepNext/>
              <w:spacing w:after="0"/>
              <w:jc w:val="right"/>
              <w:rPr>
                <w:sz w:val="20"/>
                <w:szCs w:val="20"/>
              </w:rPr>
            </w:pPr>
            <w:r w:rsidRPr="00D64922">
              <w:rPr>
                <w:sz w:val="20"/>
                <w:szCs w:val="20"/>
              </w:rPr>
              <w:t>24,111</w:t>
            </w:r>
          </w:p>
        </w:tc>
        <w:tc>
          <w:tcPr>
            <w:tcW w:w="1397" w:type="dxa"/>
            <w:tcBorders>
              <w:bottom w:val="single" w:sz="4" w:space="0" w:color="auto"/>
            </w:tcBorders>
            <w:shd w:val="clear" w:color="auto" w:fill="auto"/>
            <w:noWrap/>
            <w:vAlign w:val="center"/>
          </w:tcPr>
          <w:p w14:paraId="4BCF0024" w14:textId="77777777" w:rsidR="00D64922" w:rsidRPr="00D64922" w:rsidRDefault="00D64922" w:rsidP="00D64922">
            <w:pPr>
              <w:keepNext/>
              <w:spacing w:after="0"/>
              <w:jc w:val="right"/>
              <w:rPr>
                <w:color w:val="000000"/>
                <w:sz w:val="20"/>
                <w:szCs w:val="20"/>
              </w:rPr>
            </w:pPr>
            <w:r w:rsidRPr="00D64922">
              <w:rPr>
                <w:color w:val="000000"/>
                <w:sz w:val="20"/>
                <w:szCs w:val="20"/>
              </w:rPr>
              <w:t>32,811</w:t>
            </w:r>
          </w:p>
        </w:tc>
        <w:tc>
          <w:tcPr>
            <w:tcW w:w="0" w:type="auto"/>
            <w:tcBorders>
              <w:bottom w:val="single" w:sz="4" w:space="0" w:color="auto"/>
            </w:tcBorders>
            <w:shd w:val="clear" w:color="auto" w:fill="auto"/>
            <w:noWrap/>
            <w:vAlign w:val="center"/>
          </w:tcPr>
          <w:p w14:paraId="5F4550C0" w14:textId="77777777" w:rsidR="00D64922" w:rsidRPr="00D64922" w:rsidRDefault="00D64922" w:rsidP="00D64922">
            <w:pPr>
              <w:keepNext/>
              <w:spacing w:after="0"/>
              <w:jc w:val="right"/>
              <w:rPr>
                <w:sz w:val="20"/>
                <w:szCs w:val="20"/>
              </w:rPr>
            </w:pPr>
            <w:r w:rsidRPr="00D64922">
              <w:rPr>
                <w:sz w:val="20"/>
                <w:szCs w:val="20"/>
              </w:rPr>
              <w:t>39,555</w:t>
            </w:r>
          </w:p>
        </w:tc>
        <w:tc>
          <w:tcPr>
            <w:tcW w:w="0" w:type="auto"/>
            <w:tcBorders>
              <w:bottom w:val="single" w:sz="4" w:space="0" w:color="auto"/>
            </w:tcBorders>
            <w:vAlign w:val="center"/>
          </w:tcPr>
          <w:p w14:paraId="0137B044" w14:textId="77777777" w:rsidR="00D64922" w:rsidRPr="00D64922" w:rsidRDefault="00D64922" w:rsidP="00D64922">
            <w:pPr>
              <w:keepNext/>
              <w:spacing w:after="0"/>
              <w:jc w:val="right"/>
              <w:rPr>
                <w:sz w:val="20"/>
                <w:szCs w:val="20"/>
              </w:rPr>
            </w:pPr>
            <w:r w:rsidRPr="00D64922">
              <w:rPr>
                <w:sz w:val="20"/>
                <w:szCs w:val="20"/>
              </w:rPr>
              <w:t>8,700</w:t>
            </w:r>
          </w:p>
        </w:tc>
      </w:tr>
    </w:tbl>
    <w:p w14:paraId="5FE42974" w14:textId="77777777" w:rsidR="00D64922" w:rsidRDefault="00D64922" w:rsidP="00D64922">
      <w:r>
        <w:br w:type="page"/>
      </w:r>
    </w:p>
    <w:p w14:paraId="4F172387" w14:textId="77777777" w:rsidR="00D64922" w:rsidRPr="004B3FD6" w:rsidRDefault="00D64922" w:rsidP="00D64922">
      <w:r w:rsidRPr="00C53FE0">
        <w:lastRenderedPageBreak/>
        <w:t>Table 2.3.</w:t>
      </w:r>
      <w:r>
        <w:t xml:space="preserve"> </w:t>
      </w:r>
      <w:r w:rsidRPr="004B3FD6">
        <w:t>History of GOA Pacific cod allocations by regulatory area (in percent)</w:t>
      </w:r>
      <w:r>
        <w:t xml:space="preserve"> for 1991-2023. See </w:t>
      </w:r>
      <w:proofErr w:type="spellStart"/>
      <w:r>
        <w:t>Barbeaux</w:t>
      </w:r>
      <w:proofErr w:type="spellEnd"/>
      <w:r>
        <w:t xml:space="preserve"> et al. (2018) for 1977-1990.</w:t>
      </w:r>
    </w:p>
    <w:tbl>
      <w:tblPr>
        <w:tblW w:w="0" w:type="auto"/>
        <w:jc w:val="center"/>
        <w:tblLook w:val="04A0" w:firstRow="1" w:lastRow="0" w:firstColumn="1" w:lastColumn="0" w:noHBand="0" w:noVBand="1"/>
      </w:tblPr>
      <w:tblGrid>
        <w:gridCol w:w="1987"/>
        <w:gridCol w:w="1011"/>
        <w:gridCol w:w="991"/>
        <w:gridCol w:w="991"/>
        <w:gridCol w:w="52"/>
      </w:tblGrid>
      <w:tr w:rsidR="00D64922" w:rsidRPr="00614E36" w14:paraId="552CB432" w14:textId="77777777" w:rsidTr="00D64922">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45BACA75" w14:textId="77777777" w:rsidR="00D64922" w:rsidRPr="00F15428" w:rsidRDefault="00D64922" w:rsidP="00D64922">
            <w:pPr>
              <w:pStyle w:val="tabcap"/>
              <w:spacing w:before="0" w:after="0"/>
              <w:jc w:val="center"/>
              <w:rPr>
                <w:b/>
              </w:rPr>
            </w:pPr>
            <w:r w:rsidRPr="00F15428">
              <w:rPr>
                <w:b/>
              </w:rPr>
              <w:t>Year(s)</w:t>
            </w:r>
          </w:p>
        </w:tc>
        <w:tc>
          <w:tcPr>
            <w:tcW w:w="1011" w:type="dxa"/>
            <w:tcBorders>
              <w:top w:val="double" w:sz="4" w:space="0" w:color="auto"/>
              <w:bottom w:val="single" w:sz="8" w:space="0" w:color="auto"/>
            </w:tcBorders>
            <w:shd w:val="clear" w:color="auto" w:fill="auto"/>
            <w:noWrap/>
            <w:vAlign w:val="center"/>
            <w:hideMark/>
          </w:tcPr>
          <w:p w14:paraId="29F5D13B" w14:textId="77777777" w:rsidR="00D64922" w:rsidRPr="00F15428" w:rsidRDefault="00D64922" w:rsidP="00D64922">
            <w:pPr>
              <w:pStyle w:val="tabcap"/>
              <w:spacing w:before="0" w:after="0"/>
              <w:jc w:val="center"/>
              <w:rPr>
                <w:b/>
              </w:rPr>
            </w:pPr>
            <w:r w:rsidRPr="00F15428">
              <w:rPr>
                <w:b/>
              </w:rPr>
              <w:t>Western</w:t>
            </w:r>
          </w:p>
        </w:tc>
        <w:tc>
          <w:tcPr>
            <w:tcW w:w="991" w:type="dxa"/>
            <w:tcBorders>
              <w:top w:val="double" w:sz="4" w:space="0" w:color="auto"/>
              <w:bottom w:val="single" w:sz="8" w:space="0" w:color="auto"/>
            </w:tcBorders>
            <w:shd w:val="clear" w:color="auto" w:fill="auto"/>
            <w:noWrap/>
            <w:vAlign w:val="center"/>
            <w:hideMark/>
          </w:tcPr>
          <w:p w14:paraId="56689F65" w14:textId="77777777" w:rsidR="00D64922" w:rsidRPr="00F15428" w:rsidRDefault="00D64922" w:rsidP="00D64922">
            <w:pPr>
              <w:pStyle w:val="tabcap"/>
              <w:spacing w:before="0" w:after="0"/>
              <w:jc w:val="center"/>
              <w:rPr>
                <w:b/>
              </w:rPr>
            </w:pPr>
            <w:r w:rsidRPr="00F15428">
              <w:rPr>
                <w:b/>
              </w:rPr>
              <w:t>Central</w:t>
            </w:r>
          </w:p>
        </w:tc>
        <w:tc>
          <w:tcPr>
            <w:tcW w:w="991" w:type="dxa"/>
            <w:tcBorders>
              <w:top w:val="double" w:sz="4" w:space="0" w:color="auto"/>
              <w:bottom w:val="single" w:sz="8" w:space="0" w:color="auto"/>
            </w:tcBorders>
            <w:shd w:val="clear" w:color="auto" w:fill="auto"/>
            <w:noWrap/>
            <w:vAlign w:val="center"/>
            <w:hideMark/>
          </w:tcPr>
          <w:p w14:paraId="06B7D32A" w14:textId="77777777" w:rsidR="00D64922" w:rsidRPr="00F15428" w:rsidRDefault="00D64922" w:rsidP="00D64922">
            <w:pPr>
              <w:pStyle w:val="tabcap"/>
              <w:spacing w:before="0" w:after="0"/>
              <w:jc w:val="center"/>
              <w:rPr>
                <w:b/>
              </w:rPr>
            </w:pPr>
            <w:r w:rsidRPr="00F15428">
              <w:rPr>
                <w:b/>
              </w:rPr>
              <w:t>Eastern</w:t>
            </w:r>
          </w:p>
        </w:tc>
      </w:tr>
      <w:tr w:rsidR="00D64922" w:rsidRPr="00614E36" w14:paraId="7847E4FE" w14:textId="77777777" w:rsidTr="00D64922">
        <w:trPr>
          <w:gridAfter w:val="1"/>
          <w:wAfter w:w="52" w:type="dxa"/>
          <w:trHeight w:val="258"/>
          <w:jc w:val="center"/>
        </w:trPr>
        <w:tc>
          <w:tcPr>
            <w:tcW w:w="1987" w:type="dxa"/>
            <w:noWrap/>
            <w:vAlign w:val="center"/>
            <w:hideMark/>
          </w:tcPr>
          <w:p w14:paraId="2F09B603" w14:textId="77777777" w:rsidR="00D64922" w:rsidRPr="00614E36" w:rsidRDefault="00D64922" w:rsidP="00D64922">
            <w:pPr>
              <w:pStyle w:val="tabcap"/>
              <w:spacing w:before="0" w:after="0"/>
              <w:jc w:val="center"/>
            </w:pPr>
            <w:r w:rsidRPr="00614E36">
              <w:t>1991</w:t>
            </w:r>
          </w:p>
        </w:tc>
        <w:tc>
          <w:tcPr>
            <w:tcW w:w="1011" w:type="dxa"/>
            <w:noWrap/>
            <w:vAlign w:val="center"/>
            <w:hideMark/>
          </w:tcPr>
          <w:p w14:paraId="22984E62" w14:textId="77777777" w:rsidR="00D64922" w:rsidRPr="00614E36" w:rsidRDefault="00D64922" w:rsidP="00D64922">
            <w:pPr>
              <w:pStyle w:val="tabcap"/>
              <w:spacing w:before="0" w:after="0"/>
              <w:jc w:val="center"/>
            </w:pPr>
            <w:r w:rsidRPr="00614E36">
              <w:t>33</w:t>
            </w:r>
          </w:p>
        </w:tc>
        <w:tc>
          <w:tcPr>
            <w:tcW w:w="991" w:type="dxa"/>
            <w:noWrap/>
            <w:vAlign w:val="center"/>
            <w:hideMark/>
          </w:tcPr>
          <w:p w14:paraId="4803CF68"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55389F66" w14:textId="77777777" w:rsidR="00D64922" w:rsidRPr="00614E36" w:rsidRDefault="00D64922" w:rsidP="00D64922">
            <w:pPr>
              <w:pStyle w:val="tabcap"/>
              <w:spacing w:before="0" w:after="0"/>
              <w:jc w:val="center"/>
            </w:pPr>
            <w:r w:rsidRPr="00614E36">
              <w:t>5</w:t>
            </w:r>
          </w:p>
        </w:tc>
      </w:tr>
      <w:tr w:rsidR="00D64922" w:rsidRPr="00614E36" w14:paraId="7B79DD93" w14:textId="77777777" w:rsidTr="00D64922">
        <w:trPr>
          <w:gridAfter w:val="1"/>
          <w:wAfter w:w="52" w:type="dxa"/>
          <w:trHeight w:val="258"/>
          <w:jc w:val="center"/>
        </w:trPr>
        <w:tc>
          <w:tcPr>
            <w:tcW w:w="1987" w:type="dxa"/>
            <w:noWrap/>
            <w:vAlign w:val="center"/>
            <w:hideMark/>
          </w:tcPr>
          <w:p w14:paraId="7928D569" w14:textId="77777777" w:rsidR="00D64922" w:rsidRPr="00614E36" w:rsidRDefault="00D64922" w:rsidP="00D64922">
            <w:pPr>
              <w:pStyle w:val="tabcap"/>
              <w:spacing w:before="0" w:after="0"/>
              <w:jc w:val="center"/>
            </w:pPr>
            <w:r w:rsidRPr="00614E36">
              <w:t>1992</w:t>
            </w:r>
          </w:p>
        </w:tc>
        <w:tc>
          <w:tcPr>
            <w:tcW w:w="1011" w:type="dxa"/>
            <w:noWrap/>
            <w:vAlign w:val="center"/>
            <w:hideMark/>
          </w:tcPr>
          <w:p w14:paraId="2E902823" w14:textId="77777777" w:rsidR="00D64922" w:rsidRPr="00614E36" w:rsidRDefault="00D64922" w:rsidP="00D64922">
            <w:pPr>
              <w:pStyle w:val="tabcap"/>
              <w:spacing w:before="0" w:after="0"/>
              <w:jc w:val="center"/>
            </w:pPr>
            <w:r w:rsidRPr="00614E36">
              <w:t>37</w:t>
            </w:r>
          </w:p>
        </w:tc>
        <w:tc>
          <w:tcPr>
            <w:tcW w:w="991" w:type="dxa"/>
            <w:noWrap/>
            <w:vAlign w:val="center"/>
            <w:hideMark/>
          </w:tcPr>
          <w:p w14:paraId="6B609E74" w14:textId="77777777" w:rsidR="00D64922" w:rsidRPr="00614E36" w:rsidRDefault="00D64922" w:rsidP="00D64922">
            <w:pPr>
              <w:pStyle w:val="tabcap"/>
              <w:spacing w:before="0" w:after="0"/>
              <w:jc w:val="center"/>
            </w:pPr>
            <w:r w:rsidRPr="00614E36">
              <w:t>61</w:t>
            </w:r>
          </w:p>
        </w:tc>
        <w:tc>
          <w:tcPr>
            <w:tcW w:w="991" w:type="dxa"/>
            <w:shd w:val="clear" w:color="auto" w:fill="auto"/>
            <w:noWrap/>
            <w:vAlign w:val="center"/>
            <w:hideMark/>
          </w:tcPr>
          <w:p w14:paraId="74ABBCE0" w14:textId="77777777" w:rsidR="00D64922" w:rsidRPr="00614E36" w:rsidRDefault="00D64922" w:rsidP="00D64922">
            <w:pPr>
              <w:pStyle w:val="tabcap"/>
              <w:spacing w:before="0" w:after="0"/>
              <w:jc w:val="center"/>
            </w:pPr>
            <w:r w:rsidRPr="00614E36">
              <w:t>2</w:t>
            </w:r>
          </w:p>
        </w:tc>
      </w:tr>
      <w:tr w:rsidR="00D64922" w:rsidRPr="00614E36" w14:paraId="6471AE68" w14:textId="77777777" w:rsidTr="00D64922">
        <w:trPr>
          <w:gridAfter w:val="1"/>
          <w:wAfter w:w="52" w:type="dxa"/>
          <w:trHeight w:val="258"/>
          <w:jc w:val="center"/>
        </w:trPr>
        <w:tc>
          <w:tcPr>
            <w:tcW w:w="1987" w:type="dxa"/>
            <w:noWrap/>
            <w:vAlign w:val="center"/>
            <w:hideMark/>
          </w:tcPr>
          <w:p w14:paraId="0D364884" w14:textId="77777777" w:rsidR="00D64922" w:rsidRPr="00614E36" w:rsidRDefault="00D64922" w:rsidP="00D64922">
            <w:pPr>
              <w:pStyle w:val="tabcap"/>
              <w:spacing w:before="0" w:after="0"/>
              <w:jc w:val="center"/>
            </w:pPr>
            <w:r w:rsidRPr="00614E36">
              <w:t>1993-1994</w:t>
            </w:r>
          </w:p>
        </w:tc>
        <w:tc>
          <w:tcPr>
            <w:tcW w:w="1011" w:type="dxa"/>
            <w:noWrap/>
            <w:vAlign w:val="center"/>
            <w:hideMark/>
          </w:tcPr>
          <w:p w14:paraId="7688AA05" w14:textId="77777777" w:rsidR="00D64922" w:rsidRPr="00614E36" w:rsidRDefault="00D64922" w:rsidP="00D64922">
            <w:pPr>
              <w:pStyle w:val="tabcap"/>
              <w:spacing w:before="0" w:after="0"/>
              <w:jc w:val="center"/>
            </w:pPr>
            <w:r w:rsidRPr="00614E36">
              <w:t>33</w:t>
            </w:r>
          </w:p>
        </w:tc>
        <w:tc>
          <w:tcPr>
            <w:tcW w:w="991" w:type="dxa"/>
            <w:noWrap/>
            <w:vAlign w:val="center"/>
            <w:hideMark/>
          </w:tcPr>
          <w:p w14:paraId="73EF7940"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450B7AC5" w14:textId="77777777" w:rsidR="00D64922" w:rsidRPr="00614E36" w:rsidRDefault="00D64922" w:rsidP="00D64922">
            <w:pPr>
              <w:pStyle w:val="tabcap"/>
              <w:spacing w:before="0" w:after="0"/>
              <w:jc w:val="center"/>
            </w:pPr>
            <w:r w:rsidRPr="00614E36">
              <w:t>5</w:t>
            </w:r>
          </w:p>
        </w:tc>
      </w:tr>
      <w:tr w:rsidR="00D64922" w:rsidRPr="00614E36" w14:paraId="73E187EB" w14:textId="77777777" w:rsidTr="00D64922">
        <w:trPr>
          <w:gridAfter w:val="1"/>
          <w:wAfter w:w="52" w:type="dxa"/>
          <w:trHeight w:val="258"/>
          <w:jc w:val="center"/>
        </w:trPr>
        <w:tc>
          <w:tcPr>
            <w:tcW w:w="1987" w:type="dxa"/>
            <w:noWrap/>
            <w:vAlign w:val="center"/>
            <w:hideMark/>
          </w:tcPr>
          <w:p w14:paraId="783CB99F" w14:textId="77777777" w:rsidR="00D64922" w:rsidRPr="00614E36" w:rsidRDefault="00D64922" w:rsidP="00D64922">
            <w:pPr>
              <w:pStyle w:val="tabcap"/>
              <w:spacing w:before="0" w:after="0"/>
              <w:jc w:val="center"/>
            </w:pPr>
            <w:r w:rsidRPr="00614E36">
              <w:t>1995-1996</w:t>
            </w:r>
          </w:p>
        </w:tc>
        <w:tc>
          <w:tcPr>
            <w:tcW w:w="1011" w:type="dxa"/>
            <w:noWrap/>
            <w:vAlign w:val="center"/>
            <w:hideMark/>
          </w:tcPr>
          <w:p w14:paraId="4CAA13E7" w14:textId="77777777" w:rsidR="00D64922" w:rsidRPr="00614E36" w:rsidRDefault="00D64922" w:rsidP="00D64922">
            <w:pPr>
              <w:pStyle w:val="tabcap"/>
              <w:spacing w:before="0" w:after="0"/>
              <w:jc w:val="center"/>
            </w:pPr>
            <w:r w:rsidRPr="00614E36">
              <w:t>29</w:t>
            </w:r>
          </w:p>
        </w:tc>
        <w:tc>
          <w:tcPr>
            <w:tcW w:w="991" w:type="dxa"/>
            <w:noWrap/>
            <w:vAlign w:val="center"/>
            <w:hideMark/>
          </w:tcPr>
          <w:p w14:paraId="33CA6A99" w14:textId="77777777" w:rsidR="00D64922" w:rsidRPr="00614E36" w:rsidRDefault="00D64922" w:rsidP="00D64922">
            <w:pPr>
              <w:pStyle w:val="tabcap"/>
              <w:spacing w:before="0" w:after="0"/>
              <w:jc w:val="center"/>
            </w:pPr>
            <w:r w:rsidRPr="00614E36">
              <w:t>66</w:t>
            </w:r>
          </w:p>
        </w:tc>
        <w:tc>
          <w:tcPr>
            <w:tcW w:w="991" w:type="dxa"/>
            <w:noWrap/>
            <w:vAlign w:val="center"/>
            <w:hideMark/>
          </w:tcPr>
          <w:p w14:paraId="776835B6" w14:textId="77777777" w:rsidR="00D64922" w:rsidRPr="00614E36" w:rsidRDefault="00D64922" w:rsidP="00D64922">
            <w:pPr>
              <w:pStyle w:val="tabcap"/>
              <w:spacing w:before="0" w:after="0"/>
              <w:jc w:val="center"/>
            </w:pPr>
            <w:r w:rsidRPr="00614E36">
              <w:t>5</w:t>
            </w:r>
          </w:p>
        </w:tc>
      </w:tr>
      <w:tr w:rsidR="00D64922" w:rsidRPr="00614E36" w14:paraId="5D61B2BE" w14:textId="77777777" w:rsidTr="00D64922">
        <w:trPr>
          <w:gridAfter w:val="1"/>
          <w:wAfter w:w="52" w:type="dxa"/>
          <w:trHeight w:val="258"/>
          <w:jc w:val="center"/>
        </w:trPr>
        <w:tc>
          <w:tcPr>
            <w:tcW w:w="1987" w:type="dxa"/>
            <w:noWrap/>
            <w:vAlign w:val="center"/>
            <w:hideMark/>
          </w:tcPr>
          <w:p w14:paraId="2E282581" w14:textId="77777777" w:rsidR="00D64922" w:rsidRPr="00614E36" w:rsidRDefault="00D64922" w:rsidP="00D64922">
            <w:pPr>
              <w:pStyle w:val="tabcap"/>
              <w:spacing w:before="0" w:after="0"/>
              <w:jc w:val="center"/>
            </w:pPr>
            <w:r w:rsidRPr="00614E36">
              <w:t>1997-1999</w:t>
            </w:r>
          </w:p>
        </w:tc>
        <w:tc>
          <w:tcPr>
            <w:tcW w:w="1011" w:type="dxa"/>
            <w:noWrap/>
            <w:vAlign w:val="center"/>
            <w:hideMark/>
          </w:tcPr>
          <w:p w14:paraId="55338554"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348EBB96" w14:textId="77777777" w:rsidR="00D64922" w:rsidRPr="00614E36" w:rsidRDefault="00D64922" w:rsidP="00D64922">
            <w:pPr>
              <w:pStyle w:val="tabcap"/>
              <w:spacing w:before="0" w:after="0"/>
              <w:jc w:val="center"/>
            </w:pPr>
            <w:r w:rsidRPr="00614E36">
              <w:t>63</w:t>
            </w:r>
          </w:p>
        </w:tc>
        <w:tc>
          <w:tcPr>
            <w:tcW w:w="991" w:type="dxa"/>
            <w:noWrap/>
            <w:vAlign w:val="center"/>
            <w:hideMark/>
          </w:tcPr>
          <w:p w14:paraId="62BF3BB0" w14:textId="77777777" w:rsidR="00D64922" w:rsidRPr="00614E36" w:rsidRDefault="00D64922" w:rsidP="00D64922">
            <w:pPr>
              <w:pStyle w:val="tabcap"/>
              <w:spacing w:before="0" w:after="0"/>
              <w:jc w:val="center"/>
            </w:pPr>
            <w:r w:rsidRPr="00614E36">
              <w:t>2</w:t>
            </w:r>
          </w:p>
        </w:tc>
      </w:tr>
      <w:tr w:rsidR="00D64922" w:rsidRPr="00614E36" w14:paraId="641A1BCA" w14:textId="77777777" w:rsidTr="00D64922">
        <w:trPr>
          <w:gridAfter w:val="1"/>
          <w:wAfter w:w="52" w:type="dxa"/>
          <w:trHeight w:val="258"/>
          <w:jc w:val="center"/>
        </w:trPr>
        <w:tc>
          <w:tcPr>
            <w:tcW w:w="1987" w:type="dxa"/>
            <w:noWrap/>
            <w:vAlign w:val="center"/>
            <w:hideMark/>
          </w:tcPr>
          <w:p w14:paraId="0812FAC5" w14:textId="77777777" w:rsidR="00D64922" w:rsidRPr="00614E36" w:rsidRDefault="00D64922" w:rsidP="00D64922">
            <w:pPr>
              <w:pStyle w:val="tabcap"/>
              <w:spacing w:before="0" w:after="0"/>
              <w:jc w:val="center"/>
            </w:pPr>
            <w:r w:rsidRPr="00614E36">
              <w:t>2000-2001</w:t>
            </w:r>
          </w:p>
        </w:tc>
        <w:tc>
          <w:tcPr>
            <w:tcW w:w="1011" w:type="dxa"/>
            <w:noWrap/>
            <w:vAlign w:val="center"/>
            <w:hideMark/>
          </w:tcPr>
          <w:p w14:paraId="5B2AFF94" w14:textId="77777777" w:rsidR="00D64922" w:rsidRPr="00614E36" w:rsidRDefault="00D64922" w:rsidP="00D64922">
            <w:pPr>
              <w:pStyle w:val="tabcap"/>
              <w:spacing w:before="0" w:after="0"/>
              <w:jc w:val="center"/>
            </w:pPr>
            <w:r w:rsidRPr="00614E36">
              <w:t>36</w:t>
            </w:r>
          </w:p>
        </w:tc>
        <w:tc>
          <w:tcPr>
            <w:tcW w:w="991" w:type="dxa"/>
            <w:noWrap/>
            <w:vAlign w:val="center"/>
            <w:hideMark/>
          </w:tcPr>
          <w:p w14:paraId="1B9BAA75"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3DE70E3D" w14:textId="77777777" w:rsidR="00D64922" w:rsidRPr="00614E36" w:rsidRDefault="00D64922" w:rsidP="00D64922">
            <w:pPr>
              <w:pStyle w:val="tabcap"/>
              <w:spacing w:before="0" w:after="0"/>
              <w:jc w:val="center"/>
            </w:pPr>
            <w:r w:rsidRPr="00614E36">
              <w:t>7</w:t>
            </w:r>
          </w:p>
        </w:tc>
      </w:tr>
      <w:tr w:rsidR="00D64922" w:rsidRPr="00614E36" w14:paraId="31BBA75A" w14:textId="77777777" w:rsidTr="00D64922">
        <w:trPr>
          <w:gridAfter w:val="1"/>
          <w:wAfter w:w="52" w:type="dxa"/>
          <w:trHeight w:val="258"/>
          <w:jc w:val="center"/>
        </w:trPr>
        <w:tc>
          <w:tcPr>
            <w:tcW w:w="1987" w:type="dxa"/>
            <w:noWrap/>
            <w:vAlign w:val="center"/>
            <w:hideMark/>
          </w:tcPr>
          <w:p w14:paraId="58A90839" w14:textId="77777777" w:rsidR="00D64922" w:rsidRPr="00614E36" w:rsidRDefault="00D64922" w:rsidP="00D64922">
            <w:pPr>
              <w:pStyle w:val="tabcap"/>
              <w:spacing w:before="0" w:after="0"/>
              <w:jc w:val="center"/>
            </w:pPr>
            <w:r w:rsidRPr="00614E36">
              <w:t>2002</w:t>
            </w:r>
          </w:p>
        </w:tc>
        <w:tc>
          <w:tcPr>
            <w:tcW w:w="1011" w:type="dxa"/>
            <w:noWrap/>
            <w:vAlign w:val="center"/>
            <w:hideMark/>
          </w:tcPr>
          <w:p w14:paraId="67AD4580"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7D5034AF"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09022114" w14:textId="77777777" w:rsidR="00D64922" w:rsidRPr="00614E36" w:rsidRDefault="00D64922" w:rsidP="00D64922">
            <w:pPr>
              <w:pStyle w:val="tabcap"/>
              <w:spacing w:before="0" w:after="0"/>
              <w:jc w:val="center"/>
            </w:pPr>
            <w:r w:rsidRPr="00614E36">
              <w:t>6</w:t>
            </w:r>
          </w:p>
        </w:tc>
      </w:tr>
      <w:tr w:rsidR="00D64922" w:rsidRPr="00614E36" w14:paraId="4193EA62" w14:textId="77777777" w:rsidTr="00D64922">
        <w:trPr>
          <w:gridAfter w:val="1"/>
          <w:wAfter w:w="52" w:type="dxa"/>
          <w:trHeight w:val="258"/>
          <w:jc w:val="center"/>
        </w:trPr>
        <w:tc>
          <w:tcPr>
            <w:tcW w:w="1987" w:type="dxa"/>
            <w:noWrap/>
            <w:vAlign w:val="center"/>
            <w:hideMark/>
          </w:tcPr>
          <w:p w14:paraId="070FEC2F" w14:textId="77777777" w:rsidR="00D64922" w:rsidRPr="00614E36" w:rsidRDefault="00D64922" w:rsidP="00D64922">
            <w:pPr>
              <w:pStyle w:val="tabcap"/>
              <w:spacing w:before="0" w:after="0"/>
              <w:jc w:val="center"/>
            </w:pPr>
            <w:r w:rsidRPr="00614E36">
              <w:t>2002</w:t>
            </w:r>
          </w:p>
        </w:tc>
        <w:tc>
          <w:tcPr>
            <w:tcW w:w="1011" w:type="dxa"/>
            <w:noWrap/>
            <w:vAlign w:val="center"/>
            <w:hideMark/>
          </w:tcPr>
          <w:p w14:paraId="08E47B4E"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405B039A" w14:textId="77777777" w:rsidR="00D64922" w:rsidRPr="00614E36" w:rsidRDefault="00D64922" w:rsidP="00D64922">
            <w:pPr>
              <w:pStyle w:val="tabcap"/>
              <w:spacing w:before="0" w:after="0"/>
              <w:jc w:val="center"/>
            </w:pPr>
            <w:r w:rsidRPr="00614E36">
              <w:t>56</w:t>
            </w:r>
          </w:p>
        </w:tc>
        <w:tc>
          <w:tcPr>
            <w:tcW w:w="991" w:type="dxa"/>
            <w:noWrap/>
            <w:vAlign w:val="center"/>
            <w:hideMark/>
          </w:tcPr>
          <w:p w14:paraId="7EA6017C" w14:textId="77777777" w:rsidR="00D64922" w:rsidRPr="00614E36" w:rsidRDefault="00D64922" w:rsidP="00D64922">
            <w:pPr>
              <w:pStyle w:val="tabcap"/>
              <w:spacing w:before="0" w:after="0"/>
              <w:jc w:val="center"/>
            </w:pPr>
            <w:r w:rsidRPr="00614E36">
              <w:t>6</w:t>
            </w:r>
          </w:p>
        </w:tc>
      </w:tr>
      <w:tr w:rsidR="00D64922" w:rsidRPr="00614E36" w14:paraId="7C0A77D0" w14:textId="77777777" w:rsidTr="00D64922">
        <w:trPr>
          <w:gridAfter w:val="1"/>
          <w:wAfter w:w="52" w:type="dxa"/>
          <w:trHeight w:val="258"/>
          <w:jc w:val="center"/>
        </w:trPr>
        <w:tc>
          <w:tcPr>
            <w:tcW w:w="1987" w:type="dxa"/>
            <w:noWrap/>
            <w:vAlign w:val="center"/>
            <w:hideMark/>
          </w:tcPr>
          <w:p w14:paraId="629380A6" w14:textId="77777777" w:rsidR="00D64922" w:rsidRPr="00614E36" w:rsidRDefault="00D64922" w:rsidP="00D64922">
            <w:pPr>
              <w:pStyle w:val="tabcap"/>
              <w:spacing w:before="0" w:after="0"/>
              <w:jc w:val="center"/>
            </w:pPr>
            <w:r w:rsidRPr="00614E36">
              <w:t>2003</w:t>
            </w:r>
          </w:p>
        </w:tc>
        <w:tc>
          <w:tcPr>
            <w:tcW w:w="1011" w:type="dxa"/>
            <w:noWrap/>
            <w:vAlign w:val="center"/>
            <w:hideMark/>
          </w:tcPr>
          <w:p w14:paraId="4FBB5258"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6052E557"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67351F9B" w14:textId="77777777" w:rsidR="00D64922" w:rsidRPr="00614E36" w:rsidRDefault="00D64922" w:rsidP="00D64922">
            <w:pPr>
              <w:pStyle w:val="tabcap"/>
              <w:spacing w:before="0" w:after="0"/>
              <w:jc w:val="center"/>
            </w:pPr>
            <w:r w:rsidRPr="00614E36">
              <w:t>6</w:t>
            </w:r>
          </w:p>
        </w:tc>
      </w:tr>
      <w:tr w:rsidR="00D64922" w:rsidRPr="00614E36" w14:paraId="018ADE8B" w14:textId="77777777" w:rsidTr="00D64922">
        <w:trPr>
          <w:gridAfter w:val="1"/>
          <w:wAfter w:w="52" w:type="dxa"/>
          <w:trHeight w:val="258"/>
          <w:jc w:val="center"/>
        </w:trPr>
        <w:tc>
          <w:tcPr>
            <w:tcW w:w="1987" w:type="dxa"/>
            <w:noWrap/>
            <w:vAlign w:val="center"/>
            <w:hideMark/>
          </w:tcPr>
          <w:p w14:paraId="38A36617" w14:textId="77777777" w:rsidR="00D64922" w:rsidRPr="00614E36" w:rsidRDefault="00D64922" w:rsidP="00D64922">
            <w:pPr>
              <w:pStyle w:val="tabcap"/>
              <w:spacing w:before="0" w:after="0"/>
              <w:jc w:val="center"/>
            </w:pPr>
            <w:r w:rsidRPr="00614E36">
              <w:t>2003</w:t>
            </w:r>
          </w:p>
        </w:tc>
        <w:tc>
          <w:tcPr>
            <w:tcW w:w="1011" w:type="dxa"/>
            <w:noWrap/>
            <w:vAlign w:val="center"/>
            <w:hideMark/>
          </w:tcPr>
          <w:p w14:paraId="6F906030"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10C6F77E" w14:textId="77777777" w:rsidR="00D64922" w:rsidRPr="00614E36" w:rsidRDefault="00D64922" w:rsidP="00D64922">
            <w:pPr>
              <w:pStyle w:val="tabcap"/>
              <w:spacing w:before="0" w:after="0"/>
              <w:jc w:val="center"/>
            </w:pPr>
            <w:r w:rsidRPr="00614E36">
              <w:t>56</w:t>
            </w:r>
          </w:p>
        </w:tc>
        <w:tc>
          <w:tcPr>
            <w:tcW w:w="991" w:type="dxa"/>
            <w:noWrap/>
            <w:vAlign w:val="center"/>
            <w:hideMark/>
          </w:tcPr>
          <w:p w14:paraId="3C115F89" w14:textId="77777777" w:rsidR="00D64922" w:rsidRPr="00614E36" w:rsidRDefault="00D64922" w:rsidP="00D64922">
            <w:pPr>
              <w:pStyle w:val="tabcap"/>
              <w:spacing w:before="0" w:after="0"/>
              <w:jc w:val="center"/>
            </w:pPr>
            <w:r w:rsidRPr="00614E36">
              <w:t>6</w:t>
            </w:r>
          </w:p>
        </w:tc>
      </w:tr>
      <w:tr w:rsidR="00D64922" w:rsidRPr="00614E36" w14:paraId="48964747" w14:textId="77777777" w:rsidTr="00D64922">
        <w:trPr>
          <w:gridAfter w:val="1"/>
          <w:wAfter w:w="52" w:type="dxa"/>
          <w:trHeight w:val="258"/>
          <w:jc w:val="center"/>
        </w:trPr>
        <w:tc>
          <w:tcPr>
            <w:tcW w:w="1987" w:type="dxa"/>
            <w:noWrap/>
            <w:vAlign w:val="center"/>
            <w:hideMark/>
          </w:tcPr>
          <w:p w14:paraId="478830D2" w14:textId="77777777" w:rsidR="00D64922" w:rsidRPr="00614E36" w:rsidRDefault="00D64922" w:rsidP="00D64922">
            <w:pPr>
              <w:pStyle w:val="tabcap"/>
              <w:spacing w:before="0" w:after="0"/>
              <w:jc w:val="center"/>
            </w:pPr>
            <w:r w:rsidRPr="00614E36">
              <w:t>2004</w:t>
            </w:r>
          </w:p>
        </w:tc>
        <w:tc>
          <w:tcPr>
            <w:tcW w:w="1011" w:type="dxa"/>
            <w:noWrap/>
            <w:vAlign w:val="center"/>
            <w:hideMark/>
          </w:tcPr>
          <w:p w14:paraId="4EC5B637" w14:textId="77777777" w:rsidR="00D64922" w:rsidRPr="00614E36" w:rsidRDefault="00D64922" w:rsidP="00D64922">
            <w:pPr>
              <w:pStyle w:val="tabcap"/>
              <w:spacing w:before="0" w:after="0"/>
              <w:jc w:val="center"/>
            </w:pPr>
            <w:r w:rsidRPr="00614E36">
              <w:t>36</w:t>
            </w:r>
          </w:p>
        </w:tc>
        <w:tc>
          <w:tcPr>
            <w:tcW w:w="991" w:type="dxa"/>
            <w:noWrap/>
            <w:vAlign w:val="center"/>
            <w:hideMark/>
          </w:tcPr>
          <w:p w14:paraId="11EC3DB1"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2F075D62" w14:textId="77777777" w:rsidR="00D64922" w:rsidRPr="00614E36" w:rsidRDefault="00D64922" w:rsidP="00D64922">
            <w:pPr>
              <w:pStyle w:val="tabcap"/>
              <w:spacing w:before="0" w:after="0"/>
              <w:jc w:val="center"/>
            </w:pPr>
            <w:r w:rsidRPr="00614E36">
              <w:t>7</w:t>
            </w:r>
          </w:p>
        </w:tc>
      </w:tr>
      <w:tr w:rsidR="00D64922" w:rsidRPr="00614E36" w14:paraId="0B5A5290" w14:textId="77777777" w:rsidTr="00D64922">
        <w:trPr>
          <w:gridAfter w:val="1"/>
          <w:wAfter w:w="52" w:type="dxa"/>
          <w:trHeight w:val="258"/>
          <w:jc w:val="center"/>
        </w:trPr>
        <w:tc>
          <w:tcPr>
            <w:tcW w:w="1987" w:type="dxa"/>
            <w:noWrap/>
            <w:vAlign w:val="center"/>
            <w:hideMark/>
          </w:tcPr>
          <w:p w14:paraId="48393DFE" w14:textId="77777777" w:rsidR="00D64922" w:rsidRPr="00614E36" w:rsidRDefault="00D64922" w:rsidP="00D64922">
            <w:pPr>
              <w:pStyle w:val="tabcap"/>
              <w:spacing w:before="0" w:after="0"/>
              <w:jc w:val="center"/>
            </w:pPr>
            <w:r w:rsidRPr="00614E36">
              <w:t>2004</w:t>
            </w:r>
          </w:p>
        </w:tc>
        <w:tc>
          <w:tcPr>
            <w:tcW w:w="1011" w:type="dxa"/>
            <w:noWrap/>
            <w:vAlign w:val="center"/>
            <w:hideMark/>
          </w:tcPr>
          <w:p w14:paraId="570C12E3" w14:textId="77777777" w:rsidR="00D64922" w:rsidRPr="00614E36" w:rsidRDefault="00D64922" w:rsidP="00D64922">
            <w:pPr>
              <w:pStyle w:val="tabcap"/>
              <w:spacing w:before="0" w:after="0"/>
              <w:jc w:val="center"/>
            </w:pPr>
            <w:r w:rsidRPr="00614E36">
              <w:t>35.3</w:t>
            </w:r>
          </w:p>
        </w:tc>
        <w:tc>
          <w:tcPr>
            <w:tcW w:w="991" w:type="dxa"/>
            <w:noWrap/>
            <w:vAlign w:val="center"/>
            <w:hideMark/>
          </w:tcPr>
          <w:p w14:paraId="053D7199" w14:textId="77777777" w:rsidR="00D64922" w:rsidRPr="00614E36" w:rsidRDefault="00D64922" w:rsidP="00D64922">
            <w:pPr>
              <w:pStyle w:val="tabcap"/>
              <w:spacing w:before="0" w:after="0"/>
              <w:jc w:val="center"/>
            </w:pPr>
            <w:r w:rsidRPr="00614E36">
              <w:t>56.5</w:t>
            </w:r>
          </w:p>
        </w:tc>
        <w:tc>
          <w:tcPr>
            <w:tcW w:w="991" w:type="dxa"/>
            <w:noWrap/>
            <w:vAlign w:val="center"/>
            <w:hideMark/>
          </w:tcPr>
          <w:p w14:paraId="213BB9F9" w14:textId="77777777" w:rsidR="00D64922" w:rsidRPr="00614E36" w:rsidRDefault="00D64922" w:rsidP="00D64922">
            <w:pPr>
              <w:pStyle w:val="tabcap"/>
              <w:spacing w:before="0" w:after="0"/>
              <w:jc w:val="center"/>
            </w:pPr>
            <w:r w:rsidRPr="00614E36">
              <w:t>8.2</w:t>
            </w:r>
          </w:p>
        </w:tc>
      </w:tr>
      <w:tr w:rsidR="00D64922" w:rsidRPr="00614E36" w14:paraId="3BC19045" w14:textId="77777777" w:rsidTr="00D64922">
        <w:trPr>
          <w:gridAfter w:val="1"/>
          <w:wAfter w:w="52" w:type="dxa"/>
          <w:trHeight w:val="258"/>
          <w:jc w:val="center"/>
        </w:trPr>
        <w:tc>
          <w:tcPr>
            <w:tcW w:w="1987" w:type="dxa"/>
            <w:noWrap/>
            <w:vAlign w:val="center"/>
            <w:hideMark/>
          </w:tcPr>
          <w:p w14:paraId="231E0E45" w14:textId="77777777" w:rsidR="00D64922" w:rsidRPr="00614E36" w:rsidRDefault="00D64922" w:rsidP="00D64922">
            <w:pPr>
              <w:pStyle w:val="tabcap"/>
              <w:spacing w:before="0" w:after="0"/>
              <w:jc w:val="center"/>
            </w:pPr>
            <w:r w:rsidRPr="00614E36">
              <w:t>2005</w:t>
            </w:r>
          </w:p>
        </w:tc>
        <w:tc>
          <w:tcPr>
            <w:tcW w:w="1011" w:type="dxa"/>
            <w:noWrap/>
            <w:vAlign w:val="center"/>
            <w:hideMark/>
          </w:tcPr>
          <w:p w14:paraId="53162A22" w14:textId="77777777" w:rsidR="00D64922" w:rsidRPr="00614E36" w:rsidRDefault="00D64922" w:rsidP="00D64922">
            <w:pPr>
              <w:pStyle w:val="tabcap"/>
              <w:spacing w:before="0" w:after="0"/>
              <w:jc w:val="center"/>
            </w:pPr>
            <w:r w:rsidRPr="00614E36">
              <w:t>36</w:t>
            </w:r>
          </w:p>
        </w:tc>
        <w:tc>
          <w:tcPr>
            <w:tcW w:w="991" w:type="dxa"/>
            <w:noWrap/>
            <w:vAlign w:val="center"/>
            <w:hideMark/>
          </w:tcPr>
          <w:p w14:paraId="145B359E"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0A24AB05" w14:textId="77777777" w:rsidR="00D64922" w:rsidRPr="00614E36" w:rsidRDefault="00D64922" w:rsidP="00D64922">
            <w:pPr>
              <w:pStyle w:val="tabcap"/>
              <w:spacing w:before="0" w:after="0"/>
              <w:jc w:val="center"/>
            </w:pPr>
            <w:r w:rsidRPr="00614E36">
              <w:t>7</w:t>
            </w:r>
          </w:p>
        </w:tc>
      </w:tr>
      <w:tr w:rsidR="00D64922" w:rsidRPr="00614E36" w14:paraId="2E3069F7" w14:textId="77777777" w:rsidTr="00D64922">
        <w:trPr>
          <w:gridAfter w:val="1"/>
          <w:wAfter w:w="52" w:type="dxa"/>
          <w:trHeight w:val="258"/>
          <w:jc w:val="center"/>
        </w:trPr>
        <w:tc>
          <w:tcPr>
            <w:tcW w:w="1987" w:type="dxa"/>
            <w:noWrap/>
            <w:vAlign w:val="center"/>
            <w:hideMark/>
          </w:tcPr>
          <w:p w14:paraId="0BC87C6A" w14:textId="77777777" w:rsidR="00D64922" w:rsidRPr="00614E36" w:rsidRDefault="00D64922" w:rsidP="00D64922">
            <w:pPr>
              <w:pStyle w:val="tabcap"/>
              <w:spacing w:before="0" w:after="0"/>
              <w:jc w:val="center"/>
            </w:pPr>
            <w:r w:rsidRPr="00614E36">
              <w:t>2005</w:t>
            </w:r>
          </w:p>
        </w:tc>
        <w:tc>
          <w:tcPr>
            <w:tcW w:w="1011" w:type="dxa"/>
            <w:noWrap/>
            <w:vAlign w:val="center"/>
            <w:hideMark/>
          </w:tcPr>
          <w:p w14:paraId="25599DB7" w14:textId="77777777" w:rsidR="00D64922" w:rsidRPr="00614E36" w:rsidRDefault="00D64922" w:rsidP="00D64922">
            <w:pPr>
              <w:pStyle w:val="tabcap"/>
              <w:spacing w:before="0" w:after="0"/>
              <w:jc w:val="center"/>
            </w:pPr>
            <w:r w:rsidRPr="00614E36">
              <w:t>35.3</w:t>
            </w:r>
          </w:p>
        </w:tc>
        <w:tc>
          <w:tcPr>
            <w:tcW w:w="991" w:type="dxa"/>
            <w:noWrap/>
            <w:vAlign w:val="center"/>
            <w:hideMark/>
          </w:tcPr>
          <w:p w14:paraId="7A043996" w14:textId="77777777" w:rsidR="00D64922" w:rsidRPr="00614E36" w:rsidRDefault="00D64922" w:rsidP="00D64922">
            <w:pPr>
              <w:pStyle w:val="tabcap"/>
              <w:spacing w:before="0" w:after="0"/>
              <w:jc w:val="center"/>
            </w:pPr>
            <w:r w:rsidRPr="00614E36">
              <w:t>56.5</w:t>
            </w:r>
          </w:p>
        </w:tc>
        <w:tc>
          <w:tcPr>
            <w:tcW w:w="991" w:type="dxa"/>
            <w:noWrap/>
            <w:vAlign w:val="center"/>
            <w:hideMark/>
          </w:tcPr>
          <w:p w14:paraId="0F2233F8" w14:textId="77777777" w:rsidR="00D64922" w:rsidRPr="00614E36" w:rsidRDefault="00D64922" w:rsidP="00D64922">
            <w:pPr>
              <w:pStyle w:val="tabcap"/>
              <w:spacing w:before="0" w:after="0"/>
              <w:jc w:val="center"/>
            </w:pPr>
            <w:r w:rsidRPr="00614E36">
              <w:t>8.2</w:t>
            </w:r>
          </w:p>
        </w:tc>
      </w:tr>
      <w:tr w:rsidR="00D64922" w:rsidRPr="00614E36" w14:paraId="7403196E" w14:textId="77777777" w:rsidTr="00D64922">
        <w:trPr>
          <w:gridAfter w:val="1"/>
          <w:wAfter w:w="52" w:type="dxa"/>
          <w:trHeight w:val="258"/>
          <w:jc w:val="center"/>
        </w:trPr>
        <w:tc>
          <w:tcPr>
            <w:tcW w:w="1987" w:type="dxa"/>
            <w:noWrap/>
            <w:vAlign w:val="center"/>
            <w:hideMark/>
          </w:tcPr>
          <w:p w14:paraId="125DFD67" w14:textId="77777777" w:rsidR="00D64922" w:rsidRPr="00614E36" w:rsidRDefault="00D64922" w:rsidP="00D64922">
            <w:pPr>
              <w:pStyle w:val="tabcap"/>
              <w:spacing w:before="0" w:after="0"/>
              <w:jc w:val="center"/>
            </w:pPr>
            <w:r w:rsidRPr="00614E36">
              <w:t>2006</w:t>
            </w:r>
          </w:p>
        </w:tc>
        <w:tc>
          <w:tcPr>
            <w:tcW w:w="1011" w:type="dxa"/>
            <w:noWrap/>
            <w:vAlign w:val="center"/>
            <w:hideMark/>
          </w:tcPr>
          <w:p w14:paraId="3ACF15A3"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357DD10D"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36C9BA76" w14:textId="77777777" w:rsidR="00D64922" w:rsidRPr="00614E36" w:rsidRDefault="00D64922" w:rsidP="00D64922">
            <w:pPr>
              <w:pStyle w:val="tabcap"/>
              <w:spacing w:before="0" w:after="0"/>
              <w:jc w:val="center"/>
            </w:pPr>
            <w:r w:rsidRPr="00614E36">
              <w:t>6</w:t>
            </w:r>
          </w:p>
        </w:tc>
      </w:tr>
      <w:tr w:rsidR="00D64922" w:rsidRPr="00614E36" w14:paraId="5C60795D" w14:textId="77777777" w:rsidTr="00D64922">
        <w:trPr>
          <w:gridAfter w:val="1"/>
          <w:wAfter w:w="52" w:type="dxa"/>
          <w:trHeight w:val="258"/>
          <w:jc w:val="center"/>
        </w:trPr>
        <w:tc>
          <w:tcPr>
            <w:tcW w:w="1987" w:type="dxa"/>
            <w:noWrap/>
            <w:vAlign w:val="center"/>
            <w:hideMark/>
          </w:tcPr>
          <w:p w14:paraId="35F385A0" w14:textId="77777777" w:rsidR="00D64922" w:rsidRPr="00614E36" w:rsidRDefault="00D64922" w:rsidP="00D64922">
            <w:pPr>
              <w:pStyle w:val="tabcap"/>
              <w:spacing w:before="0" w:after="0"/>
              <w:jc w:val="center"/>
            </w:pPr>
            <w:r w:rsidRPr="00614E36">
              <w:t>2006</w:t>
            </w:r>
          </w:p>
        </w:tc>
        <w:tc>
          <w:tcPr>
            <w:tcW w:w="1011" w:type="dxa"/>
            <w:noWrap/>
            <w:vAlign w:val="center"/>
            <w:hideMark/>
          </w:tcPr>
          <w:p w14:paraId="5A5A1DEB" w14:textId="77777777" w:rsidR="00D64922" w:rsidRPr="00614E36" w:rsidRDefault="00D64922" w:rsidP="00D64922">
            <w:pPr>
              <w:pStyle w:val="tabcap"/>
              <w:spacing w:before="0" w:after="0"/>
              <w:jc w:val="center"/>
            </w:pPr>
            <w:r w:rsidRPr="00614E36">
              <w:t>38.54</w:t>
            </w:r>
          </w:p>
        </w:tc>
        <w:tc>
          <w:tcPr>
            <w:tcW w:w="991" w:type="dxa"/>
            <w:noWrap/>
            <w:vAlign w:val="center"/>
            <w:hideMark/>
          </w:tcPr>
          <w:p w14:paraId="4E3AB58F" w14:textId="77777777" w:rsidR="00D64922" w:rsidRPr="00614E36" w:rsidRDefault="00D64922" w:rsidP="00D64922">
            <w:pPr>
              <w:pStyle w:val="tabcap"/>
              <w:spacing w:before="0" w:after="0"/>
              <w:jc w:val="center"/>
            </w:pPr>
            <w:r w:rsidRPr="00614E36">
              <w:t>54.35</w:t>
            </w:r>
          </w:p>
        </w:tc>
        <w:tc>
          <w:tcPr>
            <w:tcW w:w="991" w:type="dxa"/>
            <w:noWrap/>
            <w:vAlign w:val="center"/>
            <w:hideMark/>
          </w:tcPr>
          <w:p w14:paraId="3D540C16" w14:textId="77777777" w:rsidR="00D64922" w:rsidRPr="00614E36" w:rsidRDefault="00D64922" w:rsidP="00D64922">
            <w:pPr>
              <w:pStyle w:val="tabcap"/>
              <w:spacing w:before="0" w:after="0"/>
              <w:jc w:val="center"/>
            </w:pPr>
            <w:r w:rsidRPr="00614E36">
              <w:t>7.11</w:t>
            </w:r>
          </w:p>
        </w:tc>
      </w:tr>
      <w:tr w:rsidR="00D64922" w:rsidRPr="00614E36" w14:paraId="20B1EAA4" w14:textId="77777777" w:rsidTr="00D64922">
        <w:trPr>
          <w:gridAfter w:val="1"/>
          <w:wAfter w:w="52" w:type="dxa"/>
          <w:trHeight w:val="258"/>
          <w:jc w:val="center"/>
        </w:trPr>
        <w:tc>
          <w:tcPr>
            <w:tcW w:w="1987" w:type="dxa"/>
            <w:noWrap/>
            <w:vAlign w:val="center"/>
            <w:hideMark/>
          </w:tcPr>
          <w:p w14:paraId="7C1CC8A9" w14:textId="77777777" w:rsidR="00D64922" w:rsidRPr="00614E36" w:rsidRDefault="00D64922" w:rsidP="00D64922">
            <w:pPr>
              <w:pStyle w:val="tabcap"/>
              <w:spacing w:before="0" w:after="0"/>
              <w:jc w:val="center"/>
            </w:pPr>
            <w:r w:rsidRPr="00614E36">
              <w:t>2007</w:t>
            </w:r>
          </w:p>
        </w:tc>
        <w:tc>
          <w:tcPr>
            <w:tcW w:w="1011" w:type="dxa"/>
            <w:noWrap/>
            <w:vAlign w:val="center"/>
            <w:hideMark/>
          </w:tcPr>
          <w:p w14:paraId="774B0077"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135DC5DA"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0F7BEFF9" w14:textId="77777777" w:rsidR="00D64922" w:rsidRPr="00614E36" w:rsidRDefault="00D64922" w:rsidP="00D64922">
            <w:pPr>
              <w:pStyle w:val="tabcap"/>
              <w:spacing w:before="0" w:after="0"/>
              <w:jc w:val="center"/>
            </w:pPr>
            <w:r w:rsidRPr="00614E36">
              <w:t>6</w:t>
            </w:r>
          </w:p>
        </w:tc>
      </w:tr>
      <w:tr w:rsidR="00D64922" w:rsidRPr="00614E36" w14:paraId="625830A9" w14:textId="77777777" w:rsidTr="00D64922">
        <w:trPr>
          <w:gridAfter w:val="1"/>
          <w:wAfter w:w="52" w:type="dxa"/>
          <w:trHeight w:val="258"/>
          <w:jc w:val="center"/>
        </w:trPr>
        <w:tc>
          <w:tcPr>
            <w:tcW w:w="1987" w:type="dxa"/>
            <w:noWrap/>
            <w:vAlign w:val="center"/>
            <w:hideMark/>
          </w:tcPr>
          <w:p w14:paraId="64835E7B" w14:textId="77777777" w:rsidR="00D64922" w:rsidRPr="00614E36" w:rsidRDefault="00D64922" w:rsidP="00D64922">
            <w:pPr>
              <w:pStyle w:val="tabcap"/>
              <w:spacing w:before="0" w:after="0"/>
              <w:jc w:val="center"/>
            </w:pPr>
            <w:r w:rsidRPr="00614E36">
              <w:t>2007</w:t>
            </w:r>
          </w:p>
        </w:tc>
        <w:tc>
          <w:tcPr>
            <w:tcW w:w="1011" w:type="dxa"/>
            <w:noWrap/>
            <w:vAlign w:val="center"/>
            <w:hideMark/>
          </w:tcPr>
          <w:p w14:paraId="1ECC8AC6" w14:textId="77777777" w:rsidR="00D64922" w:rsidRPr="00614E36" w:rsidRDefault="00D64922" w:rsidP="00D64922">
            <w:pPr>
              <w:pStyle w:val="tabcap"/>
              <w:spacing w:before="0" w:after="0"/>
              <w:jc w:val="center"/>
            </w:pPr>
            <w:r w:rsidRPr="00614E36">
              <w:t>38.54</w:t>
            </w:r>
          </w:p>
        </w:tc>
        <w:tc>
          <w:tcPr>
            <w:tcW w:w="991" w:type="dxa"/>
            <w:noWrap/>
            <w:vAlign w:val="center"/>
            <w:hideMark/>
          </w:tcPr>
          <w:p w14:paraId="27F48B99" w14:textId="77777777" w:rsidR="00D64922" w:rsidRPr="00614E36" w:rsidRDefault="00D64922" w:rsidP="00D64922">
            <w:pPr>
              <w:pStyle w:val="tabcap"/>
              <w:spacing w:before="0" w:after="0"/>
              <w:jc w:val="center"/>
            </w:pPr>
            <w:r w:rsidRPr="00614E36">
              <w:t>54.35</w:t>
            </w:r>
          </w:p>
        </w:tc>
        <w:tc>
          <w:tcPr>
            <w:tcW w:w="991" w:type="dxa"/>
            <w:noWrap/>
            <w:vAlign w:val="center"/>
            <w:hideMark/>
          </w:tcPr>
          <w:p w14:paraId="6B9C32DD" w14:textId="77777777" w:rsidR="00D64922" w:rsidRPr="00614E36" w:rsidRDefault="00D64922" w:rsidP="00D64922">
            <w:pPr>
              <w:pStyle w:val="tabcap"/>
              <w:spacing w:before="0" w:after="0"/>
              <w:jc w:val="center"/>
            </w:pPr>
            <w:r w:rsidRPr="00614E36">
              <w:t>7.11</w:t>
            </w:r>
          </w:p>
        </w:tc>
      </w:tr>
      <w:tr w:rsidR="00D64922" w:rsidRPr="00614E36" w14:paraId="57E297D9" w14:textId="77777777" w:rsidTr="00D64922">
        <w:trPr>
          <w:gridAfter w:val="1"/>
          <w:wAfter w:w="52" w:type="dxa"/>
          <w:trHeight w:val="258"/>
          <w:jc w:val="center"/>
        </w:trPr>
        <w:tc>
          <w:tcPr>
            <w:tcW w:w="1987" w:type="dxa"/>
            <w:noWrap/>
            <w:vAlign w:val="center"/>
            <w:hideMark/>
          </w:tcPr>
          <w:p w14:paraId="6C4F9E48" w14:textId="77777777" w:rsidR="00D64922" w:rsidRPr="00614E36" w:rsidRDefault="00D64922" w:rsidP="00D64922">
            <w:pPr>
              <w:pStyle w:val="tabcap"/>
              <w:spacing w:before="0" w:after="0"/>
              <w:jc w:val="center"/>
            </w:pPr>
            <w:r w:rsidRPr="00614E36">
              <w:t>2008</w:t>
            </w:r>
          </w:p>
        </w:tc>
        <w:tc>
          <w:tcPr>
            <w:tcW w:w="1011" w:type="dxa"/>
            <w:noWrap/>
            <w:vAlign w:val="center"/>
            <w:hideMark/>
          </w:tcPr>
          <w:p w14:paraId="457816A8"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2B0A1774"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3D32909C" w14:textId="77777777" w:rsidR="00D64922" w:rsidRPr="00614E36" w:rsidRDefault="00D64922" w:rsidP="00D64922">
            <w:pPr>
              <w:pStyle w:val="tabcap"/>
              <w:spacing w:before="0" w:after="0"/>
              <w:jc w:val="center"/>
            </w:pPr>
            <w:r w:rsidRPr="00614E36">
              <w:t>4</w:t>
            </w:r>
          </w:p>
        </w:tc>
      </w:tr>
      <w:tr w:rsidR="00D64922" w:rsidRPr="00614E36" w14:paraId="56F2E9A1" w14:textId="77777777" w:rsidTr="00D64922">
        <w:trPr>
          <w:gridAfter w:val="1"/>
          <w:wAfter w:w="52" w:type="dxa"/>
          <w:trHeight w:val="258"/>
          <w:jc w:val="center"/>
        </w:trPr>
        <w:tc>
          <w:tcPr>
            <w:tcW w:w="1987" w:type="dxa"/>
            <w:noWrap/>
            <w:vAlign w:val="center"/>
            <w:hideMark/>
          </w:tcPr>
          <w:p w14:paraId="2AE83E3E" w14:textId="77777777" w:rsidR="00D64922" w:rsidRPr="00614E36" w:rsidRDefault="00D64922" w:rsidP="00D64922">
            <w:pPr>
              <w:pStyle w:val="tabcap"/>
              <w:spacing w:before="0" w:after="0"/>
              <w:jc w:val="center"/>
            </w:pPr>
            <w:r w:rsidRPr="00614E36">
              <w:t>2008</w:t>
            </w:r>
          </w:p>
        </w:tc>
        <w:tc>
          <w:tcPr>
            <w:tcW w:w="1011" w:type="dxa"/>
            <w:noWrap/>
            <w:vAlign w:val="center"/>
            <w:hideMark/>
          </w:tcPr>
          <w:p w14:paraId="2AA8A545" w14:textId="77777777" w:rsidR="00D64922" w:rsidRPr="00614E36" w:rsidRDefault="00D64922" w:rsidP="00D64922">
            <w:pPr>
              <w:pStyle w:val="tabcap"/>
              <w:spacing w:before="0" w:after="0"/>
              <w:jc w:val="center"/>
            </w:pPr>
            <w:r w:rsidRPr="00614E36">
              <w:t>38.69</w:t>
            </w:r>
          </w:p>
        </w:tc>
        <w:tc>
          <w:tcPr>
            <w:tcW w:w="991" w:type="dxa"/>
            <w:noWrap/>
            <w:vAlign w:val="center"/>
            <w:hideMark/>
          </w:tcPr>
          <w:p w14:paraId="22D90C41" w14:textId="77777777" w:rsidR="00D64922" w:rsidRPr="00614E36" w:rsidRDefault="00D64922" w:rsidP="00D64922">
            <w:pPr>
              <w:pStyle w:val="tabcap"/>
              <w:spacing w:before="0" w:after="0"/>
              <w:jc w:val="center"/>
            </w:pPr>
            <w:r w:rsidRPr="00614E36">
              <w:t>56.55</w:t>
            </w:r>
          </w:p>
        </w:tc>
        <w:tc>
          <w:tcPr>
            <w:tcW w:w="991" w:type="dxa"/>
            <w:noWrap/>
            <w:vAlign w:val="center"/>
            <w:hideMark/>
          </w:tcPr>
          <w:p w14:paraId="7BB7D853" w14:textId="77777777" w:rsidR="00D64922" w:rsidRPr="00614E36" w:rsidRDefault="00D64922" w:rsidP="00D64922">
            <w:pPr>
              <w:pStyle w:val="tabcap"/>
              <w:spacing w:before="0" w:after="0"/>
              <w:jc w:val="center"/>
            </w:pPr>
            <w:r w:rsidRPr="00614E36">
              <w:t>4.76</w:t>
            </w:r>
          </w:p>
        </w:tc>
      </w:tr>
      <w:tr w:rsidR="00D64922" w:rsidRPr="00614E36" w14:paraId="168456AA" w14:textId="77777777" w:rsidTr="00D64922">
        <w:trPr>
          <w:gridAfter w:val="1"/>
          <w:wAfter w:w="52" w:type="dxa"/>
          <w:trHeight w:val="258"/>
          <w:jc w:val="center"/>
        </w:trPr>
        <w:tc>
          <w:tcPr>
            <w:tcW w:w="1987" w:type="dxa"/>
            <w:noWrap/>
            <w:vAlign w:val="center"/>
            <w:hideMark/>
          </w:tcPr>
          <w:p w14:paraId="3FF99A88" w14:textId="77777777" w:rsidR="00D64922" w:rsidRPr="00614E36" w:rsidRDefault="00D64922" w:rsidP="00D64922">
            <w:pPr>
              <w:pStyle w:val="tabcap"/>
              <w:spacing w:before="0" w:after="0"/>
              <w:jc w:val="center"/>
            </w:pPr>
            <w:r w:rsidRPr="00614E36">
              <w:t>2009</w:t>
            </w:r>
          </w:p>
        </w:tc>
        <w:tc>
          <w:tcPr>
            <w:tcW w:w="1011" w:type="dxa"/>
            <w:noWrap/>
            <w:vAlign w:val="center"/>
            <w:hideMark/>
          </w:tcPr>
          <w:p w14:paraId="65AA3376"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4D8530D3"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09AEEB44" w14:textId="77777777" w:rsidR="00D64922" w:rsidRPr="00614E36" w:rsidRDefault="00D64922" w:rsidP="00D64922">
            <w:pPr>
              <w:pStyle w:val="tabcap"/>
              <w:spacing w:before="0" w:after="0"/>
              <w:jc w:val="center"/>
            </w:pPr>
            <w:r w:rsidRPr="00614E36">
              <w:t>4</w:t>
            </w:r>
          </w:p>
        </w:tc>
      </w:tr>
      <w:tr w:rsidR="00D64922" w:rsidRPr="00614E36" w14:paraId="248A4C28" w14:textId="77777777" w:rsidTr="00D64922">
        <w:trPr>
          <w:gridAfter w:val="1"/>
          <w:wAfter w:w="52" w:type="dxa"/>
          <w:trHeight w:val="258"/>
          <w:jc w:val="center"/>
        </w:trPr>
        <w:tc>
          <w:tcPr>
            <w:tcW w:w="1987" w:type="dxa"/>
            <w:noWrap/>
            <w:vAlign w:val="center"/>
            <w:hideMark/>
          </w:tcPr>
          <w:p w14:paraId="6DFD6BC1" w14:textId="77777777" w:rsidR="00D64922" w:rsidRPr="00614E36" w:rsidRDefault="00D64922" w:rsidP="00D64922">
            <w:pPr>
              <w:pStyle w:val="tabcap"/>
              <w:spacing w:before="0" w:after="0"/>
              <w:jc w:val="center"/>
            </w:pPr>
            <w:r w:rsidRPr="00614E36">
              <w:t>2009</w:t>
            </w:r>
          </w:p>
        </w:tc>
        <w:tc>
          <w:tcPr>
            <w:tcW w:w="1011" w:type="dxa"/>
            <w:noWrap/>
            <w:vAlign w:val="center"/>
            <w:hideMark/>
          </w:tcPr>
          <w:p w14:paraId="2E1BCD91" w14:textId="77777777" w:rsidR="00D64922" w:rsidRPr="00614E36" w:rsidRDefault="00D64922" w:rsidP="00D64922">
            <w:pPr>
              <w:pStyle w:val="tabcap"/>
              <w:spacing w:before="0" w:after="0"/>
              <w:jc w:val="center"/>
            </w:pPr>
            <w:r w:rsidRPr="00614E36">
              <w:t>38.69</w:t>
            </w:r>
          </w:p>
        </w:tc>
        <w:tc>
          <w:tcPr>
            <w:tcW w:w="991" w:type="dxa"/>
            <w:noWrap/>
            <w:vAlign w:val="center"/>
            <w:hideMark/>
          </w:tcPr>
          <w:p w14:paraId="7BA9F04A" w14:textId="77777777" w:rsidR="00D64922" w:rsidRPr="00614E36" w:rsidRDefault="00D64922" w:rsidP="00D64922">
            <w:pPr>
              <w:pStyle w:val="tabcap"/>
              <w:spacing w:before="0" w:after="0"/>
              <w:jc w:val="center"/>
            </w:pPr>
            <w:r w:rsidRPr="00614E36">
              <w:t>56.55</w:t>
            </w:r>
          </w:p>
        </w:tc>
        <w:tc>
          <w:tcPr>
            <w:tcW w:w="991" w:type="dxa"/>
            <w:noWrap/>
            <w:vAlign w:val="center"/>
            <w:hideMark/>
          </w:tcPr>
          <w:p w14:paraId="41744510" w14:textId="77777777" w:rsidR="00D64922" w:rsidRPr="00614E36" w:rsidRDefault="00D64922" w:rsidP="00D64922">
            <w:pPr>
              <w:pStyle w:val="tabcap"/>
              <w:spacing w:before="0" w:after="0"/>
              <w:jc w:val="center"/>
            </w:pPr>
            <w:r w:rsidRPr="00614E36">
              <w:t>4.76</w:t>
            </w:r>
          </w:p>
        </w:tc>
      </w:tr>
      <w:tr w:rsidR="00D64922" w:rsidRPr="00614E36" w14:paraId="052D953A" w14:textId="77777777" w:rsidTr="00D64922">
        <w:trPr>
          <w:gridAfter w:val="1"/>
          <w:wAfter w:w="52" w:type="dxa"/>
          <w:trHeight w:val="258"/>
          <w:jc w:val="center"/>
        </w:trPr>
        <w:tc>
          <w:tcPr>
            <w:tcW w:w="1987" w:type="dxa"/>
            <w:noWrap/>
            <w:vAlign w:val="center"/>
            <w:hideMark/>
          </w:tcPr>
          <w:p w14:paraId="68987019" w14:textId="77777777" w:rsidR="00D64922" w:rsidRPr="00614E36" w:rsidRDefault="00D64922" w:rsidP="00D64922">
            <w:pPr>
              <w:pStyle w:val="tabcap"/>
              <w:spacing w:before="0" w:after="0"/>
              <w:jc w:val="center"/>
            </w:pPr>
            <w:r w:rsidRPr="00614E36">
              <w:t>2010</w:t>
            </w:r>
          </w:p>
        </w:tc>
        <w:tc>
          <w:tcPr>
            <w:tcW w:w="1011" w:type="dxa"/>
            <w:noWrap/>
            <w:vAlign w:val="center"/>
            <w:hideMark/>
          </w:tcPr>
          <w:p w14:paraId="3B11598E"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23A57AB3"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1E60DDE6" w14:textId="77777777" w:rsidR="00D64922" w:rsidRPr="00614E36" w:rsidRDefault="00D64922" w:rsidP="00D64922">
            <w:pPr>
              <w:pStyle w:val="tabcap"/>
              <w:spacing w:before="0" w:after="0"/>
              <w:jc w:val="center"/>
            </w:pPr>
            <w:r w:rsidRPr="00614E36">
              <w:t>3</w:t>
            </w:r>
          </w:p>
        </w:tc>
      </w:tr>
      <w:tr w:rsidR="00D64922" w:rsidRPr="00614E36" w14:paraId="380C1EF8" w14:textId="77777777" w:rsidTr="00D64922">
        <w:trPr>
          <w:gridAfter w:val="1"/>
          <w:wAfter w:w="52" w:type="dxa"/>
          <w:trHeight w:val="258"/>
          <w:jc w:val="center"/>
        </w:trPr>
        <w:tc>
          <w:tcPr>
            <w:tcW w:w="1987" w:type="dxa"/>
            <w:noWrap/>
            <w:vAlign w:val="center"/>
            <w:hideMark/>
          </w:tcPr>
          <w:p w14:paraId="40C28F49" w14:textId="77777777" w:rsidR="00D64922" w:rsidRPr="00614E36" w:rsidRDefault="00D64922" w:rsidP="00D64922">
            <w:pPr>
              <w:pStyle w:val="tabcap"/>
              <w:spacing w:before="0" w:after="0"/>
              <w:jc w:val="center"/>
            </w:pPr>
            <w:r w:rsidRPr="00614E36">
              <w:t>2010</w:t>
            </w:r>
          </w:p>
        </w:tc>
        <w:tc>
          <w:tcPr>
            <w:tcW w:w="1011" w:type="dxa"/>
            <w:noWrap/>
            <w:vAlign w:val="center"/>
            <w:hideMark/>
          </w:tcPr>
          <w:p w14:paraId="02FFCCB9" w14:textId="77777777" w:rsidR="00D64922" w:rsidRPr="00614E36" w:rsidRDefault="00D64922" w:rsidP="00D64922">
            <w:pPr>
              <w:pStyle w:val="tabcap"/>
              <w:spacing w:before="0" w:after="0"/>
              <w:jc w:val="center"/>
            </w:pPr>
            <w:r w:rsidRPr="00614E36">
              <w:t>34.86</w:t>
            </w:r>
          </w:p>
        </w:tc>
        <w:tc>
          <w:tcPr>
            <w:tcW w:w="991" w:type="dxa"/>
            <w:noWrap/>
            <w:vAlign w:val="center"/>
            <w:hideMark/>
          </w:tcPr>
          <w:p w14:paraId="2A5D8995" w14:textId="77777777" w:rsidR="00D64922" w:rsidRPr="00614E36" w:rsidRDefault="00D64922" w:rsidP="00D64922">
            <w:pPr>
              <w:pStyle w:val="tabcap"/>
              <w:spacing w:before="0" w:after="0"/>
              <w:jc w:val="center"/>
            </w:pPr>
            <w:r w:rsidRPr="00614E36">
              <w:t>61.75</w:t>
            </w:r>
          </w:p>
        </w:tc>
        <w:tc>
          <w:tcPr>
            <w:tcW w:w="991" w:type="dxa"/>
            <w:noWrap/>
            <w:vAlign w:val="center"/>
            <w:hideMark/>
          </w:tcPr>
          <w:p w14:paraId="6173F1B2" w14:textId="77777777" w:rsidR="00D64922" w:rsidRPr="00614E36" w:rsidRDefault="00D64922" w:rsidP="00D64922">
            <w:pPr>
              <w:pStyle w:val="tabcap"/>
              <w:spacing w:before="0" w:after="0"/>
              <w:jc w:val="center"/>
            </w:pPr>
            <w:r w:rsidRPr="00614E36">
              <w:t>3.39</w:t>
            </w:r>
          </w:p>
        </w:tc>
      </w:tr>
      <w:tr w:rsidR="00D64922" w:rsidRPr="00614E36" w14:paraId="66A8BC1D" w14:textId="77777777" w:rsidTr="00D64922">
        <w:trPr>
          <w:gridAfter w:val="1"/>
          <w:wAfter w:w="52" w:type="dxa"/>
          <w:trHeight w:val="258"/>
          <w:jc w:val="center"/>
        </w:trPr>
        <w:tc>
          <w:tcPr>
            <w:tcW w:w="1987" w:type="dxa"/>
            <w:noWrap/>
            <w:vAlign w:val="center"/>
            <w:hideMark/>
          </w:tcPr>
          <w:p w14:paraId="440CD9C0" w14:textId="77777777" w:rsidR="00D64922" w:rsidRPr="00614E36" w:rsidRDefault="00D64922" w:rsidP="00D64922">
            <w:pPr>
              <w:pStyle w:val="tabcap"/>
              <w:spacing w:before="0" w:after="0"/>
              <w:jc w:val="center"/>
            </w:pPr>
            <w:r w:rsidRPr="00614E36">
              <w:t>2011</w:t>
            </w:r>
          </w:p>
        </w:tc>
        <w:tc>
          <w:tcPr>
            <w:tcW w:w="1011" w:type="dxa"/>
            <w:noWrap/>
            <w:vAlign w:val="center"/>
            <w:hideMark/>
          </w:tcPr>
          <w:p w14:paraId="3C0A636E"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75955424"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7CC9D978" w14:textId="77777777" w:rsidR="00D64922" w:rsidRPr="00614E36" w:rsidRDefault="00D64922" w:rsidP="00D64922">
            <w:pPr>
              <w:pStyle w:val="tabcap"/>
              <w:spacing w:before="0" w:after="0"/>
              <w:jc w:val="center"/>
            </w:pPr>
            <w:r w:rsidRPr="00614E36">
              <w:t>3</w:t>
            </w:r>
          </w:p>
        </w:tc>
      </w:tr>
      <w:tr w:rsidR="00D64922" w:rsidRPr="00614E36" w14:paraId="6C937AB4" w14:textId="77777777" w:rsidTr="00D64922">
        <w:trPr>
          <w:gridAfter w:val="1"/>
          <w:wAfter w:w="52" w:type="dxa"/>
          <w:trHeight w:val="258"/>
          <w:jc w:val="center"/>
        </w:trPr>
        <w:tc>
          <w:tcPr>
            <w:tcW w:w="1987" w:type="dxa"/>
            <w:noWrap/>
            <w:vAlign w:val="center"/>
            <w:hideMark/>
          </w:tcPr>
          <w:p w14:paraId="7245978C" w14:textId="77777777" w:rsidR="00D64922" w:rsidRPr="00614E36" w:rsidRDefault="00D64922" w:rsidP="00D64922">
            <w:pPr>
              <w:pStyle w:val="tabcap"/>
              <w:spacing w:before="0" w:after="0"/>
              <w:jc w:val="center"/>
            </w:pPr>
            <w:r w:rsidRPr="00614E36">
              <w:t>2011</w:t>
            </w:r>
          </w:p>
        </w:tc>
        <w:tc>
          <w:tcPr>
            <w:tcW w:w="1011" w:type="dxa"/>
            <w:noWrap/>
            <w:vAlign w:val="center"/>
            <w:hideMark/>
          </w:tcPr>
          <w:p w14:paraId="72D3CF17"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42BCA1A9"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5992B76B" w14:textId="77777777" w:rsidR="00D64922" w:rsidRPr="00614E36" w:rsidRDefault="00D64922" w:rsidP="00D64922">
            <w:pPr>
              <w:pStyle w:val="tabcap"/>
              <w:spacing w:before="0" w:after="0"/>
              <w:jc w:val="center"/>
            </w:pPr>
            <w:r w:rsidRPr="00614E36">
              <w:t>3</w:t>
            </w:r>
          </w:p>
        </w:tc>
      </w:tr>
      <w:tr w:rsidR="00D64922" w:rsidRPr="00614E36" w14:paraId="66793D61" w14:textId="77777777" w:rsidTr="00D64922">
        <w:trPr>
          <w:gridAfter w:val="1"/>
          <w:wAfter w:w="52" w:type="dxa"/>
          <w:trHeight w:val="258"/>
          <w:jc w:val="center"/>
        </w:trPr>
        <w:tc>
          <w:tcPr>
            <w:tcW w:w="1987" w:type="dxa"/>
            <w:noWrap/>
            <w:vAlign w:val="center"/>
            <w:hideMark/>
          </w:tcPr>
          <w:p w14:paraId="70D74EBD" w14:textId="77777777" w:rsidR="00D64922" w:rsidRPr="00614E36" w:rsidRDefault="00D64922" w:rsidP="00D64922">
            <w:pPr>
              <w:pStyle w:val="tabcap"/>
              <w:spacing w:before="0" w:after="0"/>
              <w:jc w:val="center"/>
            </w:pPr>
            <w:r w:rsidRPr="00614E36">
              <w:t>2012</w:t>
            </w:r>
          </w:p>
        </w:tc>
        <w:tc>
          <w:tcPr>
            <w:tcW w:w="1011" w:type="dxa"/>
            <w:noWrap/>
            <w:vAlign w:val="center"/>
            <w:hideMark/>
          </w:tcPr>
          <w:p w14:paraId="0EF4928A"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57A65E92"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2486E7D9" w14:textId="77777777" w:rsidR="00D64922" w:rsidRPr="00614E36" w:rsidRDefault="00D64922" w:rsidP="00D64922">
            <w:pPr>
              <w:pStyle w:val="tabcap"/>
              <w:spacing w:before="0" w:after="0"/>
              <w:jc w:val="center"/>
            </w:pPr>
            <w:r w:rsidRPr="00614E36">
              <w:t>3</w:t>
            </w:r>
          </w:p>
        </w:tc>
      </w:tr>
      <w:tr w:rsidR="00D64922" w:rsidRPr="00614E36" w14:paraId="2B249C96" w14:textId="77777777" w:rsidTr="00D64922">
        <w:trPr>
          <w:gridAfter w:val="1"/>
          <w:wAfter w:w="52" w:type="dxa"/>
          <w:trHeight w:val="258"/>
          <w:jc w:val="center"/>
        </w:trPr>
        <w:tc>
          <w:tcPr>
            <w:tcW w:w="1987" w:type="dxa"/>
            <w:noWrap/>
            <w:vAlign w:val="center"/>
            <w:hideMark/>
          </w:tcPr>
          <w:p w14:paraId="5434B25D" w14:textId="77777777" w:rsidR="00D64922" w:rsidRPr="00614E36" w:rsidRDefault="00D64922" w:rsidP="00D64922">
            <w:pPr>
              <w:pStyle w:val="tabcap"/>
              <w:spacing w:before="0" w:after="0"/>
              <w:jc w:val="center"/>
            </w:pPr>
            <w:r w:rsidRPr="00614E36">
              <w:t>2012</w:t>
            </w:r>
          </w:p>
        </w:tc>
        <w:tc>
          <w:tcPr>
            <w:tcW w:w="1011" w:type="dxa"/>
            <w:noWrap/>
            <w:vAlign w:val="center"/>
            <w:hideMark/>
          </w:tcPr>
          <w:p w14:paraId="04AB8ADB" w14:textId="77777777" w:rsidR="00D64922" w:rsidRPr="00614E36" w:rsidRDefault="00D64922" w:rsidP="00D64922">
            <w:pPr>
              <w:pStyle w:val="tabcap"/>
              <w:spacing w:before="0" w:after="0"/>
              <w:jc w:val="center"/>
            </w:pPr>
            <w:r w:rsidRPr="00614E36">
              <w:t>32</w:t>
            </w:r>
          </w:p>
        </w:tc>
        <w:tc>
          <w:tcPr>
            <w:tcW w:w="991" w:type="dxa"/>
            <w:noWrap/>
            <w:vAlign w:val="center"/>
            <w:hideMark/>
          </w:tcPr>
          <w:p w14:paraId="43FAAAB5" w14:textId="77777777" w:rsidR="00D64922" w:rsidRPr="00614E36" w:rsidRDefault="00D64922" w:rsidP="00D64922">
            <w:pPr>
              <w:pStyle w:val="tabcap"/>
              <w:spacing w:before="0" w:after="0"/>
              <w:jc w:val="center"/>
            </w:pPr>
            <w:r w:rsidRPr="00614E36">
              <w:t>65</w:t>
            </w:r>
          </w:p>
        </w:tc>
        <w:tc>
          <w:tcPr>
            <w:tcW w:w="991" w:type="dxa"/>
            <w:noWrap/>
            <w:vAlign w:val="center"/>
            <w:hideMark/>
          </w:tcPr>
          <w:p w14:paraId="0273AF9C" w14:textId="77777777" w:rsidR="00D64922" w:rsidRPr="00614E36" w:rsidRDefault="00D64922" w:rsidP="00D64922">
            <w:pPr>
              <w:pStyle w:val="tabcap"/>
              <w:spacing w:before="0" w:after="0"/>
              <w:jc w:val="center"/>
            </w:pPr>
            <w:r w:rsidRPr="00614E36">
              <w:t>3</w:t>
            </w:r>
          </w:p>
        </w:tc>
      </w:tr>
      <w:tr w:rsidR="00D64922" w:rsidRPr="00614E36" w14:paraId="0F15AF5F" w14:textId="77777777" w:rsidTr="00D64922">
        <w:trPr>
          <w:gridAfter w:val="1"/>
          <w:wAfter w:w="52" w:type="dxa"/>
          <w:trHeight w:val="258"/>
          <w:jc w:val="center"/>
        </w:trPr>
        <w:tc>
          <w:tcPr>
            <w:tcW w:w="1987" w:type="dxa"/>
            <w:noWrap/>
            <w:vAlign w:val="center"/>
            <w:hideMark/>
          </w:tcPr>
          <w:p w14:paraId="3697E0B7" w14:textId="77777777" w:rsidR="00D64922" w:rsidRPr="00614E36" w:rsidRDefault="00D64922" w:rsidP="00D64922">
            <w:pPr>
              <w:pStyle w:val="tabcap"/>
              <w:spacing w:before="0" w:after="0"/>
              <w:jc w:val="center"/>
            </w:pPr>
            <w:r w:rsidRPr="00614E36">
              <w:t>2013</w:t>
            </w:r>
          </w:p>
        </w:tc>
        <w:tc>
          <w:tcPr>
            <w:tcW w:w="1011" w:type="dxa"/>
            <w:noWrap/>
            <w:vAlign w:val="center"/>
            <w:hideMark/>
          </w:tcPr>
          <w:p w14:paraId="7B949C20"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0F367B0D" w14:textId="77777777" w:rsidR="00D64922" w:rsidRPr="00614E36" w:rsidRDefault="00D64922" w:rsidP="00D64922">
            <w:pPr>
              <w:pStyle w:val="tabcap"/>
              <w:spacing w:before="0" w:after="0"/>
              <w:jc w:val="center"/>
            </w:pPr>
            <w:r w:rsidRPr="00614E36">
              <w:t>60</w:t>
            </w:r>
          </w:p>
        </w:tc>
        <w:tc>
          <w:tcPr>
            <w:tcW w:w="991" w:type="dxa"/>
            <w:noWrap/>
            <w:vAlign w:val="center"/>
            <w:hideMark/>
          </w:tcPr>
          <w:p w14:paraId="381B6C47" w14:textId="77777777" w:rsidR="00D64922" w:rsidRPr="00614E36" w:rsidRDefault="00D64922" w:rsidP="00D64922">
            <w:pPr>
              <w:pStyle w:val="tabcap"/>
              <w:spacing w:before="0" w:after="0"/>
              <w:jc w:val="center"/>
            </w:pPr>
            <w:r w:rsidRPr="00614E36">
              <w:t>3</w:t>
            </w:r>
          </w:p>
        </w:tc>
      </w:tr>
      <w:tr w:rsidR="00D64922" w:rsidRPr="00614E36" w14:paraId="582DF9F3" w14:textId="77777777" w:rsidTr="00D64922">
        <w:trPr>
          <w:gridAfter w:val="1"/>
          <w:wAfter w:w="52" w:type="dxa"/>
          <w:trHeight w:val="258"/>
          <w:jc w:val="center"/>
        </w:trPr>
        <w:tc>
          <w:tcPr>
            <w:tcW w:w="1987" w:type="dxa"/>
            <w:noWrap/>
            <w:vAlign w:val="center"/>
            <w:hideMark/>
          </w:tcPr>
          <w:p w14:paraId="4DF57F3E" w14:textId="77777777" w:rsidR="00D64922" w:rsidRPr="00614E36" w:rsidRDefault="00D64922" w:rsidP="00D64922">
            <w:pPr>
              <w:pStyle w:val="tabcap"/>
              <w:spacing w:before="0" w:after="0"/>
              <w:jc w:val="center"/>
            </w:pPr>
            <w:r w:rsidRPr="00614E36">
              <w:t>2014</w:t>
            </w:r>
          </w:p>
        </w:tc>
        <w:tc>
          <w:tcPr>
            <w:tcW w:w="1011" w:type="dxa"/>
            <w:noWrap/>
            <w:vAlign w:val="center"/>
            <w:hideMark/>
          </w:tcPr>
          <w:p w14:paraId="5E1F3C0C" w14:textId="77777777" w:rsidR="00D64922" w:rsidRPr="00614E36" w:rsidRDefault="00D64922" w:rsidP="00D64922">
            <w:pPr>
              <w:pStyle w:val="tabcap"/>
              <w:spacing w:before="0" w:after="0"/>
              <w:jc w:val="center"/>
            </w:pPr>
            <w:r w:rsidRPr="00614E36">
              <w:t>37</w:t>
            </w:r>
          </w:p>
        </w:tc>
        <w:tc>
          <w:tcPr>
            <w:tcW w:w="991" w:type="dxa"/>
            <w:noWrap/>
            <w:vAlign w:val="center"/>
            <w:hideMark/>
          </w:tcPr>
          <w:p w14:paraId="6F4F7FFC" w14:textId="77777777" w:rsidR="00D64922" w:rsidRPr="00614E36" w:rsidRDefault="00D64922" w:rsidP="00D64922">
            <w:pPr>
              <w:pStyle w:val="tabcap"/>
              <w:spacing w:before="0" w:after="0"/>
              <w:jc w:val="center"/>
            </w:pPr>
            <w:r w:rsidRPr="00614E36">
              <w:t>60</w:t>
            </w:r>
          </w:p>
        </w:tc>
        <w:tc>
          <w:tcPr>
            <w:tcW w:w="991" w:type="dxa"/>
            <w:noWrap/>
            <w:vAlign w:val="center"/>
            <w:hideMark/>
          </w:tcPr>
          <w:p w14:paraId="57EDC867" w14:textId="77777777" w:rsidR="00D64922" w:rsidRPr="00614E36" w:rsidRDefault="00D64922" w:rsidP="00D64922">
            <w:pPr>
              <w:pStyle w:val="tabcap"/>
              <w:spacing w:before="0" w:after="0"/>
              <w:jc w:val="center"/>
            </w:pPr>
            <w:r w:rsidRPr="00614E36">
              <w:t>3</w:t>
            </w:r>
          </w:p>
        </w:tc>
      </w:tr>
      <w:tr w:rsidR="00D64922" w:rsidRPr="00614E36" w14:paraId="36898225" w14:textId="77777777" w:rsidTr="00D64922">
        <w:trPr>
          <w:gridAfter w:val="1"/>
          <w:wAfter w:w="52" w:type="dxa"/>
          <w:trHeight w:val="258"/>
          <w:jc w:val="center"/>
        </w:trPr>
        <w:tc>
          <w:tcPr>
            <w:tcW w:w="1987" w:type="dxa"/>
            <w:noWrap/>
            <w:vAlign w:val="center"/>
            <w:hideMark/>
          </w:tcPr>
          <w:p w14:paraId="76DAB3A5" w14:textId="77777777" w:rsidR="00D64922" w:rsidRPr="00614E36" w:rsidRDefault="00D64922" w:rsidP="00D64922">
            <w:pPr>
              <w:pStyle w:val="tabcap"/>
              <w:spacing w:before="0" w:after="0"/>
              <w:jc w:val="center"/>
            </w:pPr>
            <w:r w:rsidRPr="00614E36">
              <w:t>2015</w:t>
            </w:r>
          </w:p>
        </w:tc>
        <w:tc>
          <w:tcPr>
            <w:tcW w:w="1011" w:type="dxa"/>
            <w:noWrap/>
            <w:vAlign w:val="center"/>
            <w:hideMark/>
          </w:tcPr>
          <w:p w14:paraId="3F2AAF03"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6388D97C" w14:textId="77777777" w:rsidR="00D64922" w:rsidRPr="00614E36" w:rsidRDefault="00D64922" w:rsidP="00D64922">
            <w:pPr>
              <w:pStyle w:val="tabcap"/>
              <w:spacing w:before="0" w:after="0"/>
              <w:jc w:val="center"/>
            </w:pPr>
            <w:r w:rsidRPr="00614E36">
              <w:t>60</w:t>
            </w:r>
          </w:p>
        </w:tc>
        <w:tc>
          <w:tcPr>
            <w:tcW w:w="991" w:type="dxa"/>
            <w:noWrap/>
            <w:vAlign w:val="center"/>
            <w:hideMark/>
          </w:tcPr>
          <w:p w14:paraId="140C4A42" w14:textId="77777777" w:rsidR="00D64922" w:rsidRPr="00614E36" w:rsidRDefault="00D64922" w:rsidP="00D64922">
            <w:pPr>
              <w:pStyle w:val="tabcap"/>
              <w:spacing w:before="0" w:after="0"/>
              <w:jc w:val="center"/>
            </w:pPr>
            <w:r w:rsidRPr="00614E36">
              <w:t>3</w:t>
            </w:r>
          </w:p>
        </w:tc>
      </w:tr>
      <w:tr w:rsidR="00D64922" w:rsidRPr="00614E36" w14:paraId="1F00E68B" w14:textId="77777777" w:rsidTr="00D64922">
        <w:trPr>
          <w:gridAfter w:val="1"/>
          <w:wAfter w:w="52" w:type="dxa"/>
          <w:trHeight w:val="258"/>
          <w:jc w:val="center"/>
        </w:trPr>
        <w:tc>
          <w:tcPr>
            <w:tcW w:w="1987" w:type="dxa"/>
            <w:noWrap/>
            <w:vAlign w:val="center"/>
          </w:tcPr>
          <w:p w14:paraId="545299CF" w14:textId="77777777" w:rsidR="00D64922" w:rsidRPr="00614E36" w:rsidRDefault="00D64922" w:rsidP="00D64922">
            <w:pPr>
              <w:pStyle w:val="tabcap"/>
              <w:spacing w:before="0" w:after="0"/>
              <w:jc w:val="center"/>
            </w:pPr>
            <w:r>
              <w:t>2016</w:t>
            </w:r>
          </w:p>
        </w:tc>
        <w:tc>
          <w:tcPr>
            <w:tcW w:w="1011" w:type="dxa"/>
            <w:noWrap/>
            <w:vAlign w:val="center"/>
          </w:tcPr>
          <w:p w14:paraId="7FE38844" w14:textId="77777777" w:rsidR="00D64922" w:rsidRPr="00614E36" w:rsidRDefault="00D64922" w:rsidP="00D64922">
            <w:pPr>
              <w:pStyle w:val="tabcap"/>
              <w:spacing w:before="0" w:after="0"/>
              <w:jc w:val="center"/>
            </w:pPr>
            <w:r>
              <w:t>41</w:t>
            </w:r>
          </w:p>
        </w:tc>
        <w:tc>
          <w:tcPr>
            <w:tcW w:w="991" w:type="dxa"/>
            <w:noWrap/>
            <w:vAlign w:val="center"/>
          </w:tcPr>
          <w:p w14:paraId="56EF9263" w14:textId="77777777" w:rsidR="00D64922" w:rsidRPr="00614E36" w:rsidRDefault="00D64922" w:rsidP="00D64922">
            <w:pPr>
              <w:pStyle w:val="tabcap"/>
              <w:spacing w:before="0" w:after="0"/>
              <w:jc w:val="center"/>
            </w:pPr>
            <w:r>
              <w:t>50</w:t>
            </w:r>
          </w:p>
        </w:tc>
        <w:tc>
          <w:tcPr>
            <w:tcW w:w="991" w:type="dxa"/>
            <w:noWrap/>
            <w:vAlign w:val="center"/>
          </w:tcPr>
          <w:p w14:paraId="3FCFB934" w14:textId="77777777" w:rsidR="00D64922" w:rsidRPr="00614E36" w:rsidRDefault="00D64922" w:rsidP="00D64922">
            <w:pPr>
              <w:pStyle w:val="tabcap"/>
              <w:spacing w:before="0" w:after="0"/>
              <w:jc w:val="center"/>
            </w:pPr>
            <w:r>
              <w:t>9</w:t>
            </w:r>
          </w:p>
        </w:tc>
      </w:tr>
      <w:tr w:rsidR="00D64922" w:rsidRPr="00614E36" w14:paraId="072CC848" w14:textId="77777777" w:rsidTr="00D64922">
        <w:trPr>
          <w:gridAfter w:val="1"/>
          <w:wAfter w:w="52" w:type="dxa"/>
          <w:trHeight w:val="258"/>
          <w:jc w:val="center"/>
        </w:trPr>
        <w:tc>
          <w:tcPr>
            <w:tcW w:w="1987" w:type="dxa"/>
            <w:noWrap/>
            <w:vAlign w:val="center"/>
          </w:tcPr>
          <w:p w14:paraId="0099367F" w14:textId="77777777" w:rsidR="00D64922" w:rsidRDefault="00D64922" w:rsidP="00D64922">
            <w:pPr>
              <w:pStyle w:val="tabcap"/>
              <w:spacing w:before="0" w:after="0"/>
              <w:jc w:val="center"/>
            </w:pPr>
            <w:r>
              <w:t>2017</w:t>
            </w:r>
          </w:p>
        </w:tc>
        <w:tc>
          <w:tcPr>
            <w:tcW w:w="1011" w:type="dxa"/>
            <w:noWrap/>
            <w:vAlign w:val="center"/>
          </w:tcPr>
          <w:p w14:paraId="10CC4B01" w14:textId="77777777" w:rsidR="00D64922" w:rsidRDefault="00D64922" w:rsidP="00D64922">
            <w:pPr>
              <w:pStyle w:val="tabcap"/>
              <w:spacing w:before="0" w:after="0"/>
              <w:jc w:val="center"/>
            </w:pPr>
            <w:r>
              <w:t>41</w:t>
            </w:r>
          </w:p>
        </w:tc>
        <w:tc>
          <w:tcPr>
            <w:tcW w:w="991" w:type="dxa"/>
            <w:noWrap/>
            <w:vAlign w:val="center"/>
          </w:tcPr>
          <w:p w14:paraId="086626EE" w14:textId="77777777" w:rsidR="00D64922" w:rsidRDefault="00D64922" w:rsidP="00D64922">
            <w:pPr>
              <w:pStyle w:val="tabcap"/>
              <w:spacing w:before="0" w:after="0"/>
              <w:jc w:val="center"/>
            </w:pPr>
            <w:r>
              <w:t>50</w:t>
            </w:r>
          </w:p>
        </w:tc>
        <w:tc>
          <w:tcPr>
            <w:tcW w:w="991" w:type="dxa"/>
            <w:noWrap/>
            <w:vAlign w:val="center"/>
          </w:tcPr>
          <w:p w14:paraId="51F034F7" w14:textId="77777777" w:rsidR="00D64922" w:rsidRDefault="00D64922" w:rsidP="00D64922">
            <w:pPr>
              <w:pStyle w:val="tabcap"/>
              <w:spacing w:before="0" w:after="0"/>
              <w:jc w:val="center"/>
            </w:pPr>
            <w:r>
              <w:t>9</w:t>
            </w:r>
          </w:p>
        </w:tc>
      </w:tr>
      <w:tr w:rsidR="00D64922" w:rsidRPr="00614E36" w14:paraId="563F310E" w14:textId="77777777" w:rsidTr="00D64922">
        <w:trPr>
          <w:gridAfter w:val="1"/>
          <w:wAfter w:w="52" w:type="dxa"/>
          <w:trHeight w:val="258"/>
          <w:jc w:val="center"/>
        </w:trPr>
        <w:tc>
          <w:tcPr>
            <w:tcW w:w="1987" w:type="dxa"/>
            <w:noWrap/>
            <w:vAlign w:val="center"/>
          </w:tcPr>
          <w:p w14:paraId="5C0C142C" w14:textId="77777777" w:rsidR="00D64922" w:rsidRDefault="00D64922" w:rsidP="00D64922">
            <w:pPr>
              <w:pStyle w:val="tabcap"/>
              <w:spacing w:before="0" w:after="0"/>
              <w:jc w:val="center"/>
            </w:pPr>
            <w:r>
              <w:t>2018</w:t>
            </w:r>
          </w:p>
        </w:tc>
        <w:tc>
          <w:tcPr>
            <w:tcW w:w="1011" w:type="dxa"/>
            <w:noWrap/>
            <w:vAlign w:val="center"/>
          </w:tcPr>
          <w:p w14:paraId="566EC7A8" w14:textId="77777777" w:rsidR="00D64922" w:rsidRDefault="00D64922" w:rsidP="00D64922">
            <w:pPr>
              <w:pStyle w:val="tabcap"/>
              <w:spacing w:before="0" w:after="0"/>
              <w:jc w:val="center"/>
            </w:pPr>
            <w:r>
              <w:t>44.9</w:t>
            </w:r>
          </w:p>
        </w:tc>
        <w:tc>
          <w:tcPr>
            <w:tcW w:w="991" w:type="dxa"/>
            <w:noWrap/>
            <w:vAlign w:val="center"/>
          </w:tcPr>
          <w:p w14:paraId="72EE528B" w14:textId="77777777" w:rsidR="00D64922" w:rsidRDefault="00D64922" w:rsidP="00D64922">
            <w:pPr>
              <w:pStyle w:val="tabcap"/>
              <w:spacing w:before="0" w:after="0"/>
              <w:jc w:val="center"/>
            </w:pPr>
            <w:r>
              <w:t>45.1</w:t>
            </w:r>
          </w:p>
        </w:tc>
        <w:tc>
          <w:tcPr>
            <w:tcW w:w="991" w:type="dxa"/>
            <w:noWrap/>
            <w:vAlign w:val="center"/>
          </w:tcPr>
          <w:p w14:paraId="3BE18885" w14:textId="77777777" w:rsidR="00D64922" w:rsidRDefault="00D64922" w:rsidP="00D64922">
            <w:pPr>
              <w:pStyle w:val="tabcap"/>
              <w:spacing w:before="0" w:after="0"/>
              <w:jc w:val="center"/>
            </w:pPr>
            <w:r>
              <w:t>10</w:t>
            </w:r>
          </w:p>
        </w:tc>
      </w:tr>
      <w:tr w:rsidR="00D64922" w:rsidRPr="00614E36" w14:paraId="65340CE9" w14:textId="77777777" w:rsidTr="00D64922">
        <w:trPr>
          <w:gridAfter w:val="1"/>
          <w:wAfter w:w="52" w:type="dxa"/>
          <w:trHeight w:val="258"/>
          <w:jc w:val="center"/>
        </w:trPr>
        <w:tc>
          <w:tcPr>
            <w:tcW w:w="1987" w:type="dxa"/>
            <w:noWrap/>
            <w:vAlign w:val="center"/>
          </w:tcPr>
          <w:p w14:paraId="5149BEA7" w14:textId="77777777" w:rsidR="00D64922" w:rsidRDefault="00D64922" w:rsidP="00D64922">
            <w:pPr>
              <w:pStyle w:val="tabcap"/>
              <w:spacing w:before="0" w:after="0"/>
              <w:jc w:val="center"/>
            </w:pPr>
            <w:r>
              <w:t>2019</w:t>
            </w:r>
          </w:p>
        </w:tc>
        <w:tc>
          <w:tcPr>
            <w:tcW w:w="1011" w:type="dxa"/>
            <w:noWrap/>
            <w:vAlign w:val="center"/>
          </w:tcPr>
          <w:p w14:paraId="1523DAF9" w14:textId="77777777" w:rsidR="00D64922" w:rsidRDefault="00D64922" w:rsidP="00D64922">
            <w:pPr>
              <w:pStyle w:val="tabcap"/>
              <w:spacing w:before="0" w:after="0"/>
              <w:jc w:val="center"/>
            </w:pPr>
            <w:r>
              <w:t>44.9</w:t>
            </w:r>
          </w:p>
        </w:tc>
        <w:tc>
          <w:tcPr>
            <w:tcW w:w="991" w:type="dxa"/>
            <w:noWrap/>
            <w:vAlign w:val="center"/>
          </w:tcPr>
          <w:p w14:paraId="1B942ED1" w14:textId="77777777" w:rsidR="00D64922" w:rsidRDefault="00D64922" w:rsidP="00D64922">
            <w:pPr>
              <w:pStyle w:val="tabcap"/>
              <w:spacing w:before="0" w:after="0"/>
              <w:jc w:val="center"/>
            </w:pPr>
            <w:r>
              <w:t>45.1</w:t>
            </w:r>
          </w:p>
        </w:tc>
        <w:tc>
          <w:tcPr>
            <w:tcW w:w="991" w:type="dxa"/>
            <w:noWrap/>
            <w:vAlign w:val="center"/>
          </w:tcPr>
          <w:p w14:paraId="1ED4CFC9" w14:textId="77777777" w:rsidR="00D64922" w:rsidRDefault="00D64922" w:rsidP="00D64922">
            <w:pPr>
              <w:pStyle w:val="tabcap"/>
              <w:spacing w:before="0" w:after="0"/>
              <w:jc w:val="center"/>
            </w:pPr>
            <w:r>
              <w:t>10</w:t>
            </w:r>
          </w:p>
        </w:tc>
      </w:tr>
      <w:tr w:rsidR="00D64922" w:rsidRPr="00614E36" w14:paraId="3D6F0F30" w14:textId="77777777" w:rsidTr="00D64922">
        <w:trPr>
          <w:trHeight w:val="258"/>
          <w:jc w:val="center"/>
        </w:trPr>
        <w:tc>
          <w:tcPr>
            <w:tcW w:w="1987" w:type="dxa"/>
            <w:noWrap/>
            <w:vAlign w:val="center"/>
          </w:tcPr>
          <w:p w14:paraId="18E03E02" w14:textId="77777777" w:rsidR="00D64922" w:rsidRDefault="00D64922" w:rsidP="00D64922">
            <w:pPr>
              <w:pStyle w:val="tabcap"/>
              <w:spacing w:before="0" w:after="0"/>
              <w:jc w:val="center"/>
            </w:pPr>
            <w:r>
              <w:t>2020</w:t>
            </w:r>
          </w:p>
        </w:tc>
        <w:tc>
          <w:tcPr>
            <w:tcW w:w="1011" w:type="dxa"/>
            <w:noWrap/>
            <w:vAlign w:val="center"/>
          </w:tcPr>
          <w:p w14:paraId="6DB793C3" w14:textId="77777777" w:rsidR="00D64922" w:rsidRDefault="00D64922" w:rsidP="00D64922">
            <w:pPr>
              <w:pStyle w:val="tabcap"/>
              <w:spacing w:before="0" w:after="0"/>
              <w:jc w:val="center"/>
            </w:pPr>
            <w:r>
              <w:t>33.8</w:t>
            </w:r>
          </w:p>
        </w:tc>
        <w:tc>
          <w:tcPr>
            <w:tcW w:w="991" w:type="dxa"/>
            <w:noWrap/>
            <w:vAlign w:val="center"/>
          </w:tcPr>
          <w:p w14:paraId="36AC9328" w14:textId="77777777" w:rsidR="00D64922" w:rsidRDefault="00D64922" w:rsidP="00D64922">
            <w:pPr>
              <w:pStyle w:val="tabcap"/>
              <w:spacing w:before="0" w:after="0"/>
              <w:jc w:val="center"/>
            </w:pPr>
            <w:r>
              <w:t>57.8</w:t>
            </w:r>
          </w:p>
        </w:tc>
        <w:tc>
          <w:tcPr>
            <w:tcW w:w="1043" w:type="dxa"/>
            <w:gridSpan w:val="2"/>
            <w:noWrap/>
            <w:vAlign w:val="center"/>
          </w:tcPr>
          <w:p w14:paraId="15962DFD" w14:textId="77777777" w:rsidR="00D64922" w:rsidRDefault="00D64922" w:rsidP="00D64922">
            <w:pPr>
              <w:pStyle w:val="tabcap"/>
              <w:spacing w:before="0" w:after="0"/>
              <w:jc w:val="center"/>
            </w:pPr>
            <w:r>
              <w:t>8.4</w:t>
            </w:r>
          </w:p>
        </w:tc>
      </w:tr>
      <w:tr w:rsidR="00D64922" w:rsidRPr="00614E36" w14:paraId="708944B0" w14:textId="77777777" w:rsidTr="00D64922">
        <w:trPr>
          <w:trHeight w:val="258"/>
          <w:jc w:val="center"/>
        </w:trPr>
        <w:tc>
          <w:tcPr>
            <w:tcW w:w="1987" w:type="dxa"/>
            <w:noWrap/>
            <w:vAlign w:val="center"/>
          </w:tcPr>
          <w:p w14:paraId="68A67AD4" w14:textId="77777777" w:rsidR="00D64922" w:rsidRPr="007626AC" w:rsidRDefault="00D64922" w:rsidP="00D64922">
            <w:pPr>
              <w:pStyle w:val="tabcap"/>
              <w:spacing w:before="0" w:after="0"/>
              <w:jc w:val="center"/>
            </w:pPr>
            <w:r w:rsidRPr="007626AC">
              <w:t>2021</w:t>
            </w:r>
          </w:p>
        </w:tc>
        <w:tc>
          <w:tcPr>
            <w:tcW w:w="1011" w:type="dxa"/>
            <w:noWrap/>
            <w:vAlign w:val="center"/>
          </w:tcPr>
          <w:p w14:paraId="55C3016A" w14:textId="77777777" w:rsidR="00D64922" w:rsidRPr="007626AC" w:rsidRDefault="00D64922" w:rsidP="00D64922">
            <w:pPr>
              <w:pStyle w:val="tabcap"/>
              <w:spacing w:before="0" w:after="0"/>
              <w:jc w:val="center"/>
            </w:pPr>
            <w:r w:rsidRPr="007626AC">
              <w:t>33.8</w:t>
            </w:r>
          </w:p>
        </w:tc>
        <w:tc>
          <w:tcPr>
            <w:tcW w:w="991" w:type="dxa"/>
            <w:noWrap/>
            <w:vAlign w:val="center"/>
          </w:tcPr>
          <w:p w14:paraId="351A16A7" w14:textId="77777777" w:rsidR="00D64922" w:rsidRPr="007626AC" w:rsidRDefault="00D64922" w:rsidP="00D64922">
            <w:pPr>
              <w:pStyle w:val="tabcap"/>
              <w:spacing w:before="0" w:after="0"/>
              <w:jc w:val="center"/>
            </w:pPr>
            <w:r w:rsidRPr="007626AC">
              <w:t>57.8</w:t>
            </w:r>
          </w:p>
        </w:tc>
        <w:tc>
          <w:tcPr>
            <w:tcW w:w="1043" w:type="dxa"/>
            <w:gridSpan w:val="2"/>
            <w:noWrap/>
            <w:vAlign w:val="center"/>
          </w:tcPr>
          <w:p w14:paraId="44E3C1A9" w14:textId="77777777" w:rsidR="00D64922" w:rsidRPr="007626AC" w:rsidRDefault="00D64922" w:rsidP="00D64922">
            <w:pPr>
              <w:pStyle w:val="tabcap"/>
              <w:spacing w:before="0" w:after="0"/>
              <w:jc w:val="center"/>
            </w:pPr>
            <w:r w:rsidRPr="007626AC">
              <w:t>8.4</w:t>
            </w:r>
          </w:p>
        </w:tc>
      </w:tr>
      <w:tr w:rsidR="00D64922" w:rsidRPr="00614E36" w14:paraId="2232677A" w14:textId="77777777" w:rsidTr="00D64922">
        <w:trPr>
          <w:trHeight w:val="258"/>
          <w:jc w:val="center"/>
        </w:trPr>
        <w:tc>
          <w:tcPr>
            <w:tcW w:w="1987" w:type="dxa"/>
            <w:noWrap/>
            <w:vAlign w:val="center"/>
          </w:tcPr>
          <w:p w14:paraId="5D1CFB0A" w14:textId="77777777" w:rsidR="00D64922" w:rsidRPr="00C53FE0" w:rsidRDefault="00D64922" w:rsidP="00D64922">
            <w:pPr>
              <w:pStyle w:val="tabcap"/>
              <w:spacing w:before="0" w:after="0"/>
              <w:jc w:val="center"/>
            </w:pPr>
            <w:r w:rsidRPr="00C53FE0">
              <w:t>2022</w:t>
            </w:r>
          </w:p>
        </w:tc>
        <w:tc>
          <w:tcPr>
            <w:tcW w:w="1011" w:type="dxa"/>
            <w:noWrap/>
            <w:vAlign w:val="center"/>
          </w:tcPr>
          <w:p w14:paraId="3BD78613" w14:textId="77777777" w:rsidR="00D64922" w:rsidRPr="00C53FE0" w:rsidRDefault="00D64922" w:rsidP="00D64922">
            <w:pPr>
              <w:pStyle w:val="tabcap"/>
              <w:spacing w:before="0" w:after="0"/>
              <w:jc w:val="center"/>
            </w:pPr>
            <w:r w:rsidRPr="00C53FE0">
              <w:t>30.3</w:t>
            </w:r>
          </w:p>
        </w:tc>
        <w:tc>
          <w:tcPr>
            <w:tcW w:w="991" w:type="dxa"/>
            <w:noWrap/>
            <w:vAlign w:val="center"/>
          </w:tcPr>
          <w:p w14:paraId="563F5FC4" w14:textId="77777777" w:rsidR="00D64922" w:rsidRPr="00C53FE0" w:rsidRDefault="00D64922" w:rsidP="00D64922">
            <w:pPr>
              <w:pStyle w:val="tabcap"/>
              <w:spacing w:before="0" w:after="0"/>
              <w:jc w:val="center"/>
            </w:pPr>
            <w:r w:rsidRPr="00C53FE0">
              <w:t>60.2</w:t>
            </w:r>
          </w:p>
        </w:tc>
        <w:tc>
          <w:tcPr>
            <w:tcW w:w="1043" w:type="dxa"/>
            <w:gridSpan w:val="2"/>
            <w:noWrap/>
            <w:vAlign w:val="center"/>
          </w:tcPr>
          <w:p w14:paraId="5849CC60" w14:textId="77777777" w:rsidR="00D64922" w:rsidRPr="00C53FE0" w:rsidRDefault="00D64922" w:rsidP="00D64922">
            <w:pPr>
              <w:pStyle w:val="tabcap"/>
              <w:spacing w:before="0" w:after="0"/>
              <w:jc w:val="center"/>
            </w:pPr>
            <w:r w:rsidRPr="00C53FE0">
              <w:t>9.5</w:t>
            </w:r>
          </w:p>
        </w:tc>
      </w:tr>
      <w:tr w:rsidR="00D64922" w:rsidRPr="00614E36" w14:paraId="7CA46F49" w14:textId="77777777" w:rsidTr="00D64922">
        <w:trPr>
          <w:trHeight w:val="258"/>
          <w:jc w:val="center"/>
        </w:trPr>
        <w:tc>
          <w:tcPr>
            <w:tcW w:w="1987" w:type="dxa"/>
            <w:tcBorders>
              <w:bottom w:val="single" w:sz="4" w:space="0" w:color="auto"/>
            </w:tcBorders>
            <w:noWrap/>
            <w:vAlign w:val="center"/>
          </w:tcPr>
          <w:p w14:paraId="02B87CAE" w14:textId="77777777" w:rsidR="00D64922" w:rsidRPr="00C53FE0" w:rsidRDefault="00D64922" w:rsidP="00D64922">
            <w:pPr>
              <w:pStyle w:val="tabcap"/>
              <w:spacing w:before="0" w:after="0"/>
              <w:jc w:val="center"/>
            </w:pPr>
            <w:r w:rsidRPr="00C53FE0">
              <w:t>2023</w:t>
            </w:r>
          </w:p>
        </w:tc>
        <w:tc>
          <w:tcPr>
            <w:tcW w:w="1011" w:type="dxa"/>
            <w:tcBorders>
              <w:bottom w:val="single" w:sz="4" w:space="0" w:color="auto"/>
            </w:tcBorders>
            <w:noWrap/>
            <w:vAlign w:val="center"/>
          </w:tcPr>
          <w:p w14:paraId="7A93CC04" w14:textId="77777777" w:rsidR="00D64922" w:rsidRPr="00C53FE0" w:rsidRDefault="00D64922" w:rsidP="00D64922">
            <w:pPr>
              <w:pStyle w:val="tabcap"/>
              <w:spacing w:before="0" w:after="0"/>
              <w:jc w:val="center"/>
            </w:pPr>
            <w:r w:rsidRPr="00C53FE0">
              <w:t>30.3</w:t>
            </w:r>
          </w:p>
        </w:tc>
        <w:tc>
          <w:tcPr>
            <w:tcW w:w="991" w:type="dxa"/>
            <w:tcBorders>
              <w:bottom w:val="single" w:sz="4" w:space="0" w:color="auto"/>
            </w:tcBorders>
            <w:noWrap/>
            <w:vAlign w:val="center"/>
          </w:tcPr>
          <w:p w14:paraId="1306A720" w14:textId="77777777" w:rsidR="00D64922" w:rsidRPr="00C53FE0" w:rsidRDefault="00D64922" w:rsidP="00D64922">
            <w:pPr>
              <w:pStyle w:val="tabcap"/>
              <w:spacing w:before="0" w:after="0"/>
              <w:jc w:val="center"/>
            </w:pPr>
            <w:r w:rsidRPr="00C53FE0">
              <w:t>60.2</w:t>
            </w:r>
          </w:p>
        </w:tc>
        <w:tc>
          <w:tcPr>
            <w:tcW w:w="1043" w:type="dxa"/>
            <w:gridSpan w:val="2"/>
            <w:tcBorders>
              <w:bottom w:val="single" w:sz="4" w:space="0" w:color="auto"/>
            </w:tcBorders>
            <w:noWrap/>
            <w:vAlign w:val="center"/>
          </w:tcPr>
          <w:p w14:paraId="01462FCD" w14:textId="77777777" w:rsidR="00D64922" w:rsidRPr="00C53FE0" w:rsidRDefault="00D64922" w:rsidP="00D64922">
            <w:pPr>
              <w:pStyle w:val="tabcap"/>
              <w:spacing w:before="0" w:after="0"/>
              <w:jc w:val="center"/>
            </w:pPr>
            <w:r w:rsidRPr="00C53FE0">
              <w:t>9.5</w:t>
            </w:r>
          </w:p>
        </w:tc>
      </w:tr>
    </w:tbl>
    <w:p w14:paraId="4B4E3CFB" w14:textId="77777777" w:rsidR="00D64922" w:rsidRDefault="00D64922" w:rsidP="00D64922">
      <w:r>
        <w:br w:type="page"/>
      </w:r>
    </w:p>
    <w:p w14:paraId="13863923" w14:textId="0B8FD99A" w:rsidR="00D64922" w:rsidRDefault="00D64922" w:rsidP="00D64922">
      <w:pPr>
        <w:pStyle w:val="Caption"/>
        <w:ind w:left="1080" w:hanging="1080"/>
      </w:pPr>
      <w:r w:rsidRPr="00E342B1">
        <w:rPr>
          <w:sz w:val="22"/>
          <w:szCs w:val="22"/>
        </w:rPr>
        <w:lastRenderedPageBreak/>
        <w:t>Table 2.4.</w:t>
      </w:r>
      <w:r w:rsidRPr="00E342B1">
        <w:t xml:space="preserve"> </w:t>
      </w:r>
      <w:r w:rsidRPr="00E342B1">
        <w:rPr>
          <w:sz w:val="22"/>
          <w:szCs w:val="22"/>
        </w:rPr>
        <w:t>Estimated retained</w:t>
      </w:r>
      <w:ins w:id="291" w:author="Daniel.Goethel" w:date="2022-11-02T11:31:00Z">
        <w:r w:rsidR="00CA7230">
          <w:rPr>
            <w:sz w:val="22"/>
            <w:szCs w:val="22"/>
          </w:rPr>
          <w:t xml:space="preserve"> </w:t>
        </w:r>
      </w:ins>
      <w:del w:id="292" w:author="Daniel.Goethel" w:date="2022-11-02T11:31:00Z">
        <w:r w:rsidRPr="00E342B1" w:rsidDel="00CA7230">
          <w:rPr>
            <w:sz w:val="22"/>
            <w:szCs w:val="22"/>
          </w:rPr>
          <w:delText>-</w:delText>
        </w:r>
      </w:del>
      <w:r w:rsidRPr="00E342B1">
        <w:rPr>
          <w:sz w:val="22"/>
          <w:szCs w:val="22"/>
        </w:rPr>
        <w:t>and discarded GOA Pacific cod (2022 catch as of 2022-10-25)</w:t>
      </w:r>
    </w:p>
    <w:tbl>
      <w:tblPr>
        <w:tblW w:w="0" w:type="auto"/>
        <w:jc w:val="center"/>
        <w:tblLook w:val="04A0" w:firstRow="1" w:lastRow="0" w:firstColumn="1" w:lastColumn="0" w:noHBand="0" w:noVBand="1"/>
      </w:tblPr>
      <w:tblGrid>
        <w:gridCol w:w="681"/>
        <w:gridCol w:w="1170"/>
        <w:gridCol w:w="1261"/>
        <w:gridCol w:w="1396"/>
      </w:tblGrid>
      <w:tr w:rsidR="00D64922" w:rsidRPr="00AD33A0" w14:paraId="4939E9FC" w14:textId="77777777" w:rsidTr="00D64922">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1F4A9FED" w14:textId="77777777" w:rsidR="00D64922" w:rsidRPr="00767449" w:rsidRDefault="00D64922" w:rsidP="00D64922">
            <w:pPr>
              <w:keepNext/>
              <w:spacing w:after="0"/>
              <w:jc w:val="right"/>
              <w:rPr>
                <w:b/>
              </w:rPr>
            </w:pPr>
            <w:r w:rsidRPr="00767449">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0CE60105" w14:textId="77777777" w:rsidR="00D64922" w:rsidRPr="00767449" w:rsidRDefault="00D64922" w:rsidP="00D64922">
            <w:pPr>
              <w:keepNext/>
              <w:spacing w:after="0"/>
              <w:jc w:val="right"/>
              <w:rPr>
                <w:b/>
              </w:rPr>
            </w:pPr>
            <w:r w:rsidRPr="00767449">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6EC1DFF3" w14:textId="77777777" w:rsidR="00D64922" w:rsidRPr="00767449" w:rsidRDefault="00D64922" w:rsidP="00D64922">
            <w:pPr>
              <w:keepNext/>
              <w:spacing w:after="0"/>
              <w:jc w:val="right"/>
              <w:rPr>
                <w:b/>
              </w:rPr>
            </w:pPr>
            <w:r w:rsidRPr="00767449">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1EB963E4" w14:textId="77777777" w:rsidR="00D64922" w:rsidRPr="00767449" w:rsidRDefault="00D64922" w:rsidP="00D64922">
            <w:pPr>
              <w:keepNext/>
              <w:spacing w:after="0"/>
              <w:jc w:val="right"/>
              <w:rPr>
                <w:b/>
              </w:rPr>
            </w:pPr>
            <w:r w:rsidRPr="00767449">
              <w:rPr>
                <w:b/>
              </w:rPr>
              <w:t>Grand Total</w:t>
            </w:r>
          </w:p>
        </w:tc>
      </w:tr>
      <w:tr w:rsidR="00D64922" w:rsidRPr="00AD33A0" w14:paraId="77CFD877" w14:textId="77777777" w:rsidTr="00D64922">
        <w:trPr>
          <w:cantSplit/>
          <w:jc w:val="center"/>
        </w:trPr>
        <w:tc>
          <w:tcPr>
            <w:tcW w:w="0" w:type="auto"/>
            <w:tcBorders>
              <w:top w:val="single" w:sz="4" w:space="0" w:color="auto"/>
              <w:left w:val="nil"/>
              <w:bottom w:val="nil"/>
              <w:right w:val="nil"/>
            </w:tcBorders>
            <w:shd w:val="clear" w:color="auto" w:fill="auto"/>
            <w:noWrap/>
            <w:vAlign w:val="bottom"/>
            <w:hideMark/>
          </w:tcPr>
          <w:p w14:paraId="4DD23F50" w14:textId="77777777" w:rsidR="00D64922" w:rsidRPr="00767449" w:rsidRDefault="00D64922" w:rsidP="00D64922">
            <w:pPr>
              <w:keepNext/>
              <w:spacing w:after="0"/>
              <w:jc w:val="right"/>
            </w:pPr>
            <w:r w:rsidRPr="00767449">
              <w:t>1991</w:t>
            </w:r>
          </w:p>
        </w:tc>
        <w:tc>
          <w:tcPr>
            <w:tcW w:w="0" w:type="auto"/>
            <w:tcBorders>
              <w:top w:val="single" w:sz="4" w:space="0" w:color="auto"/>
              <w:left w:val="nil"/>
              <w:bottom w:val="nil"/>
              <w:right w:val="nil"/>
            </w:tcBorders>
            <w:shd w:val="clear" w:color="auto" w:fill="auto"/>
            <w:noWrap/>
            <w:vAlign w:val="center"/>
            <w:hideMark/>
          </w:tcPr>
          <w:p w14:paraId="15D3C6F1" w14:textId="77777777" w:rsidR="00D64922" w:rsidRPr="00767449" w:rsidRDefault="00D64922" w:rsidP="00D64922">
            <w:pPr>
              <w:spacing w:after="0"/>
              <w:jc w:val="right"/>
              <w:rPr>
                <w:color w:val="000000"/>
              </w:rPr>
            </w:pPr>
            <w:r w:rsidRPr="00767449">
              <w:rPr>
                <w:color w:val="000000"/>
              </w:rPr>
              <w:t xml:space="preserve">       1,427 </w:t>
            </w:r>
          </w:p>
        </w:tc>
        <w:tc>
          <w:tcPr>
            <w:tcW w:w="0" w:type="auto"/>
            <w:tcBorders>
              <w:top w:val="single" w:sz="4" w:space="0" w:color="auto"/>
              <w:left w:val="nil"/>
              <w:bottom w:val="nil"/>
              <w:right w:val="nil"/>
            </w:tcBorders>
            <w:shd w:val="clear" w:color="auto" w:fill="auto"/>
            <w:noWrap/>
            <w:vAlign w:val="center"/>
            <w:hideMark/>
          </w:tcPr>
          <w:p w14:paraId="7883CE15" w14:textId="77777777" w:rsidR="00D64922" w:rsidRPr="00767449" w:rsidRDefault="00D64922" w:rsidP="00D64922">
            <w:pPr>
              <w:spacing w:after="0"/>
              <w:jc w:val="right"/>
              <w:rPr>
                <w:color w:val="000000"/>
              </w:rPr>
            </w:pPr>
            <w:r w:rsidRPr="00767449">
              <w:rPr>
                <w:color w:val="000000"/>
              </w:rPr>
              <w:t xml:space="preserve">       74,873 </w:t>
            </w:r>
          </w:p>
        </w:tc>
        <w:tc>
          <w:tcPr>
            <w:tcW w:w="0" w:type="auto"/>
            <w:tcBorders>
              <w:top w:val="single" w:sz="4" w:space="0" w:color="auto"/>
              <w:left w:val="nil"/>
              <w:bottom w:val="nil"/>
              <w:right w:val="nil"/>
            </w:tcBorders>
            <w:shd w:val="clear" w:color="auto" w:fill="auto"/>
            <w:noWrap/>
            <w:vAlign w:val="center"/>
            <w:hideMark/>
          </w:tcPr>
          <w:p w14:paraId="73860738" w14:textId="77777777" w:rsidR="00D64922" w:rsidRPr="00767449" w:rsidRDefault="00D64922" w:rsidP="00D64922">
            <w:pPr>
              <w:spacing w:after="0"/>
              <w:jc w:val="right"/>
              <w:rPr>
                <w:color w:val="000000"/>
              </w:rPr>
            </w:pPr>
            <w:r w:rsidRPr="00767449">
              <w:rPr>
                <w:color w:val="000000"/>
              </w:rPr>
              <w:t xml:space="preserve">       76,301 </w:t>
            </w:r>
          </w:p>
        </w:tc>
      </w:tr>
      <w:tr w:rsidR="00D64922" w:rsidRPr="00AD33A0" w14:paraId="371A9BE5" w14:textId="77777777" w:rsidTr="00D64922">
        <w:trPr>
          <w:cantSplit/>
          <w:jc w:val="center"/>
        </w:trPr>
        <w:tc>
          <w:tcPr>
            <w:tcW w:w="0" w:type="auto"/>
            <w:tcBorders>
              <w:top w:val="nil"/>
              <w:left w:val="nil"/>
              <w:bottom w:val="nil"/>
              <w:right w:val="nil"/>
            </w:tcBorders>
            <w:shd w:val="clear" w:color="auto" w:fill="auto"/>
            <w:noWrap/>
            <w:vAlign w:val="bottom"/>
            <w:hideMark/>
          </w:tcPr>
          <w:p w14:paraId="7BB0476F" w14:textId="77777777" w:rsidR="00D64922" w:rsidRPr="00767449" w:rsidRDefault="00D64922" w:rsidP="00D64922">
            <w:pPr>
              <w:keepNext/>
              <w:spacing w:after="0"/>
              <w:jc w:val="right"/>
            </w:pPr>
            <w:r w:rsidRPr="00767449">
              <w:t>1992</w:t>
            </w:r>
          </w:p>
        </w:tc>
        <w:tc>
          <w:tcPr>
            <w:tcW w:w="0" w:type="auto"/>
            <w:tcBorders>
              <w:top w:val="nil"/>
              <w:left w:val="nil"/>
              <w:bottom w:val="nil"/>
              <w:right w:val="nil"/>
            </w:tcBorders>
            <w:shd w:val="clear" w:color="auto" w:fill="auto"/>
            <w:noWrap/>
            <w:vAlign w:val="center"/>
            <w:hideMark/>
          </w:tcPr>
          <w:p w14:paraId="34B1776B" w14:textId="77777777" w:rsidR="00D64922" w:rsidRPr="00767449" w:rsidRDefault="00D64922" w:rsidP="00D64922">
            <w:pPr>
              <w:spacing w:after="0"/>
              <w:jc w:val="right"/>
              <w:rPr>
                <w:color w:val="000000"/>
              </w:rPr>
            </w:pPr>
            <w:r w:rsidRPr="00767449">
              <w:rPr>
                <w:color w:val="000000"/>
              </w:rPr>
              <w:t xml:space="preserve">       3,920 </w:t>
            </w:r>
          </w:p>
        </w:tc>
        <w:tc>
          <w:tcPr>
            <w:tcW w:w="0" w:type="auto"/>
            <w:tcBorders>
              <w:top w:val="nil"/>
              <w:left w:val="nil"/>
              <w:bottom w:val="nil"/>
              <w:right w:val="nil"/>
            </w:tcBorders>
            <w:shd w:val="clear" w:color="auto" w:fill="auto"/>
            <w:noWrap/>
            <w:vAlign w:val="center"/>
            <w:hideMark/>
          </w:tcPr>
          <w:p w14:paraId="173F14B9" w14:textId="77777777" w:rsidR="00D64922" w:rsidRPr="00767449" w:rsidRDefault="00D64922" w:rsidP="00D64922">
            <w:pPr>
              <w:spacing w:after="0"/>
              <w:jc w:val="right"/>
              <w:rPr>
                <w:color w:val="000000"/>
              </w:rPr>
            </w:pPr>
            <w:r w:rsidRPr="00767449">
              <w:rPr>
                <w:color w:val="000000"/>
              </w:rPr>
              <w:t xml:space="preserve">       76,827 </w:t>
            </w:r>
          </w:p>
        </w:tc>
        <w:tc>
          <w:tcPr>
            <w:tcW w:w="0" w:type="auto"/>
            <w:tcBorders>
              <w:top w:val="nil"/>
              <w:left w:val="nil"/>
              <w:bottom w:val="nil"/>
              <w:right w:val="nil"/>
            </w:tcBorders>
            <w:shd w:val="clear" w:color="auto" w:fill="auto"/>
            <w:noWrap/>
            <w:vAlign w:val="center"/>
            <w:hideMark/>
          </w:tcPr>
          <w:p w14:paraId="6A0AB04E" w14:textId="77777777" w:rsidR="00D64922" w:rsidRPr="00767449" w:rsidRDefault="00D64922" w:rsidP="00D64922">
            <w:pPr>
              <w:spacing w:after="0"/>
              <w:jc w:val="right"/>
              <w:rPr>
                <w:color w:val="000000"/>
              </w:rPr>
            </w:pPr>
            <w:r w:rsidRPr="00767449">
              <w:rPr>
                <w:color w:val="000000"/>
              </w:rPr>
              <w:t xml:space="preserve">       80,747 </w:t>
            </w:r>
          </w:p>
        </w:tc>
      </w:tr>
      <w:tr w:rsidR="00D64922" w:rsidRPr="00AD33A0" w14:paraId="0DEFB891" w14:textId="77777777" w:rsidTr="00D64922">
        <w:trPr>
          <w:cantSplit/>
          <w:jc w:val="center"/>
        </w:trPr>
        <w:tc>
          <w:tcPr>
            <w:tcW w:w="0" w:type="auto"/>
            <w:tcBorders>
              <w:top w:val="nil"/>
              <w:left w:val="nil"/>
              <w:bottom w:val="nil"/>
              <w:right w:val="nil"/>
            </w:tcBorders>
            <w:shd w:val="clear" w:color="auto" w:fill="auto"/>
            <w:noWrap/>
            <w:vAlign w:val="bottom"/>
            <w:hideMark/>
          </w:tcPr>
          <w:p w14:paraId="12DB67D3" w14:textId="77777777" w:rsidR="00D64922" w:rsidRPr="00767449" w:rsidRDefault="00D64922" w:rsidP="00D64922">
            <w:pPr>
              <w:keepNext/>
              <w:spacing w:after="0"/>
              <w:jc w:val="right"/>
            </w:pPr>
            <w:r w:rsidRPr="00767449">
              <w:t>1993</w:t>
            </w:r>
          </w:p>
        </w:tc>
        <w:tc>
          <w:tcPr>
            <w:tcW w:w="0" w:type="auto"/>
            <w:tcBorders>
              <w:top w:val="nil"/>
              <w:left w:val="nil"/>
              <w:bottom w:val="nil"/>
              <w:right w:val="nil"/>
            </w:tcBorders>
            <w:shd w:val="clear" w:color="auto" w:fill="auto"/>
            <w:noWrap/>
            <w:vAlign w:val="center"/>
            <w:hideMark/>
          </w:tcPr>
          <w:p w14:paraId="062AD602" w14:textId="77777777" w:rsidR="00D64922" w:rsidRPr="00767449" w:rsidRDefault="00D64922" w:rsidP="00D64922">
            <w:pPr>
              <w:spacing w:after="0"/>
              <w:jc w:val="right"/>
              <w:rPr>
                <w:color w:val="000000"/>
              </w:rPr>
            </w:pPr>
            <w:r w:rsidRPr="00767449">
              <w:rPr>
                <w:color w:val="000000"/>
              </w:rPr>
              <w:t xml:space="preserve">       5,886 </w:t>
            </w:r>
          </w:p>
        </w:tc>
        <w:tc>
          <w:tcPr>
            <w:tcW w:w="0" w:type="auto"/>
            <w:tcBorders>
              <w:top w:val="nil"/>
              <w:left w:val="nil"/>
              <w:bottom w:val="nil"/>
              <w:right w:val="nil"/>
            </w:tcBorders>
            <w:shd w:val="clear" w:color="auto" w:fill="auto"/>
            <w:noWrap/>
            <w:vAlign w:val="center"/>
            <w:hideMark/>
          </w:tcPr>
          <w:p w14:paraId="3460C1BA" w14:textId="77777777" w:rsidR="00D64922" w:rsidRPr="00767449" w:rsidRDefault="00D64922" w:rsidP="00D64922">
            <w:pPr>
              <w:spacing w:after="0"/>
              <w:jc w:val="right"/>
              <w:rPr>
                <w:color w:val="000000"/>
              </w:rPr>
            </w:pPr>
            <w:r w:rsidRPr="00767449">
              <w:rPr>
                <w:color w:val="000000"/>
              </w:rPr>
              <w:t xml:space="preserve">       50,602 </w:t>
            </w:r>
          </w:p>
        </w:tc>
        <w:tc>
          <w:tcPr>
            <w:tcW w:w="0" w:type="auto"/>
            <w:tcBorders>
              <w:top w:val="nil"/>
              <w:left w:val="nil"/>
              <w:bottom w:val="nil"/>
              <w:right w:val="nil"/>
            </w:tcBorders>
            <w:shd w:val="clear" w:color="auto" w:fill="auto"/>
            <w:noWrap/>
            <w:vAlign w:val="center"/>
            <w:hideMark/>
          </w:tcPr>
          <w:p w14:paraId="7EF4BC7B" w14:textId="77777777" w:rsidR="00D64922" w:rsidRPr="00767449" w:rsidRDefault="00D64922" w:rsidP="00D64922">
            <w:pPr>
              <w:spacing w:after="0"/>
              <w:jc w:val="right"/>
              <w:rPr>
                <w:color w:val="000000"/>
              </w:rPr>
            </w:pPr>
            <w:r w:rsidRPr="00767449">
              <w:rPr>
                <w:color w:val="000000"/>
              </w:rPr>
              <w:t xml:space="preserve">       56,488 </w:t>
            </w:r>
          </w:p>
        </w:tc>
      </w:tr>
      <w:tr w:rsidR="00D64922" w:rsidRPr="00AD33A0" w14:paraId="3672930F" w14:textId="77777777" w:rsidTr="00D64922">
        <w:trPr>
          <w:cantSplit/>
          <w:jc w:val="center"/>
        </w:trPr>
        <w:tc>
          <w:tcPr>
            <w:tcW w:w="0" w:type="auto"/>
            <w:tcBorders>
              <w:top w:val="nil"/>
              <w:left w:val="nil"/>
              <w:bottom w:val="nil"/>
              <w:right w:val="nil"/>
            </w:tcBorders>
            <w:shd w:val="clear" w:color="auto" w:fill="auto"/>
            <w:noWrap/>
            <w:vAlign w:val="bottom"/>
            <w:hideMark/>
          </w:tcPr>
          <w:p w14:paraId="40884C25" w14:textId="77777777" w:rsidR="00D64922" w:rsidRPr="00767449" w:rsidRDefault="00D64922" w:rsidP="00D64922">
            <w:pPr>
              <w:keepNext/>
              <w:spacing w:after="0"/>
              <w:jc w:val="right"/>
            </w:pPr>
            <w:r w:rsidRPr="00767449">
              <w:t>1994</w:t>
            </w:r>
          </w:p>
        </w:tc>
        <w:tc>
          <w:tcPr>
            <w:tcW w:w="0" w:type="auto"/>
            <w:tcBorders>
              <w:top w:val="nil"/>
              <w:left w:val="nil"/>
              <w:bottom w:val="nil"/>
              <w:right w:val="nil"/>
            </w:tcBorders>
            <w:shd w:val="clear" w:color="auto" w:fill="auto"/>
            <w:noWrap/>
            <w:vAlign w:val="center"/>
            <w:hideMark/>
          </w:tcPr>
          <w:p w14:paraId="47DE0D7E" w14:textId="77777777" w:rsidR="00D64922" w:rsidRPr="00767449" w:rsidRDefault="00D64922" w:rsidP="00D64922">
            <w:pPr>
              <w:spacing w:after="0"/>
              <w:jc w:val="right"/>
              <w:rPr>
                <w:color w:val="000000"/>
              </w:rPr>
            </w:pPr>
            <w:r w:rsidRPr="00767449">
              <w:rPr>
                <w:color w:val="000000"/>
              </w:rPr>
              <w:t xml:space="preserve">       3,122 </w:t>
            </w:r>
          </w:p>
        </w:tc>
        <w:tc>
          <w:tcPr>
            <w:tcW w:w="0" w:type="auto"/>
            <w:tcBorders>
              <w:top w:val="nil"/>
              <w:left w:val="nil"/>
              <w:bottom w:val="nil"/>
              <w:right w:val="nil"/>
            </w:tcBorders>
            <w:shd w:val="clear" w:color="auto" w:fill="auto"/>
            <w:noWrap/>
            <w:vAlign w:val="center"/>
            <w:hideMark/>
          </w:tcPr>
          <w:p w14:paraId="2CB883C0" w14:textId="77777777" w:rsidR="00D64922" w:rsidRPr="00767449" w:rsidRDefault="00D64922" w:rsidP="00D64922">
            <w:pPr>
              <w:spacing w:after="0"/>
              <w:jc w:val="right"/>
              <w:rPr>
                <w:color w:val="000000"/>
              </w:rPr>
            </w:pPr>
            <w:r w:rsidRPr="00767449">
              <w:rPr>
                <w:color w:val="000000"/>
              </w:rPr>
              <w:t xml:space="preserve">       44,363 </w:t>
            </w:r>
          </w:p>
        </w:tc>
        <w:tc>
          <w:tcPr>
            <w:tcW w:w="0" w:type="auto"/>
            <w:tcBorders>
              <w:top w:val="nil"/>
              <w:left w:val="nil"/>
              <w:bottom w:val="nil"/>
              <w:right w:val="nil"/>
            </w:tcBorders>
            <w:shd w:val="clear" w:color="auto" w:fill="auto"/>
            <w:noWrap/>
            <w:vAlign w:val="center"/>
            <w:hideMark/>
          </w:tcPr>
          <w:p w14:paraId="3DA32295" w14:textId="77777777" w:rsidR="00D64922" w:rsidRPr="00767449" w:rsidRDefault="00D64922" w:rsidP="00D64922">
            <w:pPr>
              <w:spacing w:after="0"/>
              <w:jc w:val="right"/>
              <w:rPr>
                <w:color w:val="000000"/>
              </w:rPr>
            </w:pPr>
            <w:r w:rsidRPr="00767449">
              <w:rPr>
                <w:color w:val="000000"/>
              </w:rPr>
              <w:t xml:space="preserve">       47,485 </w:t>
            </w:r>
          </w:p>
        </w:tc>
      </w:tr>
      <w:tr w:rsidR="00D64922" w:rsidRPr="00AD33A0" w14:paraId="1EECA3D4" w14:textId="77777777" w:rsidTr="00D64922">
        <w:trPr>
          <w:cantSplit/>
          <w:jc w:val="center"/>
        </w:trPr>
        <w:tc>
          <w:tcPr>
            <w:tcW w:w="0" w:type="auto"/>
            <w:tcBorders>
              <w:top w:val="nil"/>
              <w:left w:val="nil"/>
              <w:bottom w:val="nil"/>
              <w:right w:val="nil"/>
            </w:tcBorders>
            <w:shd w:val="clear" w:color="auto" w:fill="auto"/>
            <w:noWrap/>
            <w:vAlign w:val="bottom"/>
            <w:hideMark/>
          </w:tcPr>
          <w:p w14:paraId="648073A0" w14:textId="77777777" w:rsidR="00D64922" w:rsidRPr="00767449" w:rsidRDefault="00D64922" w:rsidP="00D64922">
            <w:pPr>
              <w:keepNext/>
              <w:spacing w:after="0"/>
              <w:jc w:val="right"/>
            </w:pPr>
            <w:r w:rsidRPr="00767449">
              <w:t>1995</w:t>
            </w:r>
          </w:p>
        </w:tc>
        <w:tc>
          <w:tcPr>
            <w:tcW w:w="0" w:type="auto"/>
            <w:tcBorders>
              <w:top w:val="nil"/>
              <w:left w:val="nil"/>
              <w:bottom w:val="nil"/>
              <w:right w:val="nil"/>
            </w:tcBorders>
            <w:shd w:val="clear" w:color="auto" w:fill="auto"/>
            <w:noWrap/>
            <w:vAlign w:val="center"/>
            <w:hideMark/>
          </w:tcPr>
          <w:p w14:paraId="2EE09E69" w14:textId="77777777" w:rsidR="00D64922" w:rsidRPr="00767449" w:rsidRDefault="00D64922" w:rsidP="00D64922">
            <w:pPr>
              <w:spacing w:after="0"/>
              <w:jc w:val="right"/>
              <w:rPr>
                <w:color w:val="000000"/>
              </w:rPr>
            </w:pPr>
            <w:r w:rsidRPr="00767449">
              <w:rPr>
                <w:color w:val="000000"/>
              </w:rPr>
              <w:t xml:space="preserve">       3,546 </w:t>
            </w:r>
          </w:p>
        </w:tc>
        <w:tc>
          <w:tcPr>
            <w:tcW w:w="0" w:type="auto"/>
            <w:tcBorders>
              <w:top w:val="nil"/>
              <w:left w:val="nil"/>
              <w:bottom w:val="nil"/>
              <w:right w:val="nil"/>
            </w:tcBorders>
            <w:shd w:val="clear" w:color="auto" w:fill="auto"/>
            <w:noWrap/>
            <w:vAlign w:val="center"/>
            <w:hideMark/>
          </w:tcPr>
          <w:p w14:paraId="7A2A0173" w14:textId="77777777" w:rsidR="00D64922" w:rsidRPr="00767449" w:rsidRDefault="00D64922" w:rsidP="00D64922">
            <w:pPr>
              <w:spacing w:after="0"/>
              <w:jc w:val="right"/>
              <w:rPr>
                <w:color w:val="000000"/>
              </w:rPr>
            </w:pPr>
            <w:r w:rsidRPr="00767449">
              <w:rPr>
                <w:color w:val="000000"/>
              </w:rPr>
              <w:t xml:space="preserve">       65,439 </w:t>
            </w:r>
          </w:p>
        </w:tc>
        <w:tc>
          <w:tcPr>
            <w:tcW w:w="0" w:type="auto"/>
            <w:tcBorders>
              <w:top w:val="nil"/>
              <w:left w:val="nil"/>
              <w:bottom w:val="nil"/>
              <w:right w:val="nil"/>
            </w:tcBorders>
            <w:shd w:val="clear" w:color="auto" w:fill="auto"/>
            <w:noWrap/>
            <w:vAlign w:val="center"/>
            <w:hideMark/>
          </w:tcPr>
          <w:p w14:paraId="38869AC7" w14:textId="77777777" w:rsidR="00D64922" w:rsidRPr="00767449" w:rsidRDefault="00D64922" w:rsidP="00D64922">
            <w:pPr>
              <w:spacing w:after="0"/>
              <w:jc w:val="right"/>
              <w:rPr>
                <w:color w:val="000000"/>
              </w:rPr>
            </w:pPr>
            <w:r w:rsidRPr="00767449">
              <w:rPr>
                <w:color w:val="000000"/>
              </w:rPr>
              <w:t xml:space="preserve">       68,985 </w:t>
            </w:r>
          </w:p>
        </w:tc>
      </w:tr>
      <w:tr w:rsidR="00D64922" w:rsidRPr="00AD33A0" w14:paraId="4C499943" w14:textId="77777777" w:rsidTr="00D64922">
        <w:trPr>
          <w:cantSplit/>
          <w:jc w:val="center"/>
        </w:trPr>
        <w:tc>
          <w:tcPr>
            <w:tcW w:w="0" w:type="auto"/>
            <w:tcBorders>
              <w:top w:val="nil"/>
              <w:left w:val="nil"/>
              <w:bottom w:val="nil"/>
              <w:right w:val="nil"/>
            </w:tcBorders>
            <w:shd w:val="clear" w:color="auto" w:fill="auto"/>
            <w:noWrap/>
            <w:vAlign w:val="bottom"/>
            <w:hideMark/>
          </w:tcPr>
          <w:p w14:paraId="7755C631" w14:textId="77777777" w:rsidR="00D64922" w:rsidRPr="00767449" w:rsidRDefault="00D64922" w:rsidP="00D64922">
            <w:pPr>
              <w:keepNext/>
              <w:spacing w:after="0"/>
              <w:jc w:val="right"/>
            </w:pPr>
            <w:r w:rsidRPr="00767449">
              <w:t>1996</w:t>
            </w:r>
          </w:p>
        </w:tc>
        <w:tc>
          <w:tcPr>
            <w:tcW w:w="0" w:type="auto"/>
            <w:tcBorders>
              <w:top w:val="nil"/>
              <w:left w:val="nil"/>
              <w:bottom w:val="nil"/>
              <w:right w:val="nil"/>
            </w:tcBorders>
            <w:shd w:val="clear" w:color="auto" w:fill="auto"/>
            <w:noWrap/>
            <w:vAlign w:val="center"/>
            <w:hideMark/>
          </w:tcPr>
          <w:p w14:paraId="30A13F43" w14:textId="77777777" w:rsidR="00D64922" w:rsidRPr="00767449" w:rsidRDefault="00D64922" w:rsidP="00D64922">
            <w:pPr>
              <w:spacing w:after="0"/>
              <w:jc w:val="right"/>
              <w:rPr>
                <w:color w:val="000000"/>
              </w:rPr>
            </w:pPr>
            <w:r w:rsidRPr="00767449">
              <w:rPr>
                <w:color w:val="000000"/>
              </w:rPr>
              <w:t xml:space="preserve">       7,555 </w:t>
            </w:r>
          </w:p>
        </w:tc>
        <w:tc>
          <w:tcPr>
            <w:tcW w:w="0" w:type="auto"/>
            <w:tcBorders>
              <w:top w:val="nil"/>
              <w:left w:val="nil"/>
              <w:bottom w:val="nil"/>
              <w:right w:val="nil"/>
            </w:tcBorders>
            <w:shd w:val="clear" w:color="auto" w:fill="auto"/>
            <w:noWrap/>
            <w:vAlign w:val="center"/>
            <w:hideMark/>
          </w:tcPr>
          <w:p w14:paraId="3504B1C0" w14:textId="77777777" w:rsidR="00D64922" w:rsidRPr="00767449" w:rsidRDefault="00D64922" w:rsidP="00D64922">
            <w:pPr>
              <w:spacing w:after="0"/>
              <w:jc w:val="right"/>
              <w:rPr>
                <w:color w:val="000000"/>
              </w:rPr>
            </w:pPr>
            <w:r w:rsidRPr="00767449">
              <w:rPr>
                <w:color w:val="000000"/>
              </w:rPr>
              <w:t xml:space="preserve">       60,725 </w:t>
            </w:r>
          </w:p>
        </w:tc>
        <w:tc>
          <w:tcPr>
            <w:tcW w:w="0" w:type="auto"/>
            <w:tcBorders>
              <w:top w:val="nil"/>
              <w:left w:val="nil"/>
              <w:bottom w:val="nil"/>
              <w:right w:val="nil"/>
            </w:tcBorders>
            <w:shd w:val="clear" w:color="auto" w:fill="auto"/>
            <w:noWrap/>
            <w:vAlign w:val="center"/>
            <w:hideMark/>
          </w:tcPr>
          <w:p w14:paraId="1023E660" w14:textId="77777777" w:rsidR="00D64922" w:rsidRPr="00767449" w:rsidRDefault="00D64922" w:rsidP="00D64922">
            <w:pPr>
              <w:spacing w:after="0"/>
              <w:jc w:val="right"/>
              <w:rPr>
                <w:color w:val="000000"/>
              </w:rPr>
            </w:pPr>
            <w:r w:rsidRPr="00767449">
              <w:rPr>
                <w:color w:val="000000"/>
              </w:rPr>
              <w:t xml:space="preserve">       68,280 </w:t>
            </w:r>
          </w:p>
        </w:tc>
      </w:tr>
      <w:tr w:rsidR="00D64922" w:rsidRPr="00AD33A0" w14:paraId="4648862C" w14:textId="77777777" w:rsidTr="00D64922">
        <w:trPr>
          <w:cantSplit/>
          <w:jc w:val="center"/>
        </w:trPr>
        <w:tc>
          <w:tcPr>
            <w:tcW w:w="0" w:type="auto"/>
            <w:tcBorders>
              <w:top w:val="nil"/>
              <w:left w:val="nil"/>
              <w:bottom w:val="nil"/>
              <w:right w:val="nil"/>
            </w:tcBorders>
            <w:shd w:val="clear" w:color="auto" w:fill="auto"/>
            <w:noWrap/>
            <w:vAlign w:val="bottom"/>
            <w:hideMark/>
          </w:tcPr>
          <w:p w14:paraId="3E897582" w14:textId="77777777" w:rsidR="00D64922" w:rsidRPr="00767449" w:rsidRDefault="00D64922" w:rsidP="00D64922">
            <w:pPr>
              <w:keepNext/>
              <w:spacing w:after="0"/>
              <w:jc w:val="right"/>
            </w:pPr>
            <w:r w:rsidRPr="00767449">
              <w:t>1997</w:t>
            </w:r>
          </w:p>
        </w:tc>
        <w:tc>
          <w:tcPr>
            <w:tcW w:w="0" w:type="auto"/>
            <w:tcBorders>
              <w:top w:val="nil"/>
              <w:left w:val="nil"/>
              <w:bottom w:val="nil"/>
              <w:right w:val="nil"/>
            </w:tcBorders>
            <w:shd w:val="clear" w:color="auto" w:fill="auto"/>
            <w:noWrap/>
            <w:vAlign w:val="center"/>
            <w:hideMark/>
          </w:tcPr>
          <w:p w14:paraId="3A6DD1B8" w14:textId="77777777" w:rsidR="00D64922" w:rsidRPr="00767449" w:rsidRDefault="00D64922" w:rsidP="00D64922">
            <w:pPr>
              <w:spacing w:after="0"/>
              <w:jc w:val="right"/>
              <w:rPr>
                <w:color w:val="000000"/>
              </w:rPr>
            </w:pPr>
            <w:r w:rsidRPr="00767449">
              <w:rPr>
                <w:color w:val="000000"/>
              </w:rPr>
              <w:t xml:space="preserve">       4,828 </w:t>
            </w:r>
          </w:p>
        </w:tc>
        <w:tc>
          <w:tcPr>
            <w:tcW w:w="0" w:type="auto"/>
            <w:tcBorders>
              <w:top w:val="nil"/>
              <w:left w:val="nil"/>
              <w:bottom w:val="nil"/>
              <w:right w:val="nil"/>
            </w:tcBorders>
            <w:shd w:val="clear" w:color="auto" w:fill="auto"/>
            <w:noWrap/>
            <w:vAlign w:val="center"/>
            <w:hideMark/>
          </w:tcPr>
          <w:p w14:paraId="2213635A" w14:textId="77777777" w:rsidR="00D64922" w:rsidRPr="00767449" w:rsidRDefault="00D64922" w:rsidP="00D64922">
            <w:pPr>
              <w:spacing w:after="0"/>
              <w:jc w:val="right"/>
              <w:rPr>
                <w:color w:val="000000"/>
              </w:rPr>
            </w:pPr>
            <w:r w:rsidRPr="00767449">
              <w:rPr>
                <w:color w:val="000000"/>
              </w:rPr>
              <w:t xml:space="preserve">       72,342 </w:t>
            </w:r>
          </w:p>
        </w:tc>
        <w:tc>
          <w:tcPr>
            <w:tcW w:w="0" w:type="auto"/>
            <w:tcBorders>
              <w:top w:val="nil"/>
              <w:left w:val="nil"/>
              <w:bottom w:val="nil"/>
              <w:right w:val="nil"/>
            </w:tcBorders>
            <w:shd w:val="clear" w:color="auto" w:fill="auto"/>
            <w:noWrap/>
            <w:vAlign w:val="center"/>
            <w:hideMark/>
          </w:tcPr>
          <w:p w14:paraId="5CD72F90" w14:textId="77777777" w:rsidR="00D64922" w:rsidRPr="00767449" w:rsidRDefault="00D64922" w:rsidP="00D64922">
            <w:pPr>
              <w:spacing w:after="0"/>
              <w:jc w:val="right"/>
              <w:rPr>
                <w:color w:val="000000"/>
              </w:rPr>
            </w:pPr>
            <w:r w:rsidRPr="00767449">
              <w:rPr>
                <w:color w:val="000000"/>
              </w:rPr>
              <w:t xml:space="preserve">       77,170 </w:t>
            </w:r>
          </w:p>
        </w:tc>
      </w:tr>
      <w:tr w:rsidR="00D64922" w:rsidRPr="00AD33A0" w14:paraId="4F99ACFE" w14:textId="77777777" w:rsidTr="00D64922">
        <w:trPr>
          <w:cantSplit/>
          <w:jc w:val="center"/>
        </w:trPr>
        <w:tc>
          <w:tcPr>
            <w:tcW w:w="0" w:type="auto"/>
            <w:tcBorders>
              <w:top w:val="nil"/>
              <w:left w:val="nil"/>
              <w:bottom w:val="nil"/>
              <w:right w:val="nil"/>
            </w:tcBorders>
            <w:shd w:val="clear" w:color="auto" w:fill="auto"/>
            <w:noWrap/>
            <w:vAlign w:val="bottom"/>
            <w:hideMark/>
          </w:tcPr>
          <w:p w14:paraId="67501E2C" w14:textId="77777777" w:rsidR="00D64922" w:rsidRPr="00767449" w:rsidRDefault="00D64922" w:rsidP="00D64922">
            <w:pPr>
              <w:keepNext/>
              <w:spacing w:after="0"/>
              <w:jc w:val="right"/>
            </w:pPr>
            <w:r w:rsidRPr="00767449">
              <w:t>1998</w:t>
            </w:r>
          </w:p>
        </w:tc>
        <w:tc>
          <w:tcPr>
            <w:tcW w:w="0" w:type="auto"/>
            <w:tcBorders>
              <w:top w:val="nil"/>
              <w:left w:val="nil"/>
              <w:bottom w:val="nil"/>
              <w:right w:val="nil"/>
            </w:tcBorders>
            <w:shd w:val="clear" w:color="auto" w:fill="auto"/>
            <w:noWrap/>
            <w:vAlign w:val="center"/>
            <w:hideMark/>
          </w:tcPr>
          <w:p w14:paraId="07A2762C" w14:textId="77777777" w:rsidR="00D64922" w:rsidRPr="00767449" w:rsidRDefault="00D64922" w:rsidP="00D64922">
            <w:pPr>
              <w:spacing w:after="0"/>
              <w:jc w:val="right"/>
              <w:rPr>
                <w:color w:val="000000"/>
              </w:rPr>
            </w:pPr>
            <w:r w:rsidRPr="00767449">
              <w:rPr>
                <w:color w:val="000000"/>
              </w:rPr>
              <w:t xml:space="preserve">       1,732 </w:t>
            </w:r>
          </w:p>
        </w:tc>
        <w:tc>
          <w:tcPr>
            <w:tcW w:w="0" w:type="auto"/>
            <w:tcBorders>
              <w:top w:val="nil"/>
              <w:left w:val="nil"/>
              <w:bottom w:val="nil"/>
              <w:right w:val="nil"/>
            </w:tcBorders>
            <w:shd w:val="clear" w:color="auto" w:fill="auto"/>
            <w:noWrap/>
            <w:vAlign w:val="center"/>
            <w:hideMark/>
          </w:tcPr>
          <w:p w14:paraId="7E9C36F2" w14:textId="77777777" w:rsidR="00D64922" w:rsidRPr="00767449" w:rsidRDefault="00D64922" w:rsidP="00D64922">
            <w:pPr>
              <w:spacing w:after="0"/>
              <w:jc w:val="right"/>
              <w:rPr>
                <w:color w:val="000000"/>
              </w:rPr>
            </w:pPr>
            <w:r w:rsidRPr="00767449">
              <w:rPr>
                <w:color w:val="000000"/>
              </w:rPr>
              <w:t xml:space="preserve">       70,893 </w:t>
            </w:r>
          </w:p>
        </w:tc>
        <w:tc>
          <w:tcPr>
            <w:tcW w:w="0" w:type="auto"/>
            <w:tcBorders>
              <w:top w:val="nil"/>
              <w:left w:val="nil"/>
              <w:bottom w:val="nil"/>
              <w:right w:val="nil"/>
            </w:tcBorders>
            <w:shd w:val="clear" w:color="auto" w:fill="auto"/>
            <w:noWrap/>
            <w:vAlign w:val="center"/>
            <w:hideMark/>
          </w:tcPr>
          <w:p w14:paraId="49F4CE43" w14:textId="77777777" w:rsidR="00D64922" w:rsidRPr="00767449" w:rsidRDefault="00D64922" w:rsidP="00D64922">
            <w:pPr>
              <w:spacing w:after="0"/>
              <w:jc w:val="right"/>
              <w:rPr>
                <w:color w:val="000000"/>
              </w:rPr>
            </w:pPr>
            <w:r w:rsidRPr="00767449">
              <w:rPr>
                <w:color w:val="000000"/>
              </w:rPr>
              <w:t xml:space="preserve">       72,625 </w:t>
            </w:r>
          </w:p>
        </w:tc>
      </w:tr>
      <w:tr w:rsidR="00D64922" w:rsidRPr="00AD33A0" w14:paraId="665D1A0E" w14:textId="77777777" w:rsidTr="00D64922">
        <w:trPr>
          <w:cantSplit/>
          <w:jc w:val="center"/>
        </w:trPr>
        <w:tc>
          <w:tcPr>
            <w:tcW w:w="0" w:type="auto"/>
            <w:tcBorders>
              <w:top w:val="nil"/>
              <w:left w:val="nil"/>
              <w:bottom w:val="nil"/>
              <w:right w:val="nil"/>
            </w:tcBorders>
            <w:shd w:val="clear" w:color="auto" w:fill="auto"/>
            <w:noWrap/>
            <w:vAlign w:val="bottom"/>
            <w:hideMark/>
          </w:tcPr>
          <w:p w14:paraId="558E5F25" w14:textId="77777777" w:rsidR="00D64922" w:rsidRPr="00767449" w:rsidRDefault="00D64922" w:rsidP="00D64922">
            <w:pPr>
              <w:keepNext/>
              <w:spacing w:after="0"/>
              <w:jc w:val="right"/>
            </w:pPr>
            <w:r w:rsidRPr="00767449">
              <w:t>1999</w:t>
            </w:r>
          </w:p>
        </w:tc>
        <w:tc>
          <w:tcPr>
            <w:tcW w:w="0" w:type="auto"/>
            <w:tcBorders>
              <w:top w:val="nil"/>
              <w:left w:val="nil"/>
              <w:bottom w:val="nil"/>
              <w:right w:val="nil"/>
            </w:tcBorders>
            <w:shd w:val="clear" w:color="auto" w:fill="auto"/>
            <w:noWrap/>
            <w:vAlign w:val="center"/>
            <w:hideMark/>
          </w:tcPr>
          <w:p w14:paraId="51E4E43C" w14:textId="77777777" w:rsidR="00D64922" w:rsidRPr="00767449" w:rsidRDefault="00D64922" w:rsidP="00D64922">
            <w:pPr>
              <w:spacing w:after="0"/>
              <w:jc w:val="right"/>
              <w:rPr>
                <w:color w:val="000000"/>
              </w:rPr>
            </w:pPr>
            <w:r w:rsidRPr="00767449">
              <w:rPr>
                <w:color w:val="000000"/>
              </w:rPr>
              <w:t xml:space="preserve">       1,645 </w:t>
            </w:r>
          </w:p>
        </w:tc>
        <w:tc>
          <w:tcPr>
            <w:tcW w:w="0" w:type="auto"/>
            <w:tcBorders>
              <w:top w:val="nil"/>
              <w:left w:val="nil"/>
              <w:bottom w:val="nil"/>
              <w:right w:val="nil"/>
            </w:tcBorders>
            <w:shd w:val="clear" w:color="auto" w:fill="auto"/>
            <w:noWrap/>
            <w:vAlign w:val="center"/>
            <w:hideMark/>
          </w:tcPr>
          <w:p w14:paraId="5514AAD0" w14:textId="77777777" w:rsidR="00D64922" w:rsidRPr="00767449" w:rsidRDefault="00D64922" w:rsidP="00D64922">
            <w:pPr>
              <w:spacing w:after="0"/>
              <w:jc w:val="right"/>
              <w:rPr>
                <w:color w:val="000000"/>
              </w:rPr>
            </w:pPr>
            <w:r w:rsidRPr="00767449">
              <w:rPr>
                <w:color w:val="000000"/>
              </w:rPr>
              <w:t xml:space="preserve">       80,898 </w:t>
            </w:r>
          </w:p>
        </w:tc>
        <w:tc>
          <w:tcPr>
            <w:tcW w:w="0" w:type="auto"/>
            <w:tcBorders>
              <w:top w:val="nil"/>
              <w:left w:val="nil"/>
              <w:bottom w:val="nil"/>
              <w:right w:val="nil"/>
            </w:tcBorders>
            <w:shd w:val="clear" w:color="auto" w:fill="auto"/>
            <w:noWrap/>
            <w:vAlign w:val="center"/>
            <w:hideMark/>
          </w:tcPr>
          <w:p w14:paraId="14E9BF50" w14:textId="77777777" w:rsidR="00D64922" w:rsidRPr="00767449" w:rsidRDefault="00D64922" w:rsidP="00D64922">
            <w:pPr>
              <w:spacing w:after="0"/>
              <w:jc w:val="right"/>
              <w:rPr>
                <w:color w:val="000000"/>
              </w:rPr>
            </w:pPr>
            <w:r w:rsidRPr="00767449">
              <w:rPr>
                <w:color w:val="000000"/>
              </w:rPr>
              <w:t xml:space="preserve">       82,543 </w:t>
            </w:r>
          </w:p>
        </w:tc>
      </w:tr>
      <w:tr w:rsidR="00D64922" w:rsidRPr="00AD33A0" w14:paraId="686D209F" w14:textId="77777777" w:rsidTr="00D64922">
        <w:trPr>
          <w:cantSplit/>
          <w:jc w:val="center"/>
        </w:trPr>
        <w:tc>
          <w:tcPr>
            <w:tcW w:w="0" w:type="auto"/>
            <w:tcBorders>
              <w:top w:val="nil"/>
              <w:left w:val="nil"/>
              <w:bottom w:val="nil"/>
              <w:right w:val="nil"/>
            </w:tcBorders>
            <w:shd w:val="clear" w:color="auto" w:fill="auto"/>
            <w:noWrap/>
            <w:vAlign w:val="bottom"/>
            <w:hideMark/>
          </w:tcPr>
          <w:p w14:paraId="1CBD7B8E" w14:textId="77777777" w:rsidR="00D64922" w:rsidRPr="00767449" w:rsidRDefault="00D64922" w:rsidP="00D64922">
            <w:pPr>
              <w:keepNext/>
              <w:spacing w:after="0"/>
              <w:jc w:val="right"/>
            </w:pPr>
            <w:r w:rsidRPr="00767449">
              <w:t>2000</w:t>
            </w:r>
          </w:p>
        </w:tc>
        <w:tc>
          <w:tcPr>
            <w:tcW w:w="0" w:type="auto"/>
            <w:tcBorders>
              <w:top w:val="nil"/>
              <w:left w:val="nil"/>
              <w:bottom w:val="nil"/>
              <w:right w:val="nil"/>
            </w:tcBorders>
            <w:shd w:val="clear" w:color="auto" w:fill="auto"/>
            <w:noWrap/>
            <w:vAlign w:val="center"/>
            <w:hideMark/>
          </w:tcPr>
          <w:p w14:paraId="2C39C2B7" w14:textId="77777777" w:rsidR="00D64922" w:rsidRPr="00767449" w:rsidRDefault="00D64922" w:rsidP="00D64922">
            <w:pPr>
              <w:spacing w:after="0"/>
              <w:jc w:val="right"/>
              <w:rPr>
                <w:color w:val="000000"/>
              </w:rPr>
            </w:pPr>
            <w:r w:rsidRPr="00767449">
              <w:rPr>
                <w:color w:val="000000"/>
              </w:rPr>
              <w:t xml:space="preserve">       1,378 </w:t>
            </w:r>
          </w:p>
        </w:tc>
        <w:tc>
          <w:tcPr>
            <w:tcW w:w="0" w:type="auto"/>
            <w:tcBorders>
              <w:top w:val="nil"/>
              <w:left w:val="nil"/>
              <w:bottom w:val="nil"/>
              <w:right w:val="nil"/>
            </w:tcBorders>
            <w:shd w:val="clear" w:color="auto" w:fill="auto"/>
            <w:noWrap/>
            <w:vAlign w:val="center"/>
            <w:hideMark/>
          </w:tcPr>
          <w:p w14:paraId="3EEFAEF0" w14:textId="77777777" w:rsidR="00D64922" w:rsidRPr="00767449" w:rsidRDefault="00D64922" w:rsidP="00D64922">
            <w:pPr>
              <w:spacing w:after="0"/>
              <w:jc w:val="right"/>
              <w:rPr>
                <w:color w:val="000000"/>
              </w:rPr>
            </w:pPr>
            <w:r w:rsidRPr="00767449">
              <w:rPr>
                <w:color w:val="000000"/>
              </w:rPr>
              <w:t xml:space="preserve">       65,174 </w:t>
            </w:r>
          </w:p>
        </w:tc>
        <w:tc>
          <w:tcPr>
            <w:tcW w:w="0" w:type="auto"/>
            <w:tcBorders>
              <w:top w:val="nil"/>
              <w:left w:val="nil"/>
              <w:bottom w:val="nil"/>
              <w:right w:val="nil"/>
            </w:tcBorders>
            <w:shd w:val="clear" w:color="auto" w:fill="auto"/>
            <w:noWrap/>
            <w:vAlign w:val="center"/>
            <w:hideMark/>
          </w:tcPr>
          <w:p w14:paraId="0C16F978" w14:textId="77777777" w:rsidR="00D64922" w:rsidRPr="00767449" w:rsidRDefault="00D64922" w:rsidP="00D64922">
            <w:pPr>
              <w:spacing w:after="0"/>
              <w:jc w:val="right"/>
              <w:rPr>
                <w:color w:val="000000"/>
              </w:rPr>
            </w:pPr>
            <w:r w:rsidRPr="00767449">
              <w:rPr>
                <w:color w:val="000000"/>
              </w:rPr>
              <w:t xml:space="preserve">       66,551 </w:t>
            </w:r>
          </w:p>
        </w:tc>
      </w:tr>
      <w:tr w:rsidR="00D64922" w:rsidRPr="00AD33A0" w14:paraId="44BF8BF9" w14:textId="77777777" w:rsidTr="00D64922">
        <w:trPr>
          <w:cantSplit/>
          <w:jc w:val="center"/>
        </w:trPr>
        <w:tc>
          <w:tcPr>
            <w:tcW w:w="0" w:type="auto"/>
            <w:tcBorders>
              <w:top w:val="nil"/>
              <w:left w:val="nil"/>
              <w:bottom w:val="nil"/>
              <w:right w:val="nil"/>
            </w:tcBorders>
            <w:shd w:val="clear" w:color="auto" w:fill="auto"/>
            <w:noWrap/>
            <w:vAlign w:val="bottom"/>
            <w:hideMark/>
          </w:tcPr>
          <w:p w14:paraId="3D895E29" w14:textId="77777777" w:rsidR="00D64922" w:rsidRPr="00767449" w:rsidRDefault="00D64922" w:rsidP="00D64922">
            <w:pPr>
              <w:keepNext/>
              <w:spacing w:after="0"/>
              <w:jc w:val="right"/>
            </w:pPr>
            <w:r w:rsidRPr="00767449">
              <w:t>2001</w:t>
            </w:r>
          </w:p>
        </w:tc>
        <w:tc>
          <w:tcPr>
            <w:tcW w:w="0" w:type="auto"/>
            <w:tcBorders>
              <w:top w:val="nil"/>
              <w:left w:val="nil"/>
              <w:bottom w:val="nil"/>
              <w:right w:val="nil"/>
            </w:tcBorders>
            <w:shd w:val="clear" w:color="auto" w:fill="auto"/>
            <w:noWrap/>
            <w:vAlign w:val="center"/>
            <w:hideMark/>
          </w:tcPr>
          <w:p w14:paraId="59EE2209" w14:textId="77777777" w:rsidR="00D64922" w:rsidRPr="00767449" w:rsidRDefault="00D64922" w:rsidP="00D64922">
            <w:pPr>
              <w:spacing w:after="0"/>
              <w:jc w:val="right"/>
              <w:rPr>
                <w:color w:val="000000"/>
              </w:rPr>
            </w:pPr>
            <w:r w:rsidRPr="00767449">
              <w:rPr>
                <w:color w:val="000000"/>
              </w:rPr>
              <w:t xml:space="preserve">       1,904 </w:t>
            </w:r>
          </w:p>
        </w:tc>
        <w:tc>
          <w:tcPr>
            <w:tcW w:w="0" w:type="auto"/>
            <w:tcBorders>
              <w:top w:val="nil"/>
              <w:left w:val="nil"/>
              <w:bottom w:val="nil"/>
              <w:right w:val="nil"/>
            </w:tcBorders>
            <w:shd w:val="clear" w:color="auto" w:fill="auto"/>
            <w:noWrap/>
            <w:vAlign w:val="center"/>
            <w:hideMark/>
          </w:tcPr>
          <w:p w14:paraId="1F9C96A0" w14:textId="77777777" w:rsidR="00D64922" w:rsidRPr="00767449" w:rsidRDefault="00D64922" w:rsidP="00D64922">
            <w:pPr>
              <w:spacing w:after="0"/>
              <w:jc w:val="right"/>
              <w:rPr>
                <w:color w:val="000000"/>
              </w:rPr>
            </w:pPr>
            <w:r w:rsidRPr="00767449">
              <w:rPr>
                <w:color w:val="000000"/>
              </w:rPr>
              <w:t xml:space="preserve">       49,627 </w:t>
            </w:r>
          </w:p>
        </w:tc>
        <w:tc>
          <w:tcPr>
            <w:tcW w:w="0" w:type="auto"/>
            <w:tcBorders>
              <w:top w:val="nil"/>
              <w:left w:val="nil"/>
              <w:bottom w:val="nil"/>
              <w:right w:val="nil"/>
            </w:tcBorders>
            <w:shd w:val="clear" w:color="auto" w:fill="auto"/>
            <w:noWrap/>
            <w:vAlign w:val="center"/>
            <w:hideMark/>
          </w:tcPr>
          <w:p w14:paraId="554B4C6B" w14:textId="77777777" w:rsidR="00D64922" w:rsidRPr="00767449" w:rsidRDefault="00D64922" w:rsidP="00D64922">
            <w:pPr>
              <w:spacing w:after="0"/>
              <w:jc w:val="right"/>
              <w:rPr>
                <w:color w:val="000000"/>
              </w:rPr>
            </w:pPr>
            <w:r w:rsidRPr="00767449">
              <w:rPr>
                <w:color w:val="000000"/>
              </w:rPr>
              <w:t xml:space="preserve">       51,530 </w:t>
            </w:r>
          </w:p>
        </w:tc>
      </w:tr>
      <w:tr w:rsidR="00D64922" w:rsidRPr="00AD33A0" w14:paraId="081A2DF1" w14:textId="77777777" w:rsidTr="00D64922">
        <w:trPr>
          <w:cantSplit/>
          <w:jc w:val="center"/>
        </w:trPr>
        <w:tc>
          <w:tcPr>
            <w:tcW w:w="0" w:type="auto"/>
            <w:tcBorders>
              <w:top w:val="nil"/>
              <w:left w:val="nil"/>
              <w:bottom w:val="nil"/>
              <w:right w:val="nil"/>
            </w:tcBorders>
            <w:shd w:val="clear" w:color="auto" w:fill="auto"/>
            <w:noWrap/>
            <w:vAlign w:val="bottom"/>
            <w:hideMark/>
          </w:tcPr>
          <w:p w14:paraId="0369A6E7" w14:textId="77777777" w:rsidR="00D64922" w:rsidRPr="00767449" w:rsidRDefault="00D64922" w:rsidP="00D64922">
            <w:pPr>
              <w:keepNext/>
              <w:spacing w:after="0"/>
              <w:jc w:val="right"/>
            </w:pPr>
            <w:r w:rsidRPr="00767449">
              <w:t>2002</w:t>
            </w:r>
          </w:p>
        </w:tc>
        <w:tc>
          <w:tcPr>
            <w:tcW w:w="0" w:type="auto"/>
            <w:tcBorders>
              <w:top w:val="nil"/>
              <w:left w:val="nil"/>
              <w:bottom w:val="nil"/>
              <w:right w:val="nil"/>
            </w:tcBorders>
            <w:shd w:val="clear" w:color="auto" w:fill="auto"/>
            <w:noWrap/>
            <w:vAlign w:val="center"/>
            <w:hideMark/>
          </w:tcPr>
          <w:p w14:paraId="07349E6C" w14:textId="77777777" w:rsidR="00D64922" w:rsidRPr="00767449" w:rsidRDefault="00D64922" w:rsidP="00D64922">
            <w:pPr>
              <w:spacing w:after="0"/>
              <w:jc w:val="right"/>
              <w:rPr>
                <w:color w:val="000000"/>
              </w:rPr>
            </w:pPr>
            <w:r w:rsidRPr="00767449">
              <w:rPr>
                <w:color w:val="000000"/>
              </w:rPr>
              <w:t xml:space="preserve">       3,715 </w:t>
            </w:r>
          </w:p>
        </w:tc>
        <w:tc>
          <w:tcPr>
            <w:tcW w:w="0" w:type="auto"/>
            <w:tcBorders>
              <w:top w:val="nil"/>
              <w:left w:val="nil"/>
              <w:bottom w:val="nil"/>
              <w:right w:val="nil"/>
            </w:tcBorders>
            <w:shd w:val="clear" w:color="auto" w:fill="auto"/>
            <w:noWrap/>
            <w:vAlign w:val="center"/>
            <w:hideMark/>
          </w:tcPr>
          <w:p w14:paraId="08AE590C" w14:textId="77777777" w:rsidR="00D64922" w:rsidRPr="00767449" w:rsidRDefault="00D64922" w:rsidP="00D64922">
            <w:pPr>
              <w:spacing w:after="0"/>
              <w:jc w:val="right"/>
              <w:rPr>
                <w:color w:val="000000"/>
              </w:rPr>
            </w:pPr>
            <w:r w:rsidRPr="00767449">
              <w:rPr>
                <w:color w:val="000000"/>
              </w:rPr>
              <w:t xml:space="preserve">       50,923 </w:t>
            </w:r>
          </w:p>
        </w:tc>
        <w:tc>
          <w:tcPr>
            <w:tcW w:w="0" w:type="auto"/>
            <w:tcBorders>
              <w:top w:val="nil"/>
              <w:left w:val="nil"/>
              <w:bottom w:val="nil"/>
              <w:right w:val="nil"/>
            </w:tcBorders>
            <w:shd w:val="clear" w:color="auto" w:fill="auto"/>
            <w:noWrap/>
            <w:vAlign w:val="center"/>
            <w:hideMark/>
          </w:tcPr>
          <w:p w14:paraId="239AE399" w14:textId="77777777" w:rsidR="00D64922" w:rsidRPr="00767449" w:rsidRDefault="00D64922" w:rsidP="00D64922">
            <w:pPr>
              <w:spacing w:after="0"/>
              <w:jc w:val="right"/>
              <w:rPr>
                <w:color w:val="000000"/>
              </w:rPr>
            </w:pPr>
            <w:r w:rsidRPr="00767449">
              <w:rPr>
                <w:color w:val="000000"/>
              </w:rPr>
              <w:t xml:space="preserve">       54,637 </w:t>
            </w:r>
          </w:p>
        </w:tc>
      </w:tr>
      <w:tr w:rsidR="00D64922" w:rsidRPr="00AD33A0" w14:paraId="334ED956" w14:textId="77777777" w:rsidTr="00D64922">
        <w:trPr>
          <w:cantSplit/>
          <w:jc w:val="center"/>
        </w:trPr>
        <w:tc>
          <w:tcPr>
            <w:tcW w:w="0" w:type="auto"/>
            <w:tcBorders>
              <w:top w:val="nil"/>
              <w:left w:val="nil"/>
              <w:bottom w:val="nil"/>
              <w:right w:val="nil"/>
            </w:tcBorders>
            <w:shd w:val="clear" w:color="auto" w:fill="auto"/>
            <w:noWrap/>
            <w:vAlign w:val="bottom"/>
            <w:hideMark/>
          </w:tcPr>
          <w:p w14:paraId="6F61235B" w14:textId="77777777" w:rsidR="00D64922" w:rsidRPr="00767449" w:rsidRDefault="00D64922" w:rsidP="00D64922">
            <w:pPr>
              <w:keepNext/>
              <w:spacing w:after="0"/>
              <w:jc w:val="right"/>
            </w:pPr>
            <w:r w:rsidRPr="00767449">
              <w:t>2003</w:t>
            </w:r>
          </w:p>
        </w:tc>
        <w:tc>
          <w:tcPr>
            <w:tcW w:w="0" w:type="auto"/>
            <w:tcBorders>
              <w:top w:val="nil"/>
              <w:left w:val="nil"/>
              <w:bottom w:val="nil"/>
              <w:right w:val="nil"/>
            </w:tcBorders>
            <w:shd w:val="clear" w:color="auto" w:fill="auto"/>
            <w:noWrap/>
            <w:vAlign w:val="center"/>
            <w:hideMark/>
          </w:tcPr>
          <w:p w14:paraId="7C964BB9" w14:textId="77777777" w:rsidR="00D64922" w:rsidRPr="00767449" w:rsidRDefault="00D64922" w:rsidP="00D64922">
            <w:pPr>
              <w:spacing w:after="0"/>
              <w:jc w:val="right"/>
              <w:rPr>
                <w:color w:val="000000"/>
              </w:rPr>
            </w:pPr>
            <w:r w:rsidRPr="00767449">
              <w:rPr>
                <w:color w:val="000000"/>
              </w:rPr>
              <w:t xml:space="preserve">       2,485 </w:t>
            </w:r>
          </w:p>
        </w:tc>
        <w:tc>
          <w:tcPr>
            <w:tcW w:w="0" w:type="auto"/>
            <w:tcBorders>
              <w:top w:val="nil"/>
              <w:left w:val="nil"/>
              <w:bottom w:val="nil"/>
              <w:right w:val="nil"/>
            </w:tcBorders>
            <w:shd w:val="clear" w:color="auto" w:fill="auto"/>
            <w:noWrap/>
            <w:vAlign w:val="center"/>
            <w:hideMark/>
          </w:tcPr>
          <w:p w14:paraId="2CE3E72D" w14:textId="77777777" w:rsidR="00D64922" w:rsidRPr="00767449" w:rsidRDefault="00D64922" w:rsidP="00D64922">
            <w:pPr>
              <w:spacing w:after="0"/>
              <w:jc w:val="right"/>
              <w:rPr>
                <w:color w:val="000000"/>
              </w:rPr>
            </w:pPr>
            <w:r w:rsidRPr="00767449">
              <w:rPr>
                <w:color w:val="000000"/>
              </w:rPr>
              <w:t xml:space="preserve">       50,097 </w:t>
            </w:r>
          </w:p>
        </w:tc>
        <w:tc>
          <w:tcPr>
            <w:tcW w:w="0" w:type="auto"/>
            <w:tcBorders>
              <w:top w:val="nil"/>
              <w:left w:val="nil"/>
              <w:bottom w:val="nil"/>
              <w:right w:val="nil"/>
            </w:tcBorders>
            <w:shd w:val="clear" w:color="auto" w:fill="auto"/>
            <w:noWrap/>
            <w:vAlign w:val="center"/>
            <w:hideMark/>
          </w:tcPr>
          <w:p w14:paraId="3E2883A3" w14:textId="77777777" w:rsidR="00D64922" w:rsidRPr="00767449" w:rsidRDefault="00D64922" w:rsidP="00D64922">
            <w:pPr>
              <w:spacing w:after="0"/>
              <w:jc w:val="right"/>
              <w:rPr>
                <w:color w:val="000000"/>
              </w:rPr>
            </w:pPr>
            <w:r w:rsidRPr="00767449">
              <w:rPr>
                <w:color w:val="000000"/>
              </w:rPr>
              <w:t xml:space="preserve">       52,582 </w:t>
            </w:r>
          </w:p>
        </w:tc>
      </w:tr>
      <w:tr w:rsidR="00D64922" w:rsidRPr="00AD33A0" w14:paraId="4F582CA4" w14:textId="77777777" w:rsidTr="00D64922">
        <w:trPr>
          <w:cantSplit/>
          <w:jc w:val="center"/>
        </w:trPr>
        <w:tc>
          <w:tcPr>
            <w:tcW w:w="0" w:type="auto"/>
            <w:tcBorders>
              <w:top w:val="nil"/>
              <w:left w:val="nil"/>
              <w:bottom w:val="nil"/>
              <w:right w:val="nil"/>
            </w:tcBorders>
            <w:shd w:val="clear" w:color="auto" w:fill="auto"/>
            <w:noWrap/>
            <w:vAlign w:val="bottom"/>
            <w:hideMark/>
          </w:tcPr>
          <w:p w14:paraId="72F478E7" w14:textId="77777777" w:rsidR="00D64922" w:rsidRPr="00767449" w:rsidRDefault="00D64922" w:rsidP="00D64922">
            <w:pPr>
              <w:keepNext/>
              <w:spacing w:after="0"/>
              <w:jc w:val="right"/>
            </w:pPr>
            <w:r w:rsidRPr="00767449">
              <w:t>2004</w:t>
            </w:r>
          </w:p>
        </w:tc>
        <w:tc>
          <w:tcPr>
            <w:tcW w:w="0" w:type="auto"/>
            <w:tcBorders>
              <w:top w:val="nil"/>
              <w:left w:val="nil"/>
              <w:bottom w:val="nil"/>
              <w:right w:val="nil"/>
            </w:tcBorders>
            <w:shd w:val="clear" w:color="auto" w:fill="auto"/>
            <w:noWrap/>
            <w:vAlign w:val="center"/>
            <w:hideMark/>
          </w:tcPr>
          <w:p w14:paraId="27CF2CC2" w14:textId="77777777" w:rsidR="00D64922" w:rsidRPr="00767449" w:rsidRDefault="00D64922" w:rsidP="00D64922">
            <w:pPr>
              <w:spacing w:after="0"/>
              <w:jc w:val="right"/>
              <w:rPr>
                <w:color w:val="000000"/>
              </w:rPr>
            </w:pPr>
            <w:r w:rsidRPr="00767449">
              <w:rPr>
                <w:color w:val="000000"/>
              </w:rPr>
              <w:t xml:space="preserve">       1,268 </w:t>
            </w:r>
          </w:p>
        </w:tc>
        <w:tc>
          <w:tcPr>
            <w:tcW w:w="0" w:type="auto"/>
            <w:tcBorders>
              <w:top w:val="nil"/>
              <w:left w:val="nil"/>
              <w:bottom w:val="nil"/>
              <w:right w:val="nil"/>
            </w:tcBorders>
            <w:shd w:val="clear" w:color="auto" w:fill="auto"/>
            <w:noWrap/>
            <w:vAlign w:val="center"/>
            <w:hideMark/>
          </w:tcPr>
          <w:p w14:paraId="51F4C540" w14:textId="77777777" w:rsidR="00D64922" w:rsidRPr="00767449" w:rsidRDefault="00D64922" w:rsidP="00D64922">
            <w:pPr>
              <w:spacing w:after="0"/>
              <w:jc w:val="right"/>
              <w:rPr>
                <w:color w:val="000000"/>
              </w:rPr>
            </w:pPr>
            <w:r w:rsidRPr="00767449">
              <w:rPr>
                <w:color w:val="000000"/>
              </w:rPr>
              <w:t xml:space="preserve">       55,355 </w:t>
            </w:r>
          </w:p>
        </w:tc>
        <w:tc>
          <w:tcPr>
            <w:tcW w:w="0" w:type="auto"/>
            <w:tcBorders>
              <w:top w:val="nil"/>
              <w:left w:val="nil"/>
              <w:bottom w:val="nil"/>
              <w:right w:val="nil"/>
            </w:tcBorders>
            <w:shd w:val="clear" w:color="auto" w:fill="auto"/>
            <w:noWrap/>
            <w:vAlign w:val="center"/>
            <w:hideMark/>
          </w:tcPr>
          <w:p w14:paraId="363FF9A0" w14:textId="77777777" w:rsidR="00D64922" w:rsidRPr="00767449" w:rsidRDefault="00D64922" w:rsidP="00D64922">
            <w:pPr>
              <w:spacing w:after="0"/>
              <w:jc w:val="right"/>
              <w:rPr>
                <w:color w:val="000000"/>
              </w:rPr>
            </w:pPr>
            <w:r w:rsidRPr="00767449">
              <w:rPr>
                <w:color w:val="000000"/>
              </w:rPr>
              <w:t xml:space="preserve">       56,624 </w:t>
            </w:r>
          </w:p>
        </w:tc>
      </w:tr>
      <w:tr w:rsidR="00D64922" w:rsidRPr="00AD33A0" w14:paraId="0F901B0B" w14:textId="77777777" w:rsidTr="00D64922">
        <w:trPr>
          <w:cantSplit/>
          <w:jc w:val="center"/>
        </w:trPr>
        <w:tc>
          <w:tcPr>
            <w:tcW w:w="0" w:type="auto"/>
            <w:tcBorders>
              <w:top w:val="nil"/>
              <w:left w:val="nil"/>
              <w:bottom w:val="nil"/>
              <w:right w:val="nil"/>
            </w:tcBorders>
            <w:shd w:val="clear" w:color="auto" w:fill="auto"/>
            <w:noWrap/>
            <w:vAlign w:val="bottom"/>
            <w:hideMark/>
          </w:tcPr>
          <w:p w14:paraId="04B56E4B" w14:textId="77777777" w:rsidR="00D64922" w:rsidRPr="00767449" w:rsidRDefault="00D64922" w:rsidP="00D64922">
            <w:pPr>
              <w:keepNext/>
              <w:spacing w:after="0"/>
              <w:jc w:val="right"/>
            </w:pPr>
            <w:r w:rsidRPr="00767449">
              <w:t>2005</w:t>
            </w:r>
          </w:p>
        </w:tc>
        <w:tc>
          <w:tcPr>
            <w:tcW w:w="0" w:type="auto"/>
            <w:tcBorders>
              <w:top w:val="nil"/>
              <w:left w:val="nil"/>
              <w:bottom w:val="nil"/>
              <w:right w:val="nil"/>
            </w:tcBorders>
            <w:shd w:val="clear" w:color="auto" w:fill="auto"/>
            <w:noWrap/>
            <w:vAlign w:val="center"/>
            <w:hideMark/>
          </w:tcPr>
          <w:p w14:paraId="3F54D723" w14:textId="77777777" w:rsidR="00D64922" w:rsidRPr="00767449" w:rsidRDefault="00D64922" w:rsidP="00D64922">
            <w:pPr>
              <w:spacing w:after="0"/>
              <w:jc w:val="right"/>
              <w:rPr>
                <w:color w:val="000000"/>
              </w:rPr>
            </w:pPr>
            <w:r w:rsidRPr="00767449">
              <w:rPr>
                <w:color w:val="000000"/>
              </w:rPr>
              <w:t xml:space="preserve">       1,043 </w:t>
            </w:r>
          </w:p>
        </w:tc>
        <w:tc>
          <w:tcPr>
            <w:tcW w:w="0" w:type="auto"/>
            <w:tcBorders>
              <w:top w:val="nil"/>
              <w:left w:val="nil"/>
              <w:bottom w:val="nil"/>
              <w:right w:val="nil"/>
            </w:tcBorders>
            <w:shd w:val="clear" w:color="auto" w:fill="auto"/>
            <w:noWrap/>
            <w:vAlign w:val="center"/>
            <w:hideMark/>
          </w:tcPr>
          <w:p w14:paraId="34CE33C8" w14:textId="77777777" w:rsidR="00D64922" w:rsidRPr="00767449" w:rsidRDefault="00D64922" w:rsidP="00D64922">
            <w:pPr>
              <w:spacing w:after="0"/>
              <w:jc w:val="right"/>
              <w:rPr>
                <w:color w:val="000000"/>
              </w:rPr>
            </w:pPr>
            <w:r w:rsidRPr="00767449">
              <w:rPr>
                <w:color w:val="000000"/>
              </w:rPr>
              <w:t xml:space="preserve">       46,541 </w:t>
            </w:r>
          </w:p>
        </w:tc>
        <w:tc>
          <w:tcPr>
            <w:tcW w:w="0" w:type="auto"/>
            <w:tcBorders>
              <w:top w:val="nil"/>
              <w:left w:val="nil"/>
              <w:bottom w:val="nil"/>
              <w:right w:val="nil"/>
            </w:tcBorders>
            <w:shd w:val="clear" w:color="auto" w:fill="auto"/>
            <w:noWrap/>
            <w:vAlign w:val="center"/>
            <w:hideMark/>
          </w:tcPr>
          <w:p w14:paraId="65A53FDE" w14:textId="77777777" w:rsidR="00D64922" w:rsidRPr="00767449" w:rsidRDefault="00D64922" w:rsidP="00D64922">
            <w:pPr>
              <w:spacing w:after="0"/>
              <w:jc w:val="right"/>
              <w:rPr>
                <w:color w:val="000000"/>
              </w:rPr>
            </w:pPr>
            <w:r w:rsidRPr="00767449">
              <w:rPr>
                <w:color w:val="000000"/>
              </w:rPr>
              <w:t xml:space="preserve">       47,584 </w:t>
            </w:r>
          </w:p>
        </w:tc>
      </w:tr>
      <w:tr w:rsidR="00D64922" w:rsidRPr="00AD33A0" w14:paraId="36F240D3" w14:textId="77777777" w:rsidTr="00D64922">
        <w:trPr>
          <w:cantSplit/>
          <w:jc w:val="center"/>
        </w:trPr>
        <w:tc>
          <w:tcPr>
            <w:tcW w:w="0" w:type="auto"/>
            <w:tcBorders>
              <w:top w:val="nil"/>
              <w:left w:val="nil"/>
              <w:bottom w:val="nil"/>
              <w:right w:val="nil"/>
            </w:tcBorders>
            <w:shd w:val="clear" w:color="auto" w:fill="auto"/>
            <w:noWrap/>
            <w:vAlign w:val="bottom"/>
            <w:hideMark/>
          </w:tcPr>
          <w:p w14:paraId="266A1DFC" w14:textId="77777777" w:rsidR="00D64922" w:rsidRPr="00767449" w:rsidRDefault="00D64922" w:rsidP="00D64922">
            <w:pPr>
              <w:keepNext/>
              <w:spacing w:after="0"/>
              <w:jc w:val="right"/>
            </w:pPr>
            <w:r w:rsidRPr="00767449">
              <w:t>2006</w:t>
            </w:r>
          </w:p>
        </w:tc>
        <w:tc>
          <w:tcPr>
            <w:tcW w:w="0" w:type="auto"/>
            <w:tcBorders>
              <w:top w:val="nil"/>
              <w:left w:val="nil"/>
              <w:bottom w:val="nil"/>
              <w:right w:val="nil"/>
            </w:tcBorders>
            <w:shd w:val="clear" w:color="auto" w:fill="auto"/>
            <w:noWrap/>
            <w:vAlign w:val="center"/>
            <w:hideMark/>
          </w:tcPr>
          <w:p w14:paraId="500D0DBC" w14:textId="77777777" w:rsidR="00D64922" w:rsidRPr="00767449" w:rsidRDefault="00D64922" w:rsidP="00D64922">
            <w:pPr>
              <w:spacing w:after="0"/>
              <w:jc w:val="right"/>
              <w:rPr>
                <w:color w:val="000000"/>
              </w:rPr>
            </w:pPr>
            <w:r w:rsidRPr="00767449">
              <w:rPr>
                <w:color w:val="000000"/>
              </w:rPr>
              <w:t xml:space="preserve">       1,852 </w:t>
            </w:r>
          </w:p>
        </w:tc>
        <w:tc>
          <w:tcPr>
            <w:tcW w:w="0" w:type="auto"/>
            <w:tcBorders>
              <w:top w:val="nil"/>
              <w:left w:val="nil"/>
              <w:bottom w:val="nil"/>
              <w:right w:val="nil"/>
            </w:tcBorders>
            <w:shd w:val="clear" w:color="auto" w:fill="auto"/>
            <w:noWrap/>
            <w:vAlign w:val="center"/>
            <w:hideMark/>
          </w:tcPr>
          <w:p w14:paraId="1FD4C030" w14:textId="77777777" w:rsidR="00D64922" w:rsidRPr="00767449" w:rsidRDefault="00D64922" w:rsidP="00D64922">
            <w:pPr>
              <w:spacing w:after="0"/>
              <w:jc w:val="right"/>
              <w:rPr>
                <w:color w:val="000000"/>
              </w:rPr>
            </w:pPr>
            <w:r w:rsidRPr="00767449">
              <w:rPr>
                <w:color w:val="000000"/>
              </w:rPr>
              <w:t xml:space="preserve">       46,045 </w:t>
            </w:r>
          </w:p>
        </w:tc>
        <w:tc>
          <w:tcPr>
            <w:tcW w:w="0" w:type="auto"/>
            <w:tcBorders>
              <w:top w:val="nil"/>
              <w:left w:val="nil"/>
              <w:bottom w:val="nil"/>
              <w:right w:val="nil"/>
            </w:tcBorders>
            <w:shd w:val="clear" w:color="auto" w:fill="auto"/>
            <w:noWrap/>
            <w:vAlign w:val="center"/>
            <w:hideMark/>
          </w:tcPr>
          <w:p w14:paraId="3FDDB194" w14:textId="77777777" w:rsidR="00D64922" w:rsidRPr="00767449" w:rsidRDefault="00D64922" w:rsidP="00D64922">
            <w:pPr>
              <w:spacing w:after="0"/>
              <w:jc w:val="right"/>
              <w:rPr>
                <w:color w:val="000000"/>
              </w:rPr>
            </w:pPr>
            <w:r w:rsidRPr="00767449">
              <w:rPr>
                <w:color w:val="000000"/>
              </w:rPr>
              <w:t xml:space="preserve">       47,897 </w:t>
            </w:r>
          </w:p>
        </w:tc>
      </w:tr>
      <w:tr w:rsidR="00D64922" w:rsidRPr="00AD33A0" w14:paraId="64BB1D33" w14:textId="77777777" w:rsidTr="00D64922">
        <w:trPr>
          <w:cantSplit/>
          <w:jc w:val="center"/>
        </w:trPr>
        <w:tc>
          <w:tcPr>
            <w:tcW w:w="0" w:type="auto"/>
            <w:tcBorders>
              <w:top w:val="nil"/>
              <w:left w:val="nil"/>
              <w:bottom w:val="nil"/>
              <w:right w:val="nil"/>
            </w:tcBorders>
            <w:shd w:val="clear" w:color="auto" w:fill="auto"/>
            <w:noWrap/>
            <w:vAlign w:val="bottom"/>
            <w:hideMark/>
          </w:tcPr>
          <w:p w14:paraId="06ADB220" w14:textId="77777777" w:rsidR="00D64922" w:rsidRPr="00767449" w:rsidRDefault="00D64922" w:rsidP="00D64922">
            <w:pPr>
              <w:keepNext/>
              <w:spacing w:after="0"/>
              <w:jc w:val="right"/>
            </w:pPr>
            <w:r w:rsidRPr="00767449">
              <w:t>2007</w:t>
            </w:r>
          </w:p>
        </w:tc>
        <w:tc>
          <w:tcPr>
            <w:tcW w:w="0" w:type="auto"/>
            <w:tcBorders>
              <w:top w:val="nil"/>
              <w:left w:val="nil"/>
              <w:bottom w:val="nil"/>
              <w:right w:val="nil"/>
            </w:tcBorders>
            <w:shd w:val="clear" w:color="auto" w:fill="auto"/>
            <w:noWrap/>
            <w:vAlign w:val="center"/>
            <w:hideMark/>
          </w:tcPr>
          <w:p w14:paraId="50973670" w14:textId="77777777" w:rsidR="00D64922" w:rsidRPr="00767449" w:rsidRDefault="00D64922" w:rsidP="00D64922">
            <w:pPr>
              <w:spacing w:after="0"/>
              <w:jc w:val="right"/>
              <w:rPr>
                <w:color w:val="000000"/>
              </w:rPr>
            </w:pPr>
            <w:r w:rsidRPr="00767449">
              <w:rPr>
                <w:color w:val="000000"/>
              </w:rPr>
              <w:t xml:space="preserve">       1,448 </w:t>
            </w:r>
          </w:p>
        </w:tc>
        <w:tc>
          <w:tcPr>
            <w:tcW w:w="0" w:type="auto"/>
            <w:tcBorders>
              <w:top w:val="nil"/>
              <w:left w:val="nil"/>
              <w:bottom w:val="nil"/>
              <w:right w:val="nil"/>
            </w:tcBorders>
            <w:shd w:val="clear" w:color="auto" w:fill="auto"/>
            <w:noWrap/>
            <w:vAlign w:val="center"/>
            <w:hideMark/>
          </w:tcPr>
          <w:p w14:paraId="54104519" w14:textId="77777777" w:rsidR="00D64922" w:rsidRPr="00767449" w:rsidRDefault="00D64922" w:rsidP="00D64922">
            <w:pPr>
              <w:spacing w:after="0"/>
              <w:jc w:val="right"/>
              <w:rPr>
                <w:color w:val="000000"/>
              </w:rPr>
            </w:pPr>
            <w:r w:rsidRPr="00767449">
              <w:rPr>
                <w:color w:val="000000"/>
              </w:rPr>
              <w:t xml:space="preserve">       50,813 </w:t>
            </w:r>
          </w:p>
        </w:tc>
        <w:tc>
          <w:tcPr>
            <w:tcW w:w="0" w:type="auto"/>
            <w:tcBorders>
              <w:top w:val="nil"/>
              <w:left w:val="nil"/>
              <w:bottom w:val="nil"/>
              <w:right w:val="nil"/>
            </w:tcBorders>
            <w:shd w:val="clear" w:color="auto" w:fill="auto"/>
            <w:noWrap/>
            <w:vAlign w:val="center"/>
            <w:hideMark/>
          </w:tcPr>
          <w:p w14:paraId="0F37A4D4" w14:textId="77777777" w:rsidR="00D64922" w:rsidRPr="00767449" w:rsidRDefault="00D64922" w:rsidP="00D64922">
            <w:pPr>
              <w:spacing w:after="0"/>
              <w:jc w:val="right"/>
              <w:rPr>
                <w:color w:val="000000"/>
              </w:rPr>
            </w:pPr>
            <w:r w:rsidRPr="00767449">
              <w:rPr>
                <w:color w:val="000000"/>
              </w:rPr>
              <w:t xml:space="preserve">       52,261 </w:t>
            </w:r>
          </w:p>
        </w:tc>
      </w:tr>
      <w:tr w:rsidR="00D64922" w:rsidRPr="00AD33A0" w14:paraId="086B55CC" w14:textId="77777777" w:rsidTr="00D64922">
        <w:trPr>
          <w:cantSplit/>
          <w:jc w:val="center"/>
        </w:trPr>
        <w:tc>
          <w:tcPr>
            <w:tcW w:w="0" w:type="auto"/>
            <w:tcBorders>
              <w:top w:val="nil"/>
              <w:left w:val="nil"/>
              <w:bottom w:val="nil"/>
              <w:right w:val="nil"/>
            </w:tcBorders>
            <w:shd w:val="clear" w:color="auto" w:fill="auto"/>
            <w:noWrap/>
            <w:vAlign w:val="bottom"/>
            <w:hideMark/>
          </w:tcPr>
          <w:p w14:paraId="795C129A" w14:textId="77777777" w:rsidR="00D64922" w:rsidRPr="00767449" w:rsidRDefault="00D64922" w:rsidP="00D64922">
            <w:pPr>
              <w:keepNext/>
              <w:spacing w:after="0"/>
              <w:jc w:val="right"/>
            </w:pPr>
            <w:r w:rsidRPr="00767449">
              <w:t>2008</w:t>
            </w:r>
          </w:p>
        </w:tc>
        <w:tc>
          <w:tcPr>
            <w:tcW w:w="0" w:type="auto"/>
            <w:tcBorders>
              <w:top w:val="nil"/>
              <w:left w:val="nil"/>
              <w:bottom w:val="nil"/>
              <w:right w:val="nil"/>
            </w:tcBorders>
            <w:shd w:val="clear" w:color="auto" w:fill="auto"/>
            <w:noWrap/>
            <w:vAlign w:val="center"/>
            <w:hideMark/>
          </w:tcPr>
          <w:p w14:paraId="5C429F6C" w14:textId="77777777" w:rsidR="00D64922" w:rsidRPr="00767449" w:rsidRDefault="00D64922" w:rsidP="00D64922">
            <w:pPr>
              <w:spacing w:after="0"/>
              <w:jc w:val="right"/>
              <w:rPr>
                <w:color w:val="000000"/>
              </w:rPr>
            </w:pPr>
            <w:r w:rsidRPr="00767449">
              <w:rPr>
                <w:color w:val="000000"/>
              </w:rPr>
              <w:t xml:space="preserve">       3,307 </w:t>
            </w:r>
          </w:p>
        </w:tc>
        <w:tc>
          <w:tcPr>
            <w:tcW w:w="0" w:type="auto"/>
            <w:tcBorders>
              <w:top w:val="nil"/>
              <w:left w:val="nil"/>
              <w:bottom w:val="nil"/>
              <w:right w:val="nil"/>
            </w:tcBorders>
            <w:shd w:val="clear" w:color="auto" w:fill="auto"/>
            <w:noWrap/>
            <w:vAlign w:val="center"/>
            <w:hideMark/>
          </w:tcPr>
          <w:p w14:paraId="02EAC748" w14:textId="77777777" w:rsidR="00D64922" w:rsidRPr="00767449" w:rsidRDefault="00D64922" w:rsidP="00D64922">
            <w:pPr>
              <w:spacing w:after="0"/>
              <w:jc w:val="right"/>
              <w:rPr>
                <w:color w:val="000000"/>
              </w:rPr>
            </w:pPr>
            <w:r w:rsidRPr="00767449">
              <w:rPr>
                <w:color w:val="000000"/>
              </w:rPr>
              <w:t xml:space="preserve">       55,707 </w:t>
            </w:r>
          </w:p>
        </w:tc>
        <w:tc>
          <w:tcPr>
            <w:tcW w:w="0" w:type="auto"/>
            <w:tcBorders>
              <w:top w:val="nil"/>
              <w:left w:val="nil"/>
              <w:bottom w:val="nil"/>
              <w:right w:val="nil"/>
            </w:tcBorders>
            <w:shd w:val="clear" w:color="auto" w:fill="auto"/>
            <w:noWrap/>
            <w:vAlign w:val="center"/>
            <w:hideMark/>
          </w:tcPr>
          <w:p w14:paraId="03EBCEDB" w14:textId="77777777" w:rsidR="00D64922" w:rsidRPr="00767449" w:rsidRDefault="00D64922" w:rsidP="00D64922">
            <w:pPr>
              <w:spacing w:after="0"/>
              <w:jc w:val="right"/>
              <w:rPr>
                <w:color w:val="000000"/>
              </w:rPr>
            </w:pPr>
            <w:r w:rsidRPr="00767449">
              <w:rPr>
                <w:color w:val="000000"/>
              </w:rPr>
              <w:t xml:space="preserve">       59,014 </w:t>
            </w:r>
          </w:p>
        </w:tc>
      </w:tr>
      <w:tr w:rsidR="00D64922" w:rsidRPr="00AD33A0" w14:paraId="7C98857B" w14:textId="77777777" w:rsidTr="00D64922">
        <w:trPr>
          <w:cantSplit/>
          <w:jc w:val="center"/>
        </w:trPr>
        <w:tc>
          <w:tcPr>
            <w:tcW w:w="0" w:type="auto"/>
            <w:tcBorders>
              <w:top w:val="nil"/>
              <w:left w:val="nil"/>
              <w:bottom w:val="nil"/>
              <w:right w:val="nil"/>
            </w:tcBorders>
            <w:shd w:val="clear" w:color="auto" w:fill="auto"/>
            <w:noWrap/>
            <w:vAlign w:val="bottom"/>
            <w:hideMark/>
          </w:tcPr>
          <w:p w14:paraId="18C719FE" w14:textId="77777777" w:rsidR="00D64922" w:rsidRPr="00767449" w:rsidRDefault="00D64922" w:rsidP="00D64922">
            <w:pPr>
              <w:keepNext/>
              <w:spacing w:after="0"/>
              <w:jc w:val="right"/>
            </w:pPr>
            <w:r w:rsidRPr="00767449">
              <w:t>2009</w:t>
            </w:r>
          </w:p>
        </w:tc>
        <w:tc>
          <w:tcPr>
            <w:tcW w:w="0" w:type="auto"/>
            <w:tcBorders>
              <w:top w:val="nil"/>
              <w:left w:val="nil"/>
              <w:bottom w:val="nil"/>
              <w:right w:val="nil"/>
            </w:tcBorders>
            <w:shd w:val="clear" w:color="auto" w:fill="auto"/>
            <w:noWrap/>
            <w:vAlign w:val="center"/>
            <w:hideMark/>
          </w:tcPr>
          <w:p w14:paraId="293CD3E9" w14:textId="77777777" w:rsidR="00D64922" w:rsidRPr="00767449" w:rsidRDefault="00D64922" w:rsidP="00D64922">
            <w:pPr>
              <w:spacing w:after="0"/>
              <w:jc w:val="right"/>
              <w:rPr>
                <w:color w:val="000000"/>
              </w:rPr>
            </w:pPr>
            <w:r w:rsidRPr="00767449">
              <w:rPr>
                <w:color w:val="000000"/>
              </w:rPr>
              <w:t xml:space="preserve">       3,944 </w:t>
            </w:r>
          </w:p>
        </w:tc>
        <w:tc>
          <w:tcPr>
            <w:tcW w:w="0" w:type="auto"/>
            <w:tcBorders>
              <w:top w:val="nil"/>
              <w:left w:val="nil"/>
              <w:bottom w:val="nil"/>
              <w:right w:val="nil"/>
            </w:tcBorders>
            <w:shd w:val="clear" w:color="auto" w:fill="auto"/>
            <w:noWrap/>
            <w:vAlign w:val="center"/>
            <w:hideMark/>
          </w:tcPr>
          <w:p w14:paraId="1D9A4BCB" w14:textId="77777777" w:rsidR="00D64922" w:rsidRPr="00767449" w:rsidRDefault="00D64922" w:rsidP="00D64922">
            <w:pPr>
              <w:spacing w:after="0"/>
              <w:jc w:val="right"/>
              <w:rPr>
                <w:color w:val="000000"/>
              </w:rPr>
            </w:pPr>
            <w:r w:rsidRPr="00767449">
              <w:rPr>
                <w:color w:val="000000"/>
              </w:rPr>
              <w:t xml:space="preserve">       49,252 </w:t>
            </w:r>
          </w:p>
        </w:tc>
        <w:tc>
          <w:tcPr>
            <w:tcW w:w="0" w:type="auto"/>
            <w:tcBorders>
              <w:top w:val="nil"/>
              <w:left w:val="nil"/>
              <w:bottom w:val="nil"/>
              <w:right w:val="nil"/>
            </w:tcBorders>
            <w:shd w:val="clear" w:color="auto" w:fill="auto"/>
            <w:noWrap/>
            <w:vAlign w:val="center"/>
            <w:hideMark/>
          </w:tcPr>
          <w:p w14:paraId="435A5C6C" w14:textId="77777777" w:rsidR="00D64922" w:rsidRPr="00767449" w:rsidRDefault="00D64922" w:rsidP="00D64922">
            <w:pPr>
              <w:spacing w:after="0"/>
              <w:jc w:val="right"/>
              <w:rPr>
                <w:color w:val="000000"/>
              </w:rPr>
            </w:pPr>
            <w:r w:rsidRPr="00767449">
              <w:rPr>
                <w:color w:val="000000"/>
              </w:rPr>
              <w:t xml:space="preserve">       53,196 </w:t>
            </w:r>
          </w:p>
        </w:tc>
      </w:tr>
      <w:tr w:rsidR="00D64922" w:rsidRPr="00AD33A0" w14:paraId="089E509C" w14:textId="77777777" w:rsidTr="00D64922">
        <w:trPr>
          <w:cantSplit/>
          <w:jc w:val="center"/>
        </w:trPr>
        <w:tc>
          <w:tcPr>
            <w:tcW w:w="0" w:type="auto"/>
            <w:tcBorders>
              <w:top w:val="nil"/>
              <w:left w:val="nil"/>
              <w:bottom w:val="nil"/>
              <w:right w:val="nil"/>
            </w:tcBorders>
            <w:shd w:val="clear" w:color="auto" w:fill="auto"/>
            <w:noWrap/>
            <w:vAlign w:val="bottom"/>
            <w:hideMark/>
          </w:tcPr>
          <w:p w14:paraId="0245AF42" w14:textId="77777777" w:rsidR="00D64922" w:rsidRPr="00767449" w:rsidRDefault="00D64922" w:rsidP="00D64922">
            <w:pPr>
              <w:keepNext/>
              <w:spacing w:after="0"/>
              <w:jc w:val="right"/>
            </w:pPr>
            <w:r w:rsidRPr="00767449">
              <w:t>2010</w:t>
            </w:r>
          </w:p>
        </w:tc>
        <w:tc>
          <w:tcPr>
            <w:tcW w:w="0" w:type="auto"/>
            <w:tcBorders>
              <w:top w:val="nil"/>
              <w:left w:val="nil"/>
              <w:bottom w:val="nil"/>
              <w:right w:val="nil"/>
            </w:tcBorders>
            <w:shd w:val="clear" w:color="auto" w:fill="auto"/>
            <w:noWrap/>
            <w:vAlign w:val="center"/>
            <w:hideMark/>
          </w:tcPr>
          <w:p w14:paraId="466115EC" w14:textId="77777777" w:rsidR="00D64922" w:rsidRPr="00767449" w:rsidRDefault="00D64922" w:rsidP="00D64922">
            <w:pPr>
              <w:spacing w:after="0"/>
              <w:jc w:val="right"/>
              <w:rPr>
                <w:color w:val="000000"/>
              </w:rPr>
            </w:pPr>
            <w:r w:rsidRPr="00767449">
              <w:rPr>
                <w:color w:val="000000"/>
              </w:rPr>
              <w:t xml:space="preserve">       3,097 </w:t>
            </w:r>
          </w:p>
        </w:tc>
        <w:tc>
          <w:tcPr>
            <w:tcW w:w="0" w:type="auto"/>
            <w:tcBorders>
              <w:top w:val="nil"/>
              <w:left w:val="nil"/>
              <w:bottom w:val="nil"/>
              <w:right w:val="nil"/>
            </w:tcBorders>
            <w:shd w:val="clear" w:color="auto" w:fill="auto"/>
            <w:noWrap/>
            <w:vAlign w:val="center"/>
            <w:hideMark/>
          </w:tcPr>
          <w:p w14:paraId="1592D941" w14:textId="77777777" w:rsidR="00D64922" w:rsidRPr="00767449" w:rsidRDefault="00D64922" w:rsidP="00D64922">
            <w:pPr>
              <w:spacing w:after="0"/>
              <w:jc w:val="right"/>
              <w:rPr>
                <w:color w:val="000000"/>
              </w:rPr>
            </w:pPr>
            <w:r w:rsidRPr="00767449">
              <w:rPr>
                <w:color w:val="000000"/>
              </w:rPr>
              <w:t xml:space="preserve">       75,496 </w:t>
            </w:r>
          </w:p>
        </w:tc>
        <w:tc>
          <w:tcPr>
            <w:tcW w:w="0" w:type="auto"/>
            <w:tcBorders>
              <w:top w:val="nil"/>
              <w:left w:val="nil"/>
              <w:bottom w:val="nil"/>
              <w:right w:val="nil"/>
            </w:tcBorders>
            <w:shd w:val="clear" w:color="auto" w:fill="auto"/>
            <w:noWrap/>
            <w:vAlign w:val="center"/>
            <w:hideMark/>
          </w:tcPr>
          <w:p w14:paraId="3DA546EA" w14:textId="77777777" w:rsidR="00D64922" w:rsidRPr="00767449" w:rsidRDefault="00D64922" w:rsidP="00D64922">
            <w:pPr>
              <w:spacing w:after="0"/>
              <w:jc w:val="right"/>
              <w:rPr>
                <w:color w:val="000000"/>
              </w:rPr>
            </w:pPr>
            <w:r w:rsidRPr="00767449">
              <w:rPr>
                <w:color w:val="000000"/>
              </w:rPr>
              <w:t xml:space="preserve">       78,593 </w:t>
            </w:r>
          </w:p>
        </w:tc>
      </w:tr>
      <w:tr w:rsidR="00D64922" w:rsidRPr="00AD33A0" w14:paraId="01C0D232" w14:textId="77777777" w:rsidTr="00D64922">
        <w:trPr>
          <w:cantSplit/>
          <w:jc w:val="center"/>
        </w:trPr>
        <w:tc>
          <w:tcPr>
            <w:tcW w:w="0" w:type="auto"/>
            <w:tcBorders>
              <w:top w:val="nil"/>
              <w:left w:val="nil"/>
              <w:right w:val="nil"/>
            </w:tcBorders>
            <w:shd w:val="clear" w:color="auto" w:fill="auto"/>
            <w:noWrap/>
            <w:vAlign w:val="bottom"/>
            <w:hideMark/>
          </w:tcPr>
          <w:p w14:paraId="3C871CBB" w14:textId="77777777" w:rsidR="00D64922" w:rsidRPr="00767449" w:rsidRDefault="00D64922" w:rsidP="00D64922">
            <w:pPr>
              <w:keepNext/>
              <w:spacing w:after="0"/>
              <w:jc w:val="right"/>
            </w:pPr>
            <w:r w:rsidRPr="00767449">
              <w:t>2011</w:t>
            </w:r>
          </w:p>
        </w:tc>
        <w:tc>
          <w:tcPr>
            <w:tcW w:w="0" w:type="auto"/>
            <w:tcBorders>
              <w:top w:val="nil"/>
              <w:left w:val="nil"/>
              <w:right w:val="nil"/>
            </w:tcBorders>
            <w:shd w:val="clear" w:color="auto" w:fill="auto"/>
            <w:noWrap/>
            <w:vAlign w:val="center"/>
            <w:hideMark/>
          </w:tcPr>
          <w:p w14:paraId="26660448" w14:textId="77777777" w:rsidR="00D64922" w:rsidRPr="00767449" w:rsidRDefault="00D64922" w:rsidP="00D64922">
            <w:pPr>
              <w:spacing w:after="0"/>
              <w:jc w:val="right"/>
              <w:rPr>
                <w:color w:val="000000"/>
              </w:rPr>
            </w:pPr>
            <w:r w:rsidRPr="00767449">
              <w:rPr>
                <w:color w:val="000000"/>
              </w:rPr>
              <w:t xml:space="preserve">       2,178 </w:t>
            </w:r>
          </w:p>
        </w:tc>
        <w:tc>
          <w:tcPr>
            <w:tcW w:w="0" w:type="auto"/>
            <w:tcBorders>
              <w:top w:val="nil"/>
              <w:left w:val="nil"/>
              <w:right w:val="nil"/>
            </w:tcBorders>
            <w:shd w:val="clear" w:color="auto" w:fill="auto"/>
            <w:noWrap/>
            <w:vAlign w:val="center"/>
            <w:hideMark/>
          </w:tcPr>
          <w:p w14:paraId="32BF0989" w14:textId="77777777" w:rsidR="00D64922" w:rsidRPr="00767449" w:rsidRDefault="00D64922" w:rsidP="00D64922">
            <w:pPr>
              <w:spacing w:after="0"/>
              <w:jc w:val="right"/>
              <w:rPr>
                <w:color w:val="000000"/>
              </w:rPr>
            </w:pPr>
            <w:r w:rsidRPr="00767449">
              <w:rPr>
                <w:color w:val="000000"/>
              </w:rPr>
              <w:t xml:space="preserve">       83,189 </w:t>
            </w:r>
          </w:p>
        </w:tc>
        <w:tc>
          <w:tcPr>
            <w:tcW w:w="0" w:type="auto"/>
            <w:tcBorders>
              <w:top w:val="nil"/>
              <w:left w:val="nil"/>
              <w:right w:val="nil"/>
            </w:tcBorders>
            <w:shd w:val="clear" w:color="auto" w:fill="auto"/>
            <w:noWrap/>
            <w:vAlign w:val="center"/>
            <w:hideMark/>
          </w:tcPr>
          <w:p w14:paraId="65DD9C44" w14:textId="77777777" w:rsidR="00D64922" w:rsidRPr="00767449" w:rsidRDefault="00D64922" w:rsidP="00D64922">
            <w:pPr>
              <w:spacing w:after="0"/>
              <w:jc w:val="right"/>
              <w:rPr>
                <w:color w:val="000000"/>
              </w:rPr>
            </w:pPr>
            <w:r w:rsidRPr="00767449">
              <w:rPr>
                <w:color w:val="000000"/>
              </w:rPr>
              <w:t xml:space="preserve">       85,367 </w:t>
            </w:r>
          </w:p>
        </w:tc>
      </w:tr>
      <w:tr w:rsidR="00D64922" w:rsidRPr="00AD33A0" w14:paraId="7A247498" w14:textId="77777777" w:rsidTr="00D64922">
        <w:trPr>
          <w:cantSplit/>
          <w:jc w:val="center"/>
        </w:trPr>
        <w:tc>
          <w:tcPr>
            <w:tcW w:w="0" w:type="auto"/>
            <w:tcBorders>
              <w:top w:val="nil"/>
              <w:left w:val="nil"/>
              <w:bottom w:val="nil"/>
              <w:right w:val="nil"/>
            </w:tcBorders>
            <w:shd w:val="clear" w:color="auto" w:fill="auto"/>
            <w:noWrap/>
            <w:vAlign w:val="bottom"/>
            <w:hideMark/>
          </w:tcPr>
          <w:p w14:paraId="5D4C7472" w14:textId="77777777" w:rsidR="00D64922" w:rsidRPr="00767449" w:rsidRDefault="00D64922" w:rsidP="00D64922">
            <w:pPr>
              <w:keepNext/>
              <w:spacing w:after="0"/>
              <w:jc w:val="right"/>
            </w:pPr>
            <w:r w:rsidRPr="00767449">
              <w:t>2012</w:t>
            </w:r>
          </w:p>
        </w:tc>
        <w:tc>
          <w:tcPr>
            <w:tcW w:w="0" w:type="auto"/>
            <w:tcBorders>
              <w:top w:val="nil"/>
              <w:left w:val="nil"/>
              <w:bottom w:val="nil"/>
              <w:right w:val="nil"/>
            </w:tcBorders>
            <w:shd w:val="clear" w:color="auto" w:fill="auto"/>
            <w:noWrap/>
            <w:vAlign w:val="center"/>
            <w:hideMark/>
          </w:tcPr>
          <w:p w14:paraId="591C20AB" w14:textId="77777777" w:rsidR="00D64922" w:rsidRPr="00767449" w:rsidRDefault="00D64922" w:rsidP="00D64922">
            <w:pPr>
              <w:spacing w:after="0"/>
              <w:jc w:val="right"/>
              <w:rPr>
                <w:color w:val="000000"/>
              </w:rPr>
            </w:pPr>
            <w:r w:rsidRPr="00767449">
              <w:rPr>
                <w:color w:val="000000"/>
              </w:rPr>
              <w:t xml:space="preserve">           949 </w:t>
            </w:r>
          </w:p>
        </w:tc>
        <w:tc>
          <w:tcPr>
            <w:tcW w:w="0" w:type="auto"/>
            <w:tcBorders>
              <w:top w:val="nil"/>
              <w:left w:val="nil"/>
              <w:bottom w:val="nil"/>
              <w:right w:val="nil"/>
            </w:tcBorders>
            <w:shd w:val="clear" w:color="auto" w:fill="auto"/>
            <w:noWrap/>
            <w:vAlign w:val="center"/>
            <w:hideMark/>
          </w:tcPr>
          <w:p w14:paraId="271E1624" w14:textId="77777777" w:rsidR="00D64922" w:rsidRPr="00767449" w:rsidRDefault="00D64922" w:rsidP="00D64922">
            <w:pPr>
              <w:spacing w:after="0"/>
              <w:jc w:val="right"/>
              <w:rPr>
                <w:color w:val="000000"/>
              </w:rPr>
            </w:pPr>
            <w:r w:rsidRPr="00767449">
              <w:rPr>
                <w:color w:val="000000"/>
              </w:rPr>
              <w:t xml:space="preserve">       76,981 </w:t>
            </w:r>
          </w:p>
        </w:tc>
        <w:tc>
          <w:tcPr>
            <w:tcW w:w="0" w:type="auto"/>
            <w:tcBorders>
              <w:top w:val="nil"/>
              <w:left w:val="nil"/>
              <w:bottom w:val="nil"/>
              <w:right w:val="nil"/>
            </w:tcBorders>
            <w:shd w:val="clear" w:color="auto" w:fill="auto"/>
            <w:noWrap/>
            <w:vAlign w:val="center"/>
            <w:hideMark/>
          </w:tcPr>
          <w:p w14:paraId="48442AA2" w14:textId="77777777" w:rsidR="00D64922" w:rsidRPr="00767449" w:rsidRDefault="00D64922" w:rsidP="00D64922">
            <w:pPr>
              <w:spacing w:after="0"/>
              <w:jc w:val="right"/>
              <w:rPr>
                <w:color w:val="000000"/>
              </w:rPr>
            </w:pPr>
            <w:r w:rsidRPr="00767449">
              <w:rPr>
                <w:color w:val="000000"/>
              </w:rPr>
              <w:t xml:space="preserve">       77,930 </w:t>
            </w:r>
          </w:p>
        </w:tc>
      </w:tr>
      <w:tr w:rsidR="00D64922" w:rsidRPr="00AD33A0" w14:paraId="499815B6" w14:textId="77777777" w:rsidTr="00D64922">
        <w:trPr>
          <w:cantSplit/>
          <w:jc w:val="center"/>
        </w:trPr>
        <w:tc>
          <w:tcPr>
            <w:tcW w:w="0" w:type="auto"/>
            <w:tcBorders>
              <w:top w:val="nil"/>
              <w:left w:val="nil"/>
              <w:bottom w:val="nil"/>
              <w:right w:val="nil"/>
            </w:tcBorders>
            <w:shd w:val="clear" w:color="auto" w:fill="auto"/>
            <w:noWrap/>
            <w:vAlign w:val="bottom"/>
            <w:hideMark/>
          </w:tcPr>
          <w:p w14:paraId="6399F310" w14:textId="77777777" w:rsidR="00D64922" w:rsidRPr="00767449" w:rsidRDefault="00D64922" w:rsidP="00D64922">
            <w:pPr>
              <w:keepNext/>
              <w:spacing w:after="0"/>
              <w:jc w:val="right"/>
            </w:pPr>
            <w:r w:rsidRPr="00767449">
              <w:t>2013</w:t>
            </w:r>
          </w:p>
        </w:tc>
        <w:tc>
          <w:tcPr>
            <w:tcW w:w="0" w:type="auto"/>
            <w:tcBorders>
              <w:top w:val="nil"/>
              <w:left w:val="nil"/>
              <w:bottom w:val="nil"/>
              <w:right w:val="nil"/>
            </w:tcBorders>
            <w:shd w:val="clear" w:color="auto" w:fill="auto"/>
            <w:noWrap/>
            <w:vAlign w:val="center"/>
            <w:hideMark/>
          </w:tcPr>
          <w:p w14:paraId="240E92CB" w14:textId="77777777" w:rsidR="00D64922" w:rsidRPr="00767449" w:rsidRDefault="00D64922" w:rsidP="00D64922">
            <w:pPr>
              <w:spacing w:after="0"/>
              <w:jc w:val="right"/>
              <w:rPr>
                <w:color w:val="000000"/>
              </w:rPr>
            </w:pPr>
            <w:r w:rsidRPr="00767449">
              <w:rPr>
                <w:color w:val="000000"/>
              </w:rPr>
              <w:t xml:space="preserve">       4,560 </w:t>
            </w:r>
          </w:p>
        </w:tc>
        <w:tc>
          <w:tcPr>
            <w:tcW w:w="0" w:type="auto"/>
            <w:tcBorders>
              <w:top w:val="nil"/>
              <w:left w:val="nil"/>
              <w:bottom w:val="nil"/>
              <w:right w:val="nil"/>
            </w:tcBorders>
            <w:shd w:val="clear" w:color="auto" w:fill="auto"/>
            <w:noWrap/>
            <w:vAlign w:val="center"/>
            <w:hideMark/>
          </w:tcPr>
          <w:p w14:paraId="5E223163" w14:textId="77777777" w:rsidR="00D64922" w:rsidRPr="00767449" w:rsidRDefault="00D64922" w:rsidP="00D64922">
            <w:pPr>
              <w:spacing w:after="0"/>
              <w:jc w:val="right"/>
              <w:rPr>
                <w:color w:val="000000"/>
              </w:rPr>
            </w:pPr>
            <w:r w:rsidRPr="00767449">
              <w:rPr>
                <w:color w:val="000000"/>
              </w:rPr>
              <w:t xml:space="preserve">       64,016 </w:t>
            </w:r>
          </w:p>
        </w:tc>
        <w:tc>
          <w:tcPr>
            <w:tcW w:w="0" w:type="auto"/>
            <w:tcBorders>
              <w:top w:val="nil"/>
              <w:left w:val="nil"/>
              <w:bottom w:val="nil"/>
              <w:right w:val="nil"/>
            </w:tcBorders>
            <w:shd w:val="clear" w:color="auto" w:fill="auto"/>
            <w:noWrap/>
            <w:vAlign w:val="center"/>
            <w:hideMark/>
          </w:tcPr>
          <w:p w14:paraId="60CD9348" w14:textId="77777777" w:rsidR="00D64922" w:rsidRPr="00767449" w:rsidRDefault="00D64922" w:rsidP="00D64922">
            <w:pPr>
              <w:spacing w:after="0"/>
              <w:jc w:val="right"/>
              <w:rPr>
                <w:color w:val="000000"/>
              </w:rPr>
            </w:pPr>
            <w:r w:rsidRPr="00767449">
              <w:rPr>
                <w:color w:val="000000"/>
              </w:rPr>
              <w:t xml:space="preserve">       68,576 </w:t>
            </w:r>
          </w:p>
        </w:tc>
      </w:tr>
      <w:tr w:rsidR="00D64922" w:rsidRPr="00AD33A0" w14:paraId="50A2C6B3" w14:textId="77777777" w:rsidTr="00D64922">
        <w:trPr>
          <w:cantSplit/>
          <w:jc w:val="center"/>
        </w:trPr>
        <w:tc>
          <w:tcPr>
            <w:tcW w:w="0" w:type="auto"/>
            <w:tcBorders>
              <w:top w:val="nil"/>
              <w:left w:val="nil"/>
              <w:bottom w:val="nil"/>
              <w:right w:val="nil"/>
            </w:tcBorders>
            <w:shd w:val="clear" w:color="auto" w:fill="auto"/>
            <w:noWrap/>
            <w:vAlign w:val="bottom"/>
            <w:hideMark/>
          </w:tcPr>
          <w:p w14:paraId="6A85B7D0" w14:textId="77777777" w:rsidR="00D64922" w:rsidRPr="00767449" w:rsidRDefault="00D64922" w:rsidP="00D64922">
            <w:pPr>
              <w:keepNext/>
              <w:spacing w:after="0"/>
              <w:jc w:val="right"/>
            </w:pPr>
            <w:r w:rsidRPr="00767449">
              <w:t>2014</w:t>
            </w:r>
          </w:p>
        </w:tc>
        <w:tc>
          <w:tcPr>
            <w:tcW w:w="0" w:type="auto"/>
            <w:tcBorders>
              <w:top w:val="nil"/>
              <w:left w:val="nil"/>
              <w:bottom w:val="nil"/>
              <w:right w:val="nil"/>
            </w:tcBorders>
            <w:shd w:val="clear" w:color="auto" w:fill="auto"/>
            <w:noWrap/>
            <w:vAlign w:val="center"/>
            <w:hideMark/>
          </w:tcPr>
          <w:p w14:paraId="26E99875" w14:textId="77777777" w:rsidR="00D64922" w:rsidRPr="00767449" w:rsidRDefault="00D64922" w:rsidP="00D64922">
            <w:pPr>
              <w:spacing w:after="0"/>
              <w:jc w:val="right"/>
              <w:rPr>
                <w:color w:val="000000"/>
              </w:rPr>
            </w:pPr>
            <w:r w:rsidRPr="00767449">
              <w:rPr>
                <w:color w:val="000000"/>
              </w:rPr>
              <w:t xml:space="preserve">       5,302 </w:t>
            </w:r>
          </w:p>
        </w:tc>
        <w:tc>
          <w:tcPr>
            <w:tcW w:w="0" w:type="auto"/>
            <w:tcBorders>
              <w:top w:val="nil"/>
              <w:left w:val="nil"/>
              <w:bottom w:val="nil"/>
              <w:right w:val="nil"/>
            </w:tcBorders>
            <w:shd w:val="clear" w:color="auto" w:fill="auto"/>
            <w:noWrap/>
            <w:vAlign w:val="center"/>
            <w:hideMark/>
          </w:tcPr>
          <w:p w14:paraId="6A8A7793" w14:textId="77777777" w:rsidR="00D64922" w:rsidRPr="00767449" w:rsidRDefault="00D64922" w:rsidP="00D64922">
            <w:pPr>
              <w:spacing w:after="0"/>
              <w:jc w:val="right"/>
              <w:rPr>
                <w:color w:val="000000"/>
              </w:rPr>
            </w:pPr>
            <w:r w:rsidRPr="00767449">
              <w:rPr>
                <w:color w:val="000000"/>
              </w:rPr>
              <w:t xml:space="preserve">       79,643 </w:t>
            </w:r>
          </w:p>
        </w:tc>
        <w:tc>
          <w:tcPr>
            <w:tcW w:w="0" w:type="auto"/>
            <w:tcBorders>
              <w:top w:val="nil"/>
              <w:left w:val="nil"/>
              <w:bottom w:val="nil"/>
              <w:right w:val="nil"/>
            </w:tcBorders>
            <w:shd w:val="clear" w:color="auto" w:fill="auto"/>
            <w:noWrap/>
            <w:vAlign w:val="center"/>
            <w:hideMark/>
          </w:tcPr>
          <w:p w14:paraId="5D1A2FA5" w14:textId="77777777" w:rsidR="00D64922" w:rsidRPr="00767449" w:rsidRDefault="00D64922" w:rsidP="00D64922">
            <w:pPr>
              <w:spacing w:after="0"/>
              <w:jc w:val="right"/>
              <w:rPr>
                <w:color w:val="000000"/>
              </w:rPr>
            </w:pPr>
            <w:r w:rsidRPr="00767449">
              <w:rPr>
                <w:color w:val="000000"/>
              </w:rPr>
              <w:t xml:space="preserve">       84,945 </w:t>
            </w:r>
          </w:p>
        </w:tc>
      </w:tr>
      <w:tr w:rsidR="00D64922" w:rsidRPr="00AD33A0" w14:paraId="1486924F" w14:textId="77777777" w:rsidTr="00D64922">
        <w:trPr>
          <w:cantSplit/>
          <w:jc w:val="center"/>
        </w:trPr>
        <w:tc>
          <w:tcPr>
            <w:tcW w:w="0" w:type="auto"/>
            <w:tcBorders>
              <w:top w:val="nil"/>
              <w:left w:val="nil"/>
              <w:bottom w:val="nil"/>
              <w:right w:val="nil"/>
            </w:tcBorders>
            <w:shd w:val="clear" w:color="auto" w:fill="auto"/>
            <w:noWrap/>
            <w:vAlign w:val="bottom"/>
          </w:tcPr>
          <w:p w14:paraId="0FADA13D" w14:textId="77777777" w:rsidR="00D64922" w:rsidRPr="00767449" w:rsidRDefault="00D64922" w:rsidP="00D64922">
            <w:pPr>
              <w:keepNext/>
              <w:spacing w:after="0"/>
              <w:jc w:val="right"/>
            </w:pPr>
            <w:r w:rsidRPr="00767449">
              <w:t>2015</w:t>
            </w:r>
          </w:p>
        </w:tc>
        <w:tc>
          <w:tcPr>
            <w:tcW w:w="0" w:type="auto"/>
            <w:tcBorders>
              <w:top w:val="nil"/>
              <w:left w:val="nil"/>
              <w:bottom w:val="nil"/>
              <w:right w:val="nil"/>
            </w:tcBorders>
            <w:shd w:val="clear" w:color="auto" w:fill="auto"/>
            <w:noWrap/>
            <w:vAlign w:val="center"/>
          </w:tcPr>
          <w:p w14:paraId="130F5D55" w14:textId="77777777" w:rsidR="00D64922" w:rsidRPr="00767449" w:rsidRDefault="00D64922" w:rsidP="00D64922">
            <w:pPr>
              <w:spacing w:after="0"/>
              <w:jc w:val="right"/>
              <w:rPr>
                <w:color w:val="000000"/>
              </w:rPr>
            </w:pPr>
            <w:r w:rsidRPr="00767449">
              <w:rPr>
                <w:color w:val="000000"/>
              </w:rPr>
              <w:t xml:space="preserve">       1,723 </w:t>
            </w:r>
          </w:p>
        </w:tc>
        <w:tc>
          <w:tcPr>
            <w:tcW w:w="0" w:type="auto"/>
            <w:tcBorders>
              <w:top w:val="nil"/>
              <w:left w:val="nil"/>
              <w:bottom w:val="nil"/>
              <w:right w:val="nil"/>
            </w:tcBorders>
            <w:shd w:val="clear" w:color="auto" w:fill="auto"/>
            <w:noWrap/>
            <w:vAlign w:val="center"/>
          </w:tcPr>
          <w:p w14:paraId="4F7C33E2" w14:textId="77777777" w:rsidR="00D64922" w:rsidRPr="00767449" w:rsidRDefault="00D64922" w:rsidP="00D64922">
            <w:pPr>
              <w:spacing w:after="0"/>
              <w:jc w:val="right"/>
              <w:rPr>
                <w:color w:val="000000"/>
              </w:rPr>
            </w:pPr>
            <w:r w:rsidRPr="00767449">
              <w:rPr>
                <w:color w:val="000000"/>
              </w:rPr>
              <w:t xml:space="preserve">       77,758 </w:t>
            </w:r>
          </w:p>
        </w:tc>
        <w:tc>
          <w:tcPr>
            <w:tcW w:w="0" w:type="auto"/>
            <w:tcBorders>
              <w:top w:val="nil"/>
              <w:left w:val="nil"/>
              <w:bottom w:val="nil"/>
              <w:right w:val="nil"/>
            </w:tcBorders>
            <w:shd w:val="clear" w:color="auto" w:fill="auto"/>
            <w:noWrap/>
            <w:vAlign w:val="center"/>
          </w:tcPr>
          <w:p w14:paraId="6ADF532B" w14:textId="77777777" w:rsidR="00D64922" w:rsidRPr="00767449" w:rsidRDefault="00D64922" w:rsidP="00D64922">
            <w:pPr>
              <w:spacing w:after="0"/>
              <w:jc w:val="right"/>
              <w:rPr>
                <w:color w:val="000000"/>
              </w:rPr>
            </w:pPr>
            <w:r w:rsidRPr="00767449">
              <w:rPr>
                <w:color w:val="000000"/>
              </w:rPr>
              <w:t xml:space="preserve">       79,481 </w:t>
            </w:r>
          </w:p>
        </w:tc>
      </w:tr>
      <w:tr w:rsidR="00D64922" w:rsidRPr="00AD33A0" w14:paraId="0DDE875C" w14:textId="77777777" w:rsidTr="00D64922">
        <w:trPr>
          <w:cantSplit/>
          <w:jc w:val="center"/>
        </w:trPr>
        <w:tc>
          <w:tcPr>
            <w:tcW w:w="0" w:type="auto"/>
            <w:tcBorders>
              <w:top w:val="nil"/>
              <w:left w:val="nil"/>
              <w:right w:val="nil"/>
            </w:tcBorders>
            <w:shd w:val="clear" w:color="auto" w:fill="auto"/>
            <w:noWrap/>
            <w:vAlign w:val="bottom"/>
          </w:tcPr>
          <w:p w14:paraId="09A79394" w14:textId="77777777" w:rsidR="00D64922" w:rsidRPr="00767449" w:rsidRDefault="00D64922" w:rsidP="00D64922">
            <w:pPr>
              <w:keepNext/>
              <w:spacing w:after="0"/>
              <w:jc w:val="right"/>
            </w:pPr>
            <w:r w:rsidRPr="00767449">
              <w:t>2016</w:t>
            </w:r>
          </w:p>
        </w:tc>
        <w:tc>
          <w:tcPr>
            <w:tcW w:w="0" w:type="auto"/>
            <w:tcBorders>
              <w:top w:val="nil"/>
              <w:left w:val="nil"/>
              <w:right w:val="nil"/>
            </w:tcBorders>
            <w:shd w:val="clear" w:color="auto" w:fill="auto"/>
            <w:noWrap/>
            <w:vAlign w:val="center"/>
          </w:tcPr>
          <w:p w14:paraId="7CD5550D" w14:textId="77777777" w:rsidR="00D64922" w:rsidRPr="00767449" w:rsidRDefault="00D64922" w:rsidP="00D64922">
            <w:pPr>
              <w:spacing w:after="0"/>
              <w:jc w:val="right"/>
              <w:rPr>
                <w:color w:val="000000"/>
              </w:rPr>
            </w:pPr>
            <w:r w:rsidRPr="00767449">
              <w:rPr>
                <w:color w:val="000000"/>
              </w:rPr>
              <w:t xml:space="preserve">           868 </w:t>
            </w:r>
          </w:p>
        </w:tc>
        <w:tc>
          <w:tcPr>
            <w:tcW w:w="0" w:type="auto"/>
            <w:tcBorders>
              <w:top w:val="nil"/>
              <w:left w:val="nil"/>
              <w:right w:val="nil"/>
            </w:tcBorders>
            <w:shd w:val="clear" w:color="auto" w:fill="auto"/>
            <w:noWrap/>
            <w:vAlign w:val="center"/>
          </w:tcPr>
          <w:p w14:paraId="1F2CCE15" w14:textId="77777777" w:rsidR="00D64922" w:rsidRPr="00767449" w:rsidRDefault="00D64922" w:rsidP="00D64922">
            <w:pPr>
              <w:spacing w:after="0"/>
              <w:jc w:val="right"/>
              <w:rPr>
                <w:color w:val="000000"/>
              </w:rPr>
            </w:pPr>
            <w:r w:rsidRPr="00767449">
              <w:rPr>
                <w:color w:val="000000"/>
              </w:rPr>
              <w:t xml:space="preserve">       63,187 </w:t>
            </w:r>
          </w:p>
        </w:tc>
        <w:tc>
          <w:tcPr>
            <w:tcW w:w="0" w:type="auto"/>
            <w:tcBorders>
              <w:top w:val="nil"/>
              <w:left w:val="nil"/>
              <w:right w:val="nil"/>
            </w:tcBorders>
            <w:shd w:val="clear" w:color="auto" w:fill="auto"/>
            <w:noWrap/>
            <w:vAlign w:val="center"/>
          </w:tcPr>
          <w:p w14:paraId="14EAC6EF" w14:textId="77777777" w:rsidR="00D64922" w:rsidRPr="00767449" w:rsidRDefault="00D64922" w:rsidP="00D64922">
            <w:pPr>
              <w:spacing w:after="0"/>
              <w:jc w:val="right"/>
              <w:rPr>
                <w:color w:val="000000"/>
              </w:rPr>
            </w:pPr>
            <w:r w:rsidRPr="00767449">
              <w:rPr>
                <w:color w:val="000000"/>
              </w:rPr>
              <w:t xml:space="preserve">       64,055 </w:t>
            </w:r>
          </w:p>
        </w:tc>
      </w:tr>
      <w:tr w:rsidR="00D64922" w:rsidRPr="00AD33A0" w14:paraId="45D1C300" w14:textId="77777777" w:rsidTr="00D64922">
        <w:trPr>
          <w:cantSplit/>
          <w:jc w:val="center"/>
        </w:trPr>
        <w:tc>
          <w:tcPr>
            <w:tcW w:w="0" w:type="auto"/>
            <w:shd w:val="clear" w:color="auto" w:fill="auto"/>
            <w:noWrap/>
            <w:vAlign w:val="bottom"/>
          </w:tcPr>
          <w:p w14:paraId="2CFB814E" w14:textId="77777777" w:rsidR="00D64922" w:rsidRPr="00767449" w:rsidRDefault="00D64922" w:rsidP="00D64922">
            <w:pPr>
              <w:keepNext/>
              <w:spacing w:after="0"/>
              <w:jc w:val="right"/>
            </w:pPr>
            <w:r w:rsidRPr="00767449">
              <w:t>2017</w:t>
            </w:r>
          </w:p>
        </w:tc>
        <w:tc>
          <w:tcPr>
            <w:tcW w:w="0" w:type="auto"/>
            <w:shd w:val="clear" w:color="auto" w:fill="auto"/>
            <w:noWrap/>
            <w:vAlign w:val="center"/>
          </w:tcPr>
          <w:p w14:paraId="479C5F9B" w14:textId="77777777" w:rsidR="00D64922" w:rsidRPr="00767449" w:rsidRDefault="00D64922" w:rsidP="00D64922">
            <w:pPr>
              <w:spacing w:after="0"/>
              <w:jc w:val="right"/>
              <w:rPr>
                <w:color w:val="000000"/>
              </w:rPr>
            </w:pPr>
            <w:r w:rsidRPr="00767449">
              <w:rPr>
                <w:color w:val="000000"/>
              </w:rPr>
              <w:t xml:space="preserve">           711 </w:t>
            </w:r>
          </w:p>
        </w:tc>
        <w:tc>
          <w:tcPr>
            <w:tcW w:w="0" w:type="auto"/>
            <w:shd w:val="clear" w:color="auto" w:fill="auto"/>
            <w:noWrap/>
            <w:vAlign w:val="center"/>
          </w:tcPr>
          <w:p w14:paraId="550CA815" w14:textId="77777777" w:rsidR="00D64922" w:rsidRPr="00767449" w:rsidRDefault="00D64922" w:rsidP="00D64922">
            <w:pPr>
              <w:spacing w:after="0"/>
              <w:jc w:val="right"/>
              <w:rPr>
                <w:color w:val="000000"/>
              </w:rPr>
            </w:pPr>
            <w:r w:rsidRPr="00767449">
              <w:rPr>
                <w:color w:val="000000"/>
              </w:rPr>
              <w:t xml:space="preserve">       48,016 </w:t>
            </w:r>
          </w:p>
        </w:tc>
        <w:tc>
          <w:tcPr>
            <w:tcW w:w="0" w:type="auto"/>
            <w:shd w:val="clear" w:color="auto" w:fill="auto"/>
            <w:noWrap/>
            <w:vAlign w:val="center"/>
          </w:tcPr>
          <w:p w14:paraId="6199013F" w14:textId="77777777" w:rsidR="00D64922" w:rsidRPr="00767449" w:rsidRDefault="00D64922" w:rsidP="00D64922">
            <w:pPr>
              <w:spacing w:after="0"/>
              <w:jc w:val="right"/>
              <w:rPr>
                <w:color w:val="000000"/>
              </w:rPr>
            </w:pPr>
            <w:r w:rsidRPr="00767449">
              <w:rPr>
                <w:color w:val="000000"/>
              </w:rPr>
              <w:t xml:space="preserve">       48,727 </w:t>
            </w:r>
          </w:p>
        </w:tc>
      </w:tr>
      <w:tr w:rsidR="00D64922" w:rsidRPr="00AD33A0" w14:paraId="23740D26" w14:textId="77777777" w:rsidTr="00D64922">
        <w:trPr>
          <w:cantSplit/>
          <w:jc w:val="center"/>
        </w:trPr>
        <w:tc>
          <w:tcPr>
            <w:tcW w:w="0" w:type="auto"/>
            <w:shd w:val="clear" w:color="auto" w:fill="auto"/>
            <w:noWrap/>
            <w:vAlign w:val="bottom"/>
          </w:tcPr>
          <w:p w14:paraId="1B32AD2C" w14:textId="77777777" w:rsidR="00D64922" w:rsidRPr="00767449" w:rsidRDefault="00D64922" w:rsidP="00D64922">
            <w:pPr>
              <w:keepNext/>
              <w:spacing w:after="0"/>
              <w:jc w:val="right"/>
            </w:pPr>
            <w:r w:rsidRPr="00767449">
              <w:t>2018</w:t>
            </w:r>
          </w:p>
        </w:tc>
        <w:tc>
          <w:tcPr>
            <w:tcW w:w="0" w:type="auto"/>
            <w:shd w:val="clear" w:color="auto" w:fill="auto"/>
            <w:noWrap/>
            <w:vAlign w:val="center"/>
          </w:tcPr>
          <w:p w14:paraId="022A201E" w14:textId="77777777" w:rsidR="00D64922" w:rsidRPr="00767449" w:rsidRDefault="00D64922" w:rsidP="00D64922">
            <w:pPr>
              <w:spacing w:after="0"/>
              <w:jc w:val="right"/>
            </w:pPr>
            <w:r w:rsidRPr="00767449">
              <w:rPr>
                <w:color w:val="000000"/>
              </w:rPr>
              <w:t xml:space="preserve">           604 </w:t>
            </w:r>
          </w:p>
        </w:tc>
        <w:tc>
          <w:tcPr>
            <w:tcW w:w="0" w:type="auto"/>
            <w:shd w:val="clear" w:color="auto" w:fill="auto"/>
            <w:noWrap/>
            <w:vAlign w:val="center"/>
          </w:tcPr>
          <w:p w14:paraId="251EDC0B" w14:textId="77777777" w:rsidR="00D64922" w:rsidRPr="00767449" w:rsidRDefault="00D64922" w:rsidP="00D64922">
            <w:pPr>
              <w:spacing w:after="0"/>
              <w:jc w:val="right"/>
            </w:pPr>
            <w:r w:rsidRPr="00767449">
              <w:rPr>
                <w:color w:val="000000"/>
              </w:rPr>
              <w:t xml:space="preserve">       14,546 </w:t>
            </w:r>
          </w:p>
        </w:tc>
        <w:tc>
          <w:tcPr>
            <w:tcW w:w="0" w:type="auto"/>
            <w:shd w:val="clear" w:color="auto" w:fill="auto"/>
            <w:noWrap/>
            <w:vAlign w:val="center"/>
          </w:tcPr>
          <w:p w14:paraId="2BEC4DDE" w14:textId="77777777" w:rsidR="00D64922" w:rsidRPr="00767449" w:rsidRDefault="00D64922" w:rsidP="00D64922">
            <w:pPr>
              <w:spacing w:after="0"/>
              <w:jc w:val="right"/>
            </w:pPr>
            <w:r w:rsidRPr="00767449">
              <w:rPr>
                <w:color w:val="000000"/>
              </w:rPr>
              <w:t xml:space="preserve">       15,150 </w:t>
            </w:r>
          </w:p>
        </w:tc>
      </w:tr>
      <w:tr w:rsidR="00D64922" w:rsidRPr="00AD33A0" w14:paraId="1DEB6EA4" w14:textId="77777777" w:rsidTr="00D64922">
        <w:trPr>
          <w:cantSplit/>
          <w:jc w:val="center"/>
        </w:trPr>
        <w:tc>
          <w:tcPr>
            <w:tcW w:w="0" w:type="auto"/>
            <w:shd w:val="clear" w:color="auto" w:fill="auto"/>
            <w:noWrap/>
            <w:vAlign w:val="bottom"/>
          </w:tcPr>
          <w:p w14:paraId="362939EE" w14:textId="77777777" w:rsidR="00D64922" w:rsidRPr="00767449" w:rsidRDefault="00D64922" w:rsidP="00D64922">
            <w:pPr>
              <w:keepNext/>
              <w:spacing w:after="0"/>
              <w:jc w:val="right"/>
            </w:pPr>
            <w:r w:rsidRPr="00767449">
              <w:t>2019</w:t>
            </w:r>
          </w:p>
        </w:tc>
        <w:tc>
          <w:tcPr>
            <w:tcW w:w="0" w:type="auto"/>
            <w:shd w:val="clear" w:color="auto" w:fill="auto"/>
            <w:noWrap/>
            <w:vAlign w:val="center"/>
          </w:tcPr>
          <w:p w14:paraId="66A0321B" w14:textId="77777777" w:rsidR="00D64922" w:rsidRPr="00767449" w:rsidRDefault="00D64922" w:rsidP="00D64922">
            <w:pPr>
              <w:spacing w:after="0"/>
              <w:jc w:val="right"/>
            </w:pPr>
            <w:r w:rsidRPr="00767449">
              <w:rPr>
                <w:color w:val="000000"/>
              </w:rPr>
              <w:t xml:space="preserve">       1,194 </w:t>
            </w:r>
          </w:p>
        </w:tc>
        <w:tc>
          <w:tcPr>
            <w:tcW w:w="0" w:type="auto"/>
            <w:shd w:val="clear" w:color="auto" w:fill="auto"/>
            <w:noWrap/>
            <w:vAlign w:val="center"/>
          </w:tcPr>
          <w:p w14:paraId="2AAF1D10" w14:textId="77777777" w:rsidR="00D64922" w:rsidRPr="00767449" w:rsidRDefault="00D64922" w:rsidP="00D64922">
            <w:pPr>
              <w:spacing w:after="0"/>
              <w:jc w:val="right"/>
            </w:pPr>
            <w:r w:rsidRPr="00767449">
              <w:rPr>
                <w:color w:val="000000"/>
              </w:rPr>
              <w:t xml:space="preserve">       14,522 </w:t>
            </w:r>
          </w:p>
        </w:tc>
        <w:tc>
          <w:tcPr>
            <w:tcW w:w="0" w:type="auto"/>
            <w:shd w:val="clear" w:color="auto" w:fill="auto"/>
            <w:noWrap/>
            <w:vAlign w:val="center"/>
          </w:tcPr>
          <w:p w14:paraId="1AFAADD4" w14:textId="77777777" w:rsidR="00D64922" w:rsidRPr="00767449" w:rsidRDefault="00D64922" w:rsidP="00D64922">
            <w:pPr>
              <w:spacing w:after="0"/>
              <w:jc w:val="right"/>
            </w:pPr>
            <w:r w:rsidRPr="00767449">
              <w:rPr>
                <w:color w:val="000000"/>
              </w:rPr>
              <w:t xml:space="preserve">       15,716 </w:t>
            </w:r>
          </w:p>
        </w:tc>
      </w:tr>
      <w:tr w:rsidR="00D64922" w:rsidRPr="00AD33A0" w14:paraId="21A36D0B" w14:textId="77777777" w:rsidTr="00D64922">
        <w:trPr>
          <w:cantSplit/>
          <w:jc w:val="center"/>
        </w:trPr>
        <w:tc>
          <w:tcPr>
            <w:tcW w:w="0" w:type="auto"/>
            <w:shd w:val="clear" w:color="auto" w:fill="auto"/>
            <w:noWrap/>
            <w:vAlign w:val="bottom"/>
          </w:tcPr>
          <w:p w14:paraId="6C004E23" w14:textId="77777777" w:rsidR="00D64922" w:rsidRPr="00767449" w:rsidRDefault="00D64922" w:rsidP="00D64922">
            <w:pPr>
              <w:keepNext/>
              <w:spacing w:after="0"/>
              <w:jc w:val="right"/>
            </w:pPr>
            <w:r w:rsidRPr="00767449">
              <w:t>2020</w:t>
            </w:r>
          </w:p>
        </w:tc>
        <w:tc>
          <w:tcPr>
            <w:tcW w:w="0" w:type="auto"/>
            <w:shd w:val="clear" w:color="auto" w:fill="auto"/>
            <w:noWrap/>
            <w:vAlign w:val="center"/>
          </w:tcPr>
          <w:p w14:paraId="62C27645" w14:textId="77777777" w:rsidR="00D64922" w:rsidRPr="00767449" w:rsidDel="00BE369C" w:rsidRDefault="00D64922" w:rsidP="00D64922">
            <w:pPr>
              <w:spacing w:after="0"/>
              <w:jc w:val="right"/>
            </w:pPr>
            <w:r w:rsidRPr="00767449">
              <w:rPr>
                <w:color w:val="000000"/>
              </w:rPr>
              <w:t xml:space="preserve">       1,748 </w:t>
            </w:r>
          </w:p>
        </w:tc>
        <w:tc>
          <w:tcPr>
            <w:tcW w:w="0" w:type="auto"/>
            <w:shd w:val="clear" w:color="auto" w:fill="auto"/>
            <w:noWrap/>
            <w:vAlign w:val="center"/>
          </w:tcPr>
          <w:p w14:paraId="59402216" w14:textId="77777777" w:rsidR="00D64922" w:rsidRPr="00767449" w:rsidRDefault="00D64922" w:rsidP="00D64922">
            <w:pPr>
              <w:spacing w:after="0"/>
              <w:jc w:val="right"/>
            </w:pPr>
            <w:r w:rsidRPr="00767449">
              <w:rPr>
                <w:color w:val="000000"/>
              </w:rPr>
              <w:t xml:space="preserve">          5,093 </w:t>
            </w:r>
          </w:p>
        </w:tc>
        <w:tc>
          <w:tcPr>
            <w:tcW w:w="0" w:type="auto"/>
            <w:shd w:val="clear" w:color="auto" w:fill="auto"/>
            <w:noWrap/>
            <w:vAlign w:val="center"/>
          </w:tcPr>
          <w:p w14:paraId="0C688AD9" w14:textId="77777777" w:rsidR="00D64922" w:rsidRPr="00767449" w:rsidRDefault="00D64922" w:rsidP="00D64922">
            <w:pPr>
              <w:spacing w:after="0"/>
              <w:jc w:val="right"/>
            </w:pPr>
            <w:r w:rsidRPr="00767449">
              <w:rPr>
                <w:color w:val="000000"/>
              </w:rPr>
              <w:t xml:space="preserve">          6,841 </w:t>
            </w:r>
          </w:p>
        </w:tc>
      </w:tr>
      <w:tr w:rsidR="00D64922" w:rsidRPr="00AD33A0" w14:paraId="1C7DAA92" w14:textId="77777777" w:rsidTr="00D64922">
        <w:trPr>
          <w:cantSplit/>
          <w:jc w:val="center"/>
        </w:trPr>
        <w:tc>
          <w:tcPr>
            <w:tcW w:w="0" w:type="auto"/>
            <w:shd w:val="clear" w:color="auto" w:fill="auto"/>
            <w:noWrap/>
            <w:vAlign w:val="bottom"/>
          </w:tcPr>
          <w:p w14:paraId="159AFA0B" w14:textId="77777777" w:rsidR="00D64922" w:rsidRPr="00767449" w:rsidRDefault="00D64922" w:rsidP="00D64922">
            <w:pPr>
              <w:keepNext/>
              <w:spacing w:after="0"/>
              <w:jc w:val="right"/>
            </w:pPr>
            <w:r w:rsidRPr="00767449">
              <w:t>2021</w:t>
            </w:r>
          </w:p>
        </w:tc>
        <w:tc>
          <w:tcPr>
            <w:tcW w:w="0" w:type="auto"/>
            <w:shd w:val="clear" w:color="auto" w:fill="auto"/>
            <w:noWrap/>
            <w:vAlign w:val="center"/>
          </w:tcPr>
          <w:p w14:paraId="75773090" w14:textId="77777777" w:rsidR="00D64922" w:rsidRPr="00767449" w:rsidRDefault="00D64922" w:rsidP="00D64922">
            <w:pPr>
              <w:spacing w:after="0"/>
              <w:jc w:val="right"/>
            </w:pPr>
            <w:r w:rsidRPr="00767449">
              <w:rPr>
                <w:color w:val="000000"/>
              </w:rPr>
              <w:t xml:space="preserve">       1,407 </w:t>
            </w:r>
          </w:p>
        </w:tc>
        <w:tc>
          <w:tcPr>
            <w:tcW w:w="0" w:type="auto"/>
            <w:shd w:val="clear" w:color="auto" w:fill="auto"/>
            <w:noWrap/>
            <w:vAlign w:val="center"/>
          </w:tcPr>
          <w:p w14:paraId="788F09D5" w14:textId="77777777" w:rsidR="00D64922" w:rsidRPr="00767449" w:rsidRDefault="00D64922" w:rsidP="00D64922">
            <w:pPr>
              <w:spacing w:after="0"/>
              <w:jc w:val="right"/>
            </w:pPr>
            <w:r w:rsidRPr="00767449">
              <w:rPr>
                <w:color w:val="000000"/>
              </w:rPr>
              <w:t xml:space="preserve">       17,769 </w:t>
            </w:r>
          </w:p>
        </w:tc>
        <w:tc>
          <w:tcPr>
            <w:tcW w:w="0" w:type="auto"/>
            <w:shd w:val="clear" w:color="auto" w:fill="auto"/>
            <w:noWrap/>
            <w:vAlign w:val="center"/>
          </w:tcPr>
          <w:p w14:paraId="22792498" w14:textId="77777777" w:rsidR="00D64922" w:rsidRPr="00767449" w:rsidRDefault="00D64922" w:rsidP="00D64922">
            <w:pPr>
              <w:spacing w:after="0"/>
              <w:jc w:val="right"/>
              <w:rPr>
                <w:color w:val="000000"/>
              </w:rPr>
            </w:pPr>
            <w:r w:rsidRPr="00767449">
              <w:rPr>
                <w:color w:val="000000"/>
              </w:rPr>
              <w:t xml:space="preserve">       19,176 </w:t>
            </w:r>
          </w:p>
        </w:tc>
      </w:tr>
      <w:tr w:rsidR="00D64922" w:rsidRPr="00AD33A0" w14:paraId="55F900FD" w14:textId="77777777" w:rsidTr="00D64922">
        <w:trPr>
          <w:cantSplit/>
          <w:jc w:val="center"/>
        </w:trPr>
        <w:tc>
          <w:tcPr>
            <w:tcW w:w="0" w:type="auto"/>
            <w:tcBorders>
              <w:bottom w:val="single" w:sz="4" w:space="0" w:color="auto"/>
            </w:tcBorders>
            <w:shd w:val="clear" w:color="auto" w:fill="auto"/>
            <w:noWrap/>
            <w:vAlign w:val="bottom"/>
          </w:tcPr>
          <w:p w14:paraId="1C05643B" w14:textId="77777777" w:rsidR="00D64922" w:rsidRPr="00767449" w:rsidRDefault="00D64922" w:rsidP="00D64922">
            <w:pPr>
              <w:keepNext/>
              <w:spacing w:after="0"/>
              <w:jc w:val="right"/>
            </w:pPr>
            <w:r w:rsidRPr="00767449">
              <w:t>2022</w:t>
            </w:r>
          </w:p>
        </w:tc>
        <w:tc>
          <w:tcPr>
            <w:tcW w:w="0" w:type="auto"/>
            <w:tcBorders>
              <w:bottom w:val="single" w:sz="4" w:space="0" w:color="auto"/>
            </w:tcBorders>
            <w:shd w:val="clear" w:color="auto" w:fill="auto"/>
            <w:noWrap/>
            <w:vAlign w:val="center"/>
          </w:tcPr>
          <w:p w14:paraId="15E2DFF6" w14:textId="77777777" w:rsidR="00D64922" w:rsidRPr="00767449" w:rsidRDefault="00D64922" w:rsidP="00D64922">
            <w:pPr>
              <w:spacing w:after="0"/>
              <w:jc w:val="right"/>
            </w:pPr>
            <w:r w:rsidRPr="00767449">
              <w:rPr>
                <w:color w:val="000000"/>
              </w:rPr>
              <w:t xml:space="preserve">       1,575 </w:t>
            </w:r>
          </w:p>
        </w:tc>
        <w:tc>
          <w:tcPr>
            <w:tcW w:w="0" w:type="auto"/>
            <w:tcBorders>
              <w:bottom w:val="single" w:sz="4" w:space="0" w:color="auto"/>
            </w:tcBorders>
            <w:shd w:val="clear" w:color="auto" w:fill="auto"/>
            <w:noWrap/>
            <w:vAlign w:val="center"/>
          </w:tcPr>
          <w:p w14:paraId="3BB6A082" w14:textId="77777777" w:rsidR="00D64922" w:rsidRPr="00767449" w:rsidRDefault="00D64922" w:rsidP="00D64922">
            <w:pPr>
              <w:spacing w:after="0"/>
              <w:jc w:val="right"/>
            </w:pPr>
            <w:r w:rsidRPr="00767449">
              <w:rPr>
                <w:color w:val="000000"/>
              </w:rPr>
              <w:t xml:space="preserve">       21,643 </w:t>
            </w:r>
          </w:p>
        </w:tc>
        <w:tc>
          <w:tcPr>
            <w:tcW w:w="0" w:type="auto"/>
            <w:tcBorders>
              <w:bottom w:val="single" w:sz="4" w:space="0" w:color="auto"/>
            </w:tcBorders>
            <w:shd w:val="clear" w:color="auto" w:fill="auto"/>
            <w:noWrap/>
            <w:vAlign w:val="center"/>
          </w:tcPr>
          <w:p w14:paraId="68386148" w14:textId="77777777" w:rsidR="00D64922" w:rsidRPr="00767449" w:rsidRDefault="00D64922" w:rsidP="00D64922">
            <w:pPr>
              <w:spacing w:after="0"/>
              <w:jc w:val="right"/>
              <w:rPr>
                <w:color w:val="000000"/>
              </w:rPr>
            </w:pPr>
            <w:r w:rsidRPr="00767449">
              <w:rPr>
                <w:color w:val="000000"/>
              </w:rPr>
              <w:t xml:space="preserve">       23,218 </w:t>
            </w:r>
          </w:p>
        </w:tc>
      </w:tr>
    </w:tbl>
    <w:p w14:paraId="4CA7D116" w14:textId="77777777" w:rsidR="00D64922" w:rsidRDefault="00D64922" w:rsidP="00D64922">
      <w:pPr>
        <w:spacing w:line="259" w:lineRule="auto"/>
      </w:pPr>
      <w:r>
        <w:br w:type="page"/>
      </w:r>
    </w:p>
    <w:p w14:paraId="5D0D1766" w14:textId="77777777" w:rsidR="00D64922" w:rsidRDefault="00D64922" w:rsidP="00D64922">
      <w:r w:rsidRPr="007314A2">
        <w:lastRenderedPageBreak/>
        <w:t xml:space="preserve">Table 2.5. Weight of </w:t>
      </w:r>
      <w:proofErr w:type="spellStart"/>
      <w:r w:rsidRPr="007314A2">
        <w:t>groundfish</w:t>
      </w:r>
      <w:proofErr w:type="spellEnd"/>
      <w:r w:rsidRPr="007314A2">
        <w:t xml:space="preserve"> bycatch (t), discarded (D) and retained (R), for 2018 – 2022 for GOA Pacific cod as target species (AKF</w:t>
      </w:r>
      <w:r>
        <w:t>IN; as of 2022-10-25</w:t>
      </w:r>
      <w:r w:rsidRPr="007314A2">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20"/>
        <w:gridCol w:w="720"/>
        <w:gridCol w:w="720"/>
        <w:gridCol w:w="720"/>
        <w:gridCol w:w="720"/>
        <w:gridCol w:w="720"/>
        <w:gridCol w:w="720"/>
        <w:gridCol w:w="720"/>
        <w:gridCol w:w="720"/>
        <w:gridCol w:w="720"/>
        <w:gridCol w:w="720"/>
      </w:tblGrid>
      <w:tr w:rsidR="00D64922" w:rsidRPr="007314A2" w14:paraId="2057160D" w14:textId="77777777" w:rsidTr="00D64922">
        <w:trPr>
          <w:trHeight w:val="134"/>
        </w:trPr>
        <w:tc>
          <w:tcPr>
            <w:tcW w:w="1440" w:type="dxa"/>
            <w:tcBorders>
              <w:top w:val="nil"/>
              <w:left w:val="nil"/>
              <w:bottom w:val="nil"/>
              <w:right w:val="nil"/>
            </w:tcBorders>
            <w:shd w:val="clear" w:color="auto" w:fill="auto"/>
            <w:vAlign w:val="center"/>
          </w:tcPr>
          <w:p w14:paraId="5A479F29" w14:textId="77777777" w:rsidR="00D64922" w:rsidRPr="007314A2" w:rsidRDefault="00D64922" w:rsidP="00D64922">
            <w:pPr>
              <w:autoSpaceDE w:val="0"/>
              <w:autoSpaceDN w:val="0"/>
              <w:adjustRightInd w:val="0"/>
              <w:spacing w:after="0"/>
              <w:jc w:val="center"/>
              <w:rPr>
                <w:rFonts w:eastAsia="Calibri"/>
                <w:b/>
                <w:color w:val="000000"/>
                <w:sz w:val="18"/>
                <w:szCs w:val="18"/>
              </w:rPr>
            </w:pPr>
          </w:p>
        </w:tc>
        <w:tc>
          <w:tcPr>
            <w:tcW w:w="1440" w:type="dxa"/>
            <w:gridSpan w:val="2"/>
            <w:tcBorders>
              <w:top w:val="nil"/>
              <w:left w:val="nil"/>
              <w:bottom w:val="nil"/>
              <w:right w:val="nil"/>
            </w:tcBorders>
            <w:shd w:val="clear" w:color="auto" w:fill="auto"/>
            <w:vAlign w:val="center"/>
          </w:tcPr>
          <w:p w14:paraId="08B1D272" w14:textId="77777777" w:rsidR="00D64922" w:rsidRPr="007314A2" w:rsidRDefault="00D64922"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2018</w:t>
            </w:r>
          </w:p>
        </w:tc>
        <w:tc>
          <w:tcPr>
            <w:tcW w:w="1440" w:type="dxa"/>
            <w:gridSpan w:val="2"/>
            <w:tcBorders>
              <w:top w:val="nil"/>
              <w:left w:val="nil"/>
              <w:bottom w:val="nil"/>
              <w:right w:val="nil"/>
            </w:tcBorders>
            <w:shd w:val="clear" w:color="auto" w:fill="auto"/>
            <w:vAlign w:val="center"/>
          </w:tcPr>
          <w:p w14:paraId="28E31E21" w14:textId="77777777" w:rsidR="00D64922" w:rsidRPr="007314A2" w:rsidRDefault="00D64922"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2019</w:t>
            </w:r>
          </w:p>
        </w:tc>
        <w:tc>
          <w:tcPr>
            <w:tcW w:w="1440" w:type="dxa"/>
            <w:gridSpan w:val="2"/>
            <w:tcBorders>
              <w:top w:val="nil"/>
              <w:left w:val="nil"/>
              <w:bottom w:val="nil"/>
              <w:right w:val="nil"/>
            </w:tcBorders>
            <w:shd w:val="clear" w:color="auto" w:fill="auto"/>
            <w:vAlign w:val="center"/>
          </w:tcPr>
          <w:p w14:paraId="2C07B31A" w14:textId="77777777" w:rsidR="00D64922" w:rsidRPr="007314A2" w:rsidRDefault="00D64922"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2020</w:t>
            </w:r>
          </w:p>
        </w:tc>
        <w:tc>
          <w:tcPr>
            <w:tcW w:w="1440" w:type="dxa"/>
            <w:gridSpan w:val="2"/>
            <w:tcBorders>
              <w:top w:val="nil"/>
              <w:left w:val="nil"/>
              <w:bottom w:val="nil"/>
              <w:right w:val="nil"/>
            </w:tcBorders>
            <w:shd w:val="clear" w:color="auto" w:fill="auto"/>
            <w:vAlign w:val="center"/>
          </w:tcPr>
          <w:p w14:paraId="3E6EC17D" w14:textId="77777777" w:rsidR="00D64922" w:rsidRPr="007314A2" w:rsidRDefault="00D64922"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2021</w:t>
            </w:r>
          </w:p>
        </w:tc>
        <w:tc>
          <w:tcPr>
            <w:tcW w:w="1440" w:type="dxa"/>
            <w:gridSpan w:val="2"/>
            <w:tcBorders>
              <w:top w:val="nil"/>
              <w:left w:val="nil"/>
              <w:bottom w:val="nil"/>
              <w:right w:val="single" w:sz="4" w:space="0" w:color="auto"/>
            </w:tcBorders>
            <w:shd w:val="clear" w:color="auto" w:fill="auto"/>
            <w:vAlign w:val="center"/>
          </w:tcPr>
          <w:p w14:paraId="3A01B878" w14:textId="77777777" w:rsidR="00D64922" w:rsidRPr="007314A2" w:rsidRDefault="00D64922"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2022</w:t>
            </w:r>
          </w:p>
        </w:tc>
        <w:tc>
          <w:tcPr>
            <w:tcW w:w="720" w:type="dxa"/>
            <w:vMerge w:val="restart"/>
            <w:tcBorders>
              <w:top w:val="nil"/>
              <w:left w:val="single" w:sz="4" w:space="0" w:color="auto"/>
              <w:right w:val="nil"/>
            </w:tcBorders>
            <w:shd w:val="clear" w:color="auto" w:fill="auto"/>
            <w:vAlign w:val="center"/>
          </w:tcPr>
          <w:p w14:paraId="6F0EA82F" w14:textId="77777777" w:rsidR="00D64922" w:rsidRPr="007314A2" w:rsidRDefault="00D64922" w:rsidP="00D64922">
            <w:pPr>
              <w:autoSpaceDE w:val="0"/>
              <w:autoSpaceDN w:val="0"/>
              <w:adjustRightInd w:val="0"/>
              <w:spacing w:after="0"/>
              <w:jc w:val="center"/>
              <w:rPr>
                <w:rFonts w:eastAsia="Calibri"/>
                <w:b/>
                <w:color w:val="000000"/>
                <w:sz w:val="18"/>
                <w:szCs w:val="18"/>
              </w:rPr>
            </w:pPr>
            <w:commentRangeStart w:id="293"/>
            <w:r>
              <w:rPr>
                <w:rFonts w:eastAsia="Calibri"/>
                <w:b/>
                <w:color w:val="000000"/>
                <w:sz w:val="18"/>
                <w:szCs w:val="18"/>
              </w:rPr>
              <w:t>Total</w:t>
            </w:r>
            <w:commentRangeEnd w:id="293"/>
            <w:r w:rsidR="000F0A39">
              <w:rPr>
                <w:rStyle w:val="CommentReference"/>
              </w:rPr>
              <w:commentReference w:id="293"/>
            </w:r>
          </w:p>
        </w:tc>
      </w:tr>
      <w:tr w:rsidR="00D64922" w:rsidRPr="007314A2" w14:paraId="31EBAA40" w14:textId="77777777" w:rsidTr="00D64922">
        <w:trPr>
          <w:trHeight w:val="134"/>
        </w:trPr>
        <w:tc>
          <w:tcPr>
            <w:tcW w:w="1440" w:type="dxa"/>
            <w:tcBorders>
              <w:top w:val="nil"/>
              <w:left w:val="nil"/>
              <w:bottom w:val="single" w:sz="4" w:space="0" w:color="auto"/>
              <w:right w:val="nil"/>
            </w:tcBorders>
            <w:shd w:val="clear" w:color="auto" w:fill="auto"/>
            <w:vAlign w:val="center"/>
          </w:tcPr>
          <w:p w14:paraId="47F5B7AE" w14:textId="77777777" w:rsidR="00D64922" w:rsidRPr="007314A2" w:rsidRDefault="00D64922" w:rsidP="00D64922">
            <w:pPr>
              <w:autoSpaceDE w:val="0"/>
              <w:autoSpaceDN w:val="0"/>
              <w:adjustRightInd w:val="0"/>
              <w:spacing w:after="0"/>
              <w:jc w:val="center"/>
              <w:rPr>
                <w:rFonts w:eastAsia="Calibri"/>
                <w:b/>
                <w:color w:val="000000"/>
                <w:sz w:val="18"/>
                <w:szCs w:val="18"/>
              </w:rPr>
            </w:pPr>
          </w:p>
        </w:tc>
        <w:tc>
          <w:tcPr>
            <w:tcW w:w="720" w:type="dxa"/>
            <w:tcBorders>
              <w:top w:val="nil"/>
              <w:left w:val="nil"/>
              <w:bottom w:val="single" w:sz="4" w:space="0" w:color="auto"/>
              <w:right w:val="nil"/>
            </w:tcBorders>
            <w:shd w:val="clear" w:color="auto" w:fill="auto"/>
            <w:vAlign w:val="center"/>
          </w:tcPr>
          <w:p w14:paraId="38946893"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307CAB7E"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39CBBD51"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582A9D46"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75E05FE4"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3BCBA963"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0F2E02AD"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732953CD"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1380DF14"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single" w:sz="4" w:space="0" w:color="auto"/>
            </w:tcBorders>
            <w:shd w:val="clear" w:color="auto" w:fill="auto"/>
            <w:vAlign w:val="center"/>
          </w:tcPr>
          <w:p w14:paraId="51FAC2A1"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vMerge/>
            <w:tcBorders>
              <w:left w:val="single" w:sz="4" w:space="0" w:color="auto"/>
              <w:bottom w:val="single" w:sz="4" w:space="0" w:color="auto"/>
              <w:right w:val="nil"/>
            </w:tcBorders>
            <w:shd w:val="clear" w:color="auto" w:fill="auto"/>
            <w:vAlign w:val="center"/>
          </w:tcPr>
          <w:p w14:paraId="1C097574" w14:textId="77777777" w:rsidR="00D64922" w:rsidRPr="007314A2" w:rsidRDefault="00D64922" w:rsidP="00D64922">
            <w:pPr>
              <w:autoSpaceDE w:val="0"/>
              <w:autoSpaceDN w:val="0"/>
              <w:adjustRightInd w:val="0"/>
              <w:spacing w:after="0"/>
              <w:jc w:val="center"/>
              <w:rPr>
                <w:rFonts w:eastAsia="Calibri"/>
                <w:b/>
                <w:color w:val="000000"/>
                <w:sz w:val="18"/>
                <w:szCs w:val="18"/>
              </w:rPr>
            </w:pPr>
          </w:p>
        </w:tc>
      </w:tr>
      <w:tr w:rsidR="00D64922" w:rsidRPr="007314A2" w14:paraId="48498AF9" w14:textId="77777777" w:rsidTr="00D64922">
        <w:trPr>
          <w:trHeight w:val="107"/>
        </w:trPr>
        <w:tc>
          <w:tcPr>
            <w:tcW w:w="1440" w:type="dxa"/>
            <w:tcBorders>
              <w:top w:val="single" w:sz="4" w:space="0" w:color="auto"/>
              <w:left w:val="nil"/>
              <w:bottom w:val="nil"/>
              <w:right w:val="nil"/>
            </w:tcBorders>
            <w:vAlign w:val="center"/>
          </w:tcPr>
          <w:p w14:paraId="38EF1B30"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skate, other</w:t>
            </w:r>
          </w:p>
        </w:tc>
        <w:tc>
          <w:tcPr>
            <w:tcW w:w="720" w:type="dxa"/>
            <w:tcBorders>
              <w:top w:val="single" w:sz="4" w:space="0" w:color="auto"/>
              <w:left w:val="nil"/>
              <w:bottom w:val="nil"/>
              <w:right w:val="nil"/>
            </w:tcBorders>
            <w:vAlign w:val="center"/>
          </w:tcPr>
          <w:p w14:paraId="47F2D44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168.41</w:t>
            </w:r>
          </w:p>
        </w:tc>
        <w:tc>
          <w:tcPr>
            <w:tcW w:w="720" w:type="dxa"/>
            <w:tcBorders>
              <w:top w:val="single" w:sz="4" w:space="0" w:color="auto"/>
              <w:left w:val="nil"/>
              <w:bottom w:val="nil"/>
              <w:right w:val="nil"/>
            </w:tcBorders>
            <w:vAlign w:val="center"/>
          </w:tcPr>
          <w:p w14:paraId="49C6B1D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12.86</w:t>
            </w:r>
          </w:p>
        </w:tc>
        <w:tc>
          <w:tcPr>
            <w:tcW w:w="720" w:type="dxa"/>
            <w:tcBorders>
              <w:top w:val="single" w:sz="4" w:space="0" w:color="auto"/>
              <w:left w:val="nil"/>
              <w:bottom w:val="nil"/>
              <w:right w:val="nil"/>
            </w:tcBorders>
            <w:vAlign w:val="center"/>
          </w:tcPr>
          <w:p w14:paraId="66A0425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202.31</w:t>
            </w:r>
          </w:p>
        </w:tc>
        <w:tc>
          <w:tcPr>
            <w:tcW w:w="720" w:type="dxa"/>
            <w:tcBorders>
              <w:top w:val="single" w:sz="4" w:space="0" w:color="auto"/>
              <w:left w:val="nil"/>
              <w:bottom w:val="nil"/>
              <w:right w:val="nil"/>
            </w:tcBorders>
            <w:vAlign w:val="center"/>
          </w:tcPr>
          <w:p w14:paraId="2D1EE6C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32.58</w:t>
            </w:r>
          </w:p>
        </w:tc>
        <w:tc>
          <w:tcPr>
            <w:tcW w:w="720" w:type="dxa"/>
            <w:tcBorders>
              <w:top w:val="single" w:sz="4" w:space="0" w:color="auto"/>
              <w:left w:val="nil"/>
              <w:bottom w:val="nil"/>
              <w:right w:val="nil"/>
            </w:tcBorders>
            <w:vAlign w:val="center"/>
          </w:tcPr>
          <w:p w14:paraId="1587C62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3.80</w:t>
            </w:r>
          </w:p>
        </w:tc>
        <w:tc>
          <w:tcPr>
            <w:tcW w:w="720" w:type="dxa"/>
            <w:tcBorders>
              <w:top w:val="single" w:sz="4" w:space="0" w:color="auto"/>
              <w:left w:val="nil"/>
              <w:bottom w:val="nil"/>
              <w:right w:val="nil"/>
            </w:tcBorders>
            <w:vAlign w:val="center"/>
          </w:tcPr>
          <w:p w14:paraId="14C9443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nil"/>
              <w:left w:val="nil"/>
              <w:bottom w:val="nil"/>
              <w:right w:val="nil"/>
            </w:tcBorders>
            <w:shd w:val="clear" w:color="auto" w:fill="auto"/>
            <w:vAlign w:val="center"/>
          </w:tcPr>
          <w:p w14:paraId="084AFCD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269.30</w:t>
            </w:r>
          </w:p>
        </w:tc>
        <w:tc>
          <w:tcPr>
            <w:tcW w:w="720" w:type="dxa"/>
            <w:tcBorders>
              <w:top w:val="nil"/>
              <w:left w:val="nil"/>
              <w:bottom w:val="nil"/>
              <w:right w:val="nil"/>
            </w:tcBorders>
            <w:shd w:val="clear" w:color="auto" w:fill="auto"/>
            <w:vAlign w:val="center"/>
          </w:tcPr>
          <w:p w14:paraId="3FD1F46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18.01</w:t>
            </w:r>
          </w:p>
        </w:tc>
        <w:tc>
          <w:tcPr>
            <w:tcW w:w="720" w:type="dxa"/>
            <w:tcBorders>
              <w:top w:val="nil"/>
              <w:left w:val="nil"/>
              <w:bottom w:val="nil"/>
              <w:right w:val="nil"/>
            </w:tcBorders>
            <w:shd w:val="clear" w:color="auto" w:fill="auto"/>
            <w:vAlign w:val="center"/>
          </w:tcPr>
          <w:p w14:paraId="7499233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116.10</w:t>
            </w:r>
          </w:p>
        </w:tc>
        <w:tc>
          <w:tcPr>
            <w:tcW w:w="720" w:type="dxa"/>
            <w:tcBorders>
              <w:top w:val="single" w:sz="4" w:space="0" w:color="auto"/>
              <w:left w:val="nil"/>
              <w:bottom w:val="nil"/>
              <w:right w:val="single" w:sz="4" w:space="0" w:color="auto"/>
            </w:tcBorders>
            <w:shd w:val="clear" w:color="auto" w:fill="auto"/>
            <w:vAlign w:val="center"/>
          </w:tcPr>
          <w:p w14:paraId="31EA2B5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single" w:sz="4" w:space="0" w:color="auto"/>
              <w:bottom w:val="nil"/>
              <w:right w:val="nil"/>
            </w:tcBorders>
            <w:shd w:val="clear" w:color="auto" w:fill="auto"/>
            <w:vAlign w:val="center"/>
          </w:tcPr>
          <w:p w14:paraId="7F8C669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823.61</w:t>
            </w:r>
          </w:p>
        </w:tc>
      </w:tr>
      <w:tr w:rsidR="00D64922" w:rsidRPr="007314A2" w14:paraId="7C04DC03" w14:textId="77777777" w:rsidTr="00D64922">
        <w:trPr>
          <w:trHeight w:val="170"/>
        </w:trPr>
        <w:tc>
          <w:tcPr>
            <w:tcW w:w="1440" w:type="dxa"/>
            <w:tcBorders>
              <w:top w:val="nil"/>
              <w:left w:val="nil"/>
              <w:bottom w:val="nil"/>
              <w:right w:val="nil"/>
            </w:tcBorders>
            <w:vAlign w:val="center"/>
          </w:tcPr>
          <w:p w14:paraId="486548B3"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big skate</w:t>
            </w:r>
          </w:p>
        </w:tc>
        <w:tc>
          <w:tcPr>
            <w:tcW w:w="720" w:type="dxa"/>
            <w:tcBorders>
              <w:top w:val="nil"/>
              <w:left w:val="nil"/>
              <w:bottom w:val="nil"/>
              <w:right w:val="nil"/>
            </w:tcBorders>
            <w:vAlign w:val="center"/>
          </w:tcPr>
          <w:p w14:paraId="70A2D77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53.02</w:t>
            </w:r>
          </w:p>
        </w:tc>
        <w:tc>
          <w:tcPr>
            <w:tcW w:w="720" w:type="dxa"/>
            <w:tcBorders>
              <w:top w:val="nil"/>
              <w:left w:val="nil"/>
              <w:bottom w:val="nil"/>
              <w:right w:val="nil"/>
            </w:tcBorders>
            <w:vAlign w:val="center"/>
          </w:tcPr>
          <w:p w14:paraId="3231B5C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20.65</w:t>
            </w:r>
          </w:p>
        </w:tc>
        <w:tc>
          <w:tcPr>
            <w:tcW w:w="720" w:type="dxa"/>
            <w:tcBorders>
              <w:top w:val="nil"/>
              <w:left w:val="nil"/>
              <w:bottom w:val="nil"/>
              <w:right w:val="nil"/>
            </w:tcBorders>
            <w:vAlign w:val="center"/>
          </w:tcPr>
          <w:p w14:paraId="38180F6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133.53</w:t>
            </w:r>
          </w:p>
        </w:tc>
        <w:tc>
          <w:tcPr>
            <w:tcW w:w="720" w:type="dxa"/>
            <w:tcBorders>
              <w:top w:val="nil"/>
              <w:left w:val="nil"/>
              <w:bottom w:val="nil"/>
              <w:right w:val="nil"/>
            </w:tcBorders>
            <w:vAlign w:val="center"/>
          </w:tcPr>
          <w:p w14:paraId="0E14AAE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29.95</w:t>
            </w:r>
          </w:p>
        </w:tc>
        <w:tc>
          <w:tcPr>
            <w:tcW w:w="720" w:type="dxa"/>
            <w:tcBorders>
              <w:top w:val="nil"/>
              <w:left w:val="nil"/>
              <w:bottom w:val="nil"/>
              <w:right w:val="nil"/>
            </w:tcBorders>
            <w:vAlign w:val="center"/>
          </w:tcPr>
          <w:p w14:paraId="49ED45B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3.51</w:t>
            </w:r>
          </w:p>
        </w:tc>
        <w:tc>
          <w:tcPr>
            <w:tcW w:w="720" w:type="dxa"/>
            <w:tcBorders>
              <w:top w:val="nil"/>
              <w:left w:val="nil"/>
              <w:bottom w:val="nil"/>
              <w:right w:val="nil"/>
            </w:tcBorders>
            <w:vAlign w:val="center"/>
          </w:tcPr>
          <w:p w14:paraId="2E99847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1.10</w:t>
            </w:r>
          </w:p>
        </w:tc>
        <w:tc>
          <w:tcPr>
            <w:tcW w:w="720" w:type="dxa"/>
            <w:tcBorders>
              <w:top w:val="nil"/>
              <w:left w:val="nil"/>
              <w:bottom w:val="nil"/>
              <w:right w:val="nil"/>
            </w:tcBorders>
            <w:shd w:val="clear" w:color="auto" w:fill="auto"/>
            <w:vAlign w:val="center"/>
          </w:tcPr>
          <w:p w14:paraId="527B4EB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158.63</w:t>
            </w:r>
          </w:p>
        </w:tc>
        <w:tc>
          <w:tcPr>
            <w:tcW w:w="720" w:type="dxa"/>
            <w:tcBorders>
              <w:top w:val="nil"/>
              <w:left w:val="nil"/>
              <w:bottom w:val="nil"/>
              <w:right w:val="nil"/>
            </w:tcBorders>
            <w:shd w:val="clear" w:color="auto" w:fill="auto"/>
            <w:vAlign w:val="center"/>
          </w:tcPr>
          <w:p w14:paraId="5F870CD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46.93</w:t>
            </w:r>
          </w:p>
        </w:tc>
        <w:tc>
          <w:tcPr>
            <w:tcW w:w="720" w:type="dxa"/>
            <w:tcBorders>
              <w:top w:val="nil"/>
              <w:left w:val="nil"/>
              <w:bottom w:val="nil"/>
              <w:right w:val="nil"/>
            </w:tcBorders>
            <w:shd w:val="clear" w:color="auto" w:fill="auto"/>
            <w:vAlign w:val="center"/>
          </w:tcPr>
          <w:p w14:paraId="5B041F1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177.26</w:t>
            </w:r>
          </w:p>
        </w:tc>
        <w:tc>
          <w:tcPr>
            <w:tcW w:w="720" w:type="dxa"/>
            <w:tcBorders>
              <w:top w:val="nil"/>
              <w:left w:val="nil"/>
              <w:bottom w:val="nil"/>
              <w:right w:val="single" w:sz="4" w:space="0" w:color="auto"/>
            </w:tcBorders>
            <w:shd w:val="clear" w:color="auto" w:fill="auto"/>
            <w:vAlign w:val="center"/>
          </w:tcPr>
          <w:p w14:paraId="482AB6A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62.52</w:t>
            </w:r>
          </w:p>
        </w:tc>
        <w:tc>
          <w:tcPr>
            <w:tcW w:w="720" w:type="dxa"/>
            <w:tcBorders>
              <w:top w:val="nil"/>
              <w:left w:val="single" w:sz="4" w:space="0" w:color="auto"/>
              <w:bottom w:val="nil"/>
              <w:right w:val="nil"/>
            </w:tcBorders>
            <w:shd w:val="clear" w:color="auto" w:fill="auto"/>
            <w:vAlign w:val="center"/>
          </w:tcPr>
          <w:p w14:paraId="29AD64E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687.10</w:t>
            </w:r>
          </w:p>
        </w:tc>
      </w:tr>
      <w:tr w:rsidR="00D64922" w:rsidRPr="007314A2" w14:paraId="66944F52" w14:textId="77777777" w:rsidTr="00D64922">
        <w:trPr>
          <w:trHeight w:val="143"/>
        </w:trPr>
        <w:tc>
          <w:tcPr>
            <w:tcW w:w="1440" w:type="dxa"/>
            <w:tcBorders>
              <w:top w:val="nil"/>
              <w:left w:val="nil"/>
              <w:bottom w:val="nil"/>
              <w:right w:val="nil"/>
            </w:tcBorders>
            <w:vAlign w:val="center"/>
          </w:tcPr>
          <w:p w14:paraId="61796715"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 xml:space="preserve">walleye </w:t>
            </w:r>
            <w:proofErr w:type="spellStart"/>
            <w:r w:rsidRPr="007314A2">
              <w:rPr>
                <w:color w:val="000000"/>
                <w:sz w:val="18"/>
                <w:szCs w:val="18"/>
              </w:rPr>
              <w:t>pollock</w:t>
            </w:r>
            <w:proofErr w:type="spellEnd"/>
          </w:p>
        </w:tc>
        <w:tc>
          <w:tcPr>
            <w:tcW w:w="720" w:type="dxa"/>
            <w:tcBorders>
              <w:top w:val="nil"/>
              <w:left w:val="nil"/>
              <w:bottom w:val="nil"/>
              <w:right w:val="nil"/>
            </w:tcBorders>
            <w:vAlign w:val="center"/>
          </w:tcPr>
          <w:p w14:paraId="0974848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24.58</w:t>
            </w:r>
          </w:p>
        </w:tc>
        <w:tc>
          <w:tcPr>
            <w:tcW w:w="720" w:type="dxa"/>
            <w:tcBorders>
              <w:top w:val="nil"/>
              <w:left w:val="nil"/>
              <w:bottom w:val="nil"/>
              <w:right w:val="nil"/>
            </w:tcBorders>
            <w:vAlign w:val="center"/>
          </w:tcPr>
          <w:p w14:paraId="560DA24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71.59</w:t>
            </w:r>
          </w:p>
        </w:tc>
        <w:tc>
          <w:tcPr>
            <w:tcW w:w="720" w:type="dxa"/>
            <w:tcBorders>
              <w:top w:val="nil"/>
              <w:left w:val="nil"/>
              <w:bottom w:val="nil"/>
              <w:right w:val="nil"/>
            </w:tcBorders>
            <w:vAlign w:val="center"/>
          </w:tcPr>
          <w:p w14:paraId="6416AF0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71.49</w:t>
            </w:r>
          </w:p>
        </w:tc>
        <w:tc>
          <w:tcPr>
            <w:tcW w:w="720" w:type="dxa"/>
            <w:tcBorders>
              <w:top w:val="nil"/>
              <w:left w:val="nil"/>
              <w:bottom w:val="nil"/>
              <w:right w:val="nil"/>
            </w:tcBorders>
            <w:vAlign w:val="center"/>
          </w:tcPr>
          <w:p w14:paraId="5546168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31.05</w:t>
            </w:r>
          </w:p>
        </w:tc>
        <w:tc>
          <w:tcPr>
            <w:tcW w:w="720" w:type="dxa"/>
            <w:tcBorders>
              <w:top w:val="nil"/>
              <w:left w:val="nil"/>
              <w:bottom w:val="nil"/>
              <w:right w:val="nil"/>
            </w:tcBorders>
            <w:vAlign w:val="center"/>
          </w:tcPr>
          <w:p w14:paraId="7CDA471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11.37</w:t>
            </w:r>
          </w:p>
        </w:tc>
        <w:tc>
          <w:tcPr>
            <w:tcW w:w="720" w:type="dxa"/>
            <w:tcBorders>
              <w:top w:val="nil"/>
              <w:left w:val="nil"/>
              <w:bottom w:val="nil"/>
              <w:right w:val="nil"/>
            </w:tcBorders>
            <w:vAlign w:val="center"/>
          </w:tcPr>
          <w:p w14:paraId="5CE5998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4.38</w:t>
            </w:r>
          </w:p>
        </w:tc>
        <w:tc>
          <w:tcPr>
            <w:tcW w:w="720" w:type="dxa"/>
            <w:tcBorders>
              <w:top w:val="nil"/>
              <w:left w:val="nil"/>
              <w:bottom w:val="nil"/>
              <w:right w:val="nil"/>
            </w:tcBorders>
            <w:shd w:val="clear" w:color="auto" w:fill="auto"/>
            <w:vAlign w:val="center"/>
          </w:tcPr>
          <w:p w14:paraId="6F4023D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271.94</w:t>
            </w:r>
          </w:p>
        </w:tc>
        <w:tc>
          <w:tcPr>
            <w:tcW w:w="720" w:type="dxa"/>
            <w:tcBorders>
              <w:top w:val="nil"/>
              <w:left w:val="nil"/>
              <w:bottom w:val="nil"/>
              <w:right w:val="nil"/>
            </w:tcBorders>
            <w:shd w:val="clear" w:color="auto" w:fill="auto"/>
            <w:vAlign w:val="center"/>
          </w:tcPr>
          <w:p w14:paraId="0AACC23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21.82</w:t>
            </w:r>
          </w:p>
        </w:tc>
        <w:tc>
          <w:tcPr>
            <w:tcW w:w="720" w:type="dxa"/>
            <w:tcBorders>
              <w:top w:val="nil"/>
              <w:left w:val="nil"/>
              <w:bottom w:val="nil"/>
              <w:right w:val="nil"/>
            </w:tcBorders>
            <w:shd w:val="clear" w:color="auto" w:fill="auto"/>
            <w:vAlign w:val="center"/>
          </w:tcPr>
          <w:p w14:paraId="20A42F7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129.54</w:t>
            </w:r>
          </w:p>
        </w:tc>
        <w:tc>
          <w:tcPr>
            <w:tcW w:w="720" w:type="dxa"/>
            <w:tcBorders>
              <w:top w:val="nil"/>
              <w:left w:val="nil"/>
              <w:bottom w:val="nil"/>
              <w:right w:val="single" w:sz="4" w:space="0" w:color="auto"/>
            </w:tcBorders>
            <w:shd w:val="clear" w:color="auto" w:fill="auto"/>
            <w:vAlign w:val="center"/>
          </w:tcPr>
          <w:p w14:paraId="55BDE6D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29.73</w:t>
            </w:r>
          </w:p>
        </w:tc>
        <w:tc>
          <w:tcPr>
            <w:tcW w:w="720" w:type="dxa"/>
            <w:tcBorders>
              <w:top w:val="nil"/>
              <w:left w:val="single" w:sz="4" w:space="0" w:color="auto"/>
              <w:bottom w:val="nil"/>
              <w:right w:val="nil"/>
            </w:tcBorders>
            <w:shd w:val="clear" w:color="auto" w:fill="auto"/>
            <w:vAlign w:val="center"/>
          </w:tcPr>
          <w:p w14:paraId="714E5EB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667.48</w:t>
            </w:r>
          </w:p>
        </w:tc>
      </w:tr>
      <w:tr w:rsidR="00D64922" w:rsidRPr="007314A2" w14:paraId="7C49C1DC" w14:textId="77777777" w:rsidTr="00D64922">
        <w:trPr>
          <w:trHeight w:val="116"/>
        </w:trPr>
        <w:tc>
          <w:tcPr>
            <w:tcW w:w="1440" w:type="dxa"/>
            <w:tcBorders>
              <w:top w:val="nil"/>
              <w:left w:val="nil"/>
              <w:bottom w:val="nil"/>
              <w:right w:val="nil"/>
            </w:tcBorders>
            <w:vAlign w:val="center"/>
          </w:tcPr>
          <w:p w14:paraId="62B3E982" w14:textId="77777777" w:rsidR="00D64922" w:rsidRPr="007314A2" w:rsidRDefault="00D64922" w:rsidP="00D64922">
            <w:pPr>
              <w:autoSpaceDE w:val="0"/>
              <w:autoSpaceDN w:val="0"/>
              <w:adjustRightInd w:val="0"/>
              <w:spacing w:after="0"/>
              <w:rPr>
                <w:rFonts w:eastAsia="Calibri"/>
                <w:color w:val="000000"/>
                <w:sz w:val="18"/>
                <w:szCs w:val="18"/>
              </w:rPr>
            </w:pPr>
            <w:proofErr w:type="spellStart"/>
            <w:r w:rsidRPr="007314A2">
              <w:rPr>
                <w:color w:val="000000"/>
                <w:sz w:val="18"/>
                <w:szCs w:val="18"/>
              </w:rPr>
              <w:t>arrowtooth</w:t>
            </w:r>
            <w:proofErr w:type="spellEnd"/>
            <w:r w:rsidRPr="007314A2">
              <w:rPr>
                <w:color w:val="000000"/>
                <w:sz w:val="18"/>
                <w:szCs w:val="18"/>
              </w:rPr>
              <w:t xml:space="preserve"> flounder</w:t>
            </w:r>
          </w:p>
        </w:tc>
        <w:tc>
          <w:tcPr>
            <w:tcW w:w="720" w:type="dxa"/>
            <w:tcBorders>
              <w:top w:val="nil"/>
              <w:left w:val="nil"/>
              <w:bottom w:val="nil"/>
              <w:right w:val="nil"/>
            </w:tcBorders>
            <w:vAlign w:val="center"/>
          </w:tcPr>
          <w:p w14:paraId="2B120F9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103.77</w:t>
            </w:r>
          </w:p>
        </w:tc>
        <w:tc>
          <w:tcPr>
            <w:tcW w:w="720" w:type="dxa"/>
            <w:tcBorders>
              <w:top w:val="nil"/>
              <w:left w:val="nil"/>
              <w:bottom w:val="nil"/>
              <w:right w:val="nil"/>
            </w:tcBorders>
            <w:vAlign w:val="center"/>
          </w:tcPr>
          <w:p w14:paraId="6EEC2AB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6.67</w:t>
            </w:r>
          </w:p>
        </w:tc>
        <w:tc>
          <w:tcPr>
            <w:tcW w:w="720" w:type="dxa"/>
            <w:tcBorders>
              <w:top w:val="nil"/>
              <w:left w:val="nil"/>
              <w:bottom w:val="nil"/>
              <w:right w:val="nil"/>
            </w:tcBorders>
            <w:vAlign w:val="center"/>
          </w:tcPr>
          <w:p w14:paraId="753027D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224.42</w:t>
            </w:r>
          </w:p>
        </w:tc>
        <w:tc>
          <w:tcPr>
            <w:tcW w:w="720" w:type="dxa"/>
            <w:tcBorders>
              <w:top w:val="nil"/>
              <w:left w:val="nil"/>
              <w:bottom w:val="nil"/>
              <w:right w:val="nil"/>
            </w:tcBorders>
            <w:vAlign w:val="center"/>
          </w:tcPr>
          <w:p w14:paraId="5375502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18.48</w:t>
            </w:r>
          </w:p>
        </w:tc>
        <w:tc>
          <w:tcPr>
            <w:tcW w:w="720" w:type="dxa"/>
            <w:tcBorders>
              <w:top w:val="nil"/>
              <w:left w:val="nil"/>
              <w:bottom w:val="nil"/>
              <w:right w:val="nil"/>
            </w:tcBorders>
            <w:vAlign w:val="center"/>
          </w:tcPr>
          <w:p w14:paraId="568FC08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50.44</w:t>
            </w:r>
          </w:p>
        </w:tc>
        <w:tc>
          <w:tcPr>
            <w:tcW w:w="720" w:type="dxa"/>
            <w:tcBorders>
              <w:top w:val="nil"/>
              <w:left w:val="nil"/>
              <w:bottom w:val="nil"/>
              <w:right w:val="nil"/>
            </w:tcBorders>
            <w:vAlign w:val="center"/>
          </w:tcPr>
          <w:p w14:paraId="63DAD4C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0.26</w:t>
            </w:r>
          </w:p>
        </w:tc>
        <w:tc>
          <w:tcPr>
            <w:tcW w:w="720" w:type="dxa"/>
            <w:tcBorders>
              <w:top w:val="nil"/>
              <w:left w:val="nil"/>
              <w:bottom w:val="nil"/>
              <w:right w:val="nil"/>
            </w:tcBorders>
            <w:shd w:val="clear" w:color="auto" w:fill="auto"/>
            <w:vAlign w:val="center"/>
          </w:tcPr>
          <w:p w14:paraId="5D211A2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147.54</w:t>
            </w:r>
          </w:p>
        </w:tc>
        <w:tc>
          <w:tcPr>
            <w:tcW w:w="720" w:type="dxa"/>
            <w:tcBorders>
              <w:top w:val="nil"/>
              <w:left w:val="nil"/>
              <w:bottom w:val="nil"/>
              <w:right w:val="nil"/>
            </w:tcBorders>
            <w:shd w:val="clear" w:color="auto" w:fill="auto"/>
            <w:vAlign w:val="center"/>
          </w:tcPr>
          <w:p w14:paraId="59F41CE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2.02</w:t>
            </w:r>
          </w:p>
        </w:tc>
        <w:tc>
          <w:tcPr>
            <w:tcW w:w="720" w:type="dxa"/>
            <w:tcBorders>
              <w:top w:val="nil"/>
              <w:left w:val="nil"/>
              <w:bottom w:val="nil"/>
              <w:right w:val="nil"/>
            </w:tcBorders>
            <w:shd w:val="clear" w:color="auto" w:fill="auto"/>
            <w:vAlign w:val="center"/>
          </w:tcPr>
          <w:p w14:paraId="0506D87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58.56</w:t>
            </w:r>
          </w:p>
        </w:tc>
        <w:tc>
          <w:tcPr>
            <w:tcW w:w="720" w:type="dxa"/>
            <w:tcBorders>
              <w:top w:val="nil"/>
              <w:left w:val="nil"/>
              <w:bottom w:val="nil"/>
              <w:right w:val="single" w:sz="4" w:space="0" w:color="auto"/>
            </w:tcBorders>
            <w:shd w:val="clear" w:color="auto" w:fill="auto"/>
            <w:vAlign w:val="center"/>
          </w:tcPr>
          <w:p w14:paraId="72AB065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0.33</w:t>
            </w:r>
          </w:p>
        </w:tc>
        <w:tc>
          <w:tcPr>
            <w:tcW w:w="720" w:type="dxa"/>
            <w:tcBorders>
              <w:top w:val="nil"/>
              <w:left w:val="single" w:sz="4" w:space="0" w:color="auto"/>
              <w:bottom w:val="nil"/>
              <w:right w:val="nil"/>
            </w:tcBorders>
            <w:shd w:val="clear" w:color="auto" w:fill="auto"/>
            <w:vAlign w:val="center"/>
          </w:tcPr>
          <w:p w14:paraId="261E87B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612.50</w:t>
            </w:r>
          </w:p>
        </w:tc>
      </w:tr>
      <w:tr w:rsidR="00D64922" w:rsidRPr="007314A2" w14:paraId="4D8FEE53" w14:textId="77777777" w:rsidTr="00D64922">
        <w:trPr>
          <w:trHeight w:val="44"/>
        </w:trPr>
        <w:tc>
          <w:tcPr>
            <w:tcW w:w="1440" w:type="dxa"/>
            <w:tcBorders>
              <w:top w:val="nil"/>
              <w:left w:val="nil"/>
              <w:bottom w:val="nil"/>
              <w:right w:val="nil"/>
            </w:tcBorders>
            <w:vAlign w:val="center"/>
          </w:tcPr>
          <w:p w14:paraId="349F0637"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North Pacific octopus</w:t>
            </w:r>
          </w:p>
        </w:tc>
        <w:tc>
          <w:tcPr>
            <w:tcW w:w="720" w:type="dxa"/>
            <w:tcBorders>
              <w:top w:val="nil"/>
              <w:left w:val="nil"/>
              <w:bottom w:val="nil"/>
              <w:right w:val="nil"/>
            </w:tcBorders>
            <w:vAlign w:val="center"/>
          </w:tcPr>
          <w:p w14:paraId="53BE380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10.26</w:t>
            </w:r>
          </w:p>
        </w:tc>
        <w:tc>
          <w:tcPr>
            <w:tcW w:w="720" w:type="dxa"/>
            <w:tcBorders>
              <w:top w:val="nil"/>
              <w:left w:val="nil"/>
              <w:bottom w:val="nil"/>
              <w:right w:val="nil"/>
            </w:tcBorders>
            <w:vAlign w:val="center"/>
          </w:tcPr>
          <w:p w14:paraId="437872C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142.35</w:t>
            </w:r>
          </w:p>
        </w:tc>
        <w:tc>
          <w:tcPr>
            <w:tcW w:w="720" w:type="dxa"/>
            <w:tcBorders>
              <w:top w:val="nil"/>
              <w:left w:val="nil"/>
              <w:bottom w:val="nil"/>
              <w:right w:val="nil"/>
            </w:tcBorders>
            <w:vAlign w:val="center"/>
          </w:tcPr>
          <w:p w14:paraId="7ED74CD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39.69</w:t>
            </w:r>
          </w:p>
        </w:tc>
        <w:tc>
          <w:tcPr>
            <w:tcW w:w="720" w:type="dxa"/>
            <w:tcBorders>
              <w:top w:val="nil"/>
              <w:left w:val="nil"/>
              <w:bottom w:val="nil"/>
              <w:right w:val="nil"/>
            </w:tcBorders>
            <w:vAlign w:val="center"/>
          </w:tcPr>
          <w:p w14:paraId="24AD036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192.28</w:t>
            </w:r>
          </w:p>
        </w:tc>
        <w:tc>
          <w:tcPr>
            <w:tcW w:w="720" w:type="dxa"/>
            <w:tcBorders>
              <w:top w:val="nil"/>
              <w:left w:val="nil"/>
              <w:bottom w:val="nil"/>
              <w:right w:val="nil"/>
            </w:tcBorders>
            <w:vAlign w:val="center"/>
          </w:tcPr>
          <w:p w14:paraId="1C68014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14:paraId="5D04B9A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12.01</w:t>
            </w:r>
          </w:p>
        </w:tc>
        <w:tc>
          <w:tcPr>
            <w:tcW w:w="720" w:type="dxa"/>
            <w:tcBorders>
              <w:top w:val="nil"/>
              <w:left w:val="nil"/>
              <w:bottom w:val="nil"/>
              <w:right w:val="nil"/>
            </w:tcBorders>
            <w:shd w:val="clear" w:color="auto" w:fill="auto"/>
            <w:vAlign w:val="center"/>
          </w:tcPr>
          <w:p w14:paraId="19525D5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14.43</w:t>
            </w:r>
          </w:p>
        </w:tc>
        <w:tc>
          <w:tcPr>
            <w:tcW w:w="720" w:type="dxa"/>
            <w:tcBorders>
              <w:top w:val="nil"/>
              <w:left w:val="nil"/>
              <w:bottom w:val="nil"/>
              <w:right w:val="nil"/>
            </w:tcBorders>
            <w:shd w:val="clear" w:color="auto" w:fill="auto"/>
            <w:vAlign w:val="center"/>
          </w:tcPr>
          <w:p w14:paraId="07D36BC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23.28</w:t>
            </w:r>
          </w:p>
        </w:tc>
        <w:tc>
          <w:tcPr>
            <w:tcW w:w="720" w:type="dxa"/>
            <w:tcBorders>
              <w:top w:val="nil"/>
              <w:left w:val="nil"/>
              <w:bottom w:val="nil"/>
              <w:right w:val="nil"/>
            </w:tcBorders>
            <w:shd w:val="clear" w:color="auto" w:fill="auto"/>
            <w:vAlign w:val="center"/>
          </w:tcPr>
          <w:p w14:paraId="54DAB2B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10.25</w:t>
            </w:r>
          </w:p>
        </w:tc>
        <w:tc>
          <w:tcPr>
            <w:tcW w:w="720" w:type="dxa"/>
            <w:tcBorders>
              <w:top w:val="nil"/>
              <w:left w:val="nil"/>
              <w:bottom w:val="nil"/>
              <w:right w:val="single" w:sz="4" w:space="0" w:color="auto"/>
            </w:tcBorders>
            <w:shd w:val="clear" w:color="auto" w:fill="auto"/>
            <w:vAlign w:val="center"/>
          </w:tcPr>
          <w:p w14:paraId="650624B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40.87</w:t>
            </w:r>
          </w:p>
        </w:tc>
        <w:tc>
          <w:tcPr>
            <w:tcW w:w="720" w:type="dxa"/>
            <w:tcBorders>
              <w:top w:val="nil"/>
              <w:left w:val="single" w:sz="4" w:space="0" w:color="auto"/>
              <w:bottom w:val="nil"/>
              <w:right w:val="nil"/>
            </w:tcBorders>
            <w:shd w:val="clear" w:color="auto" w:fill="auto"/>
            <w:vAlign w:val="center"/>
          </w:tcPr>
          <w:p w14:paraId="37BC4AD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485.45</w:t>
            </w:r>
          </w:p>
        </w:tc>
      </w:tr>
      <w:tr w:rsidR="00D64922" w:rsidRPr="007314A2" w14:paraId="1F142794" w14:textId="77777777" w:rsidTr="00D64922">
        <w:trPr>
          <w:trHeight w:val="161"/>
        </w:trPr>
        <w:tc>
          <w:tcPr>
            <w:tcW w:w="1440" w:type="dxa"/>
            <w:tcBorders>
              <w:top w:val="nil"/>
              <w:left w:val="nil"/>
              <w:bottom w:val="nil"/>
              <w:right w:val="nil"/>
            </w:tcBorders>
            <w:vAlign w:val="center"/>
          </w:tcPr>
          <w:p w14:paraId="25B6C64A"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spiny dogfish</w:t>
            </w:r>
          </w:p>
        </w:tc>
        <w:tc>
          <w:tcPr>
            <w:tcW w:w="720" w:type="dxa"/>
            <w:tcBorders>
              <w:top w:val="nil"/>
              <w:left w:val="nil"/>
              <w:bottom w:val="nil"/>
              <w:right w:val="nil"/>
            </w:tcBorders>
            <w:vAlign w:val="center"/>
          </w:tcPr>
          <w:p w14:paraId="6FE1BA1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104.11</w:t>
            </w:r>
          </w:p>
        </w:tc>
        <w:tc>
          <w:tcPr>
            <w:tcW w:w="720" w:type="dxa"/>
            <w:tcBorders>
              <w:top w:val="nil"/>
              <w:left w:val="nil"/>
              <w:bottom w:val="nil"/>
              <w:right w:val="nil"/>
            </w:tcBorders>
            <w:vAlign w:val="center"/>
          </w:tcPr>
          <w:p w14:paraId="41AC901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1421BCA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104.10</w:t>
            </w:r>
          </w:p>
        </w:tc>
        <w:tc>
          <w:tcPr>
            <w:tcW w:w="720" w:type="dxa"/>
            <w:tcBorders>
              <w:top w:val="nil"/>
              <w:left w:val="nil"/>
              <w:bottom w:val="nil"/>
              <w:right w:val="nil"/>
            </w:tcBorders>
            <w:vAlign w:val="center"/>
          </w:tcPr>
          <w:p w14:paraId="6D4FC9E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2902993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14.29</w:t>
            </w:r>
          </w:p>
        </w:tc>
        <w:tc>
          <w:tcPr>
            <w:tcW w:w="720" w:type="dxa"/>
            <w:tcBorders>
              <w:top w:val="nil"/>
              <w:left w:val="nil"/>
              <w:bottom w:val="nil"/>
              <w:right w:val="nil"/>
            </w:tcBorders>
            <w:vAlign w:val="center"/>
          </w:tcPr>
          <w:p w14:paraId="63BB854D"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BF5C40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161.03</w:t>
            </w:r>
          </w:p>
        </w:tc>
        <w:tc>
          <w:tcPr>
            <w:tcW w:w="720" w:type="dxa"/>
            <w:tcBorders>
              <w:top w:val="nil"/>
              <w:left w:val="nil"/>
              <w:bottom w:val="nil"/>
              <w:right w:val="nil"/>
            </w:tcBorders>
            <w:shd w:val="clear" w:color="auto" w:fill="auto"/>
            <w:vAlign w:val="center"/>
          </w:tcPr>
          <w:p w14:paraId="0E6DE6FC"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9430BF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12.39</w:t>
            </w:r>
          </w:p>
        </w:tc>
        <w:tc>
          <w:tcPr>
            <w:tcW w:w="720" w:type="dxa"/>
            <w:tcBorders>
              <w:top w:val="nil"/>
              <w:left w:val="nil"/>
              <w:bottom w:val="nil"/>
              <w:right w:val="single" w:sz="4" w:space="0" w:color="auto"/>
            </w:tcBorders>
            <w:shd w:val="clear" w:color="auto" w:fill="auto"/>
            <w:vAlign w:val="center"/>
          </w:tcPr>
          <w:p w14:paraId="0C2FDCD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single" w:sz="4" w:space="0" w:color="auto"/>
              <w:bottom w:val="nil"/>
              <w:right w:val="nil"/>
            </w:tcBorders>
            <w:shd w:val="clear" w:color="auto" w:fill="auto"/>
            <w:vAlign w:val="center"/>
          </w:tcPr>
          <w:p w14:paraId="2337646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395.96</w:t>
            </w:r>
          </w:p>
        </w:tc>
      </w:tr>
      <w:tr w:rsidR="00D64922" w:rsidRPr="007314A2" w14:paraId="66F60BA7" w14:textId="77777777" w:rsidTr="00D64922">
        <w:trPr>
          <w:trHeight w:val="179"/>
        </w:trPr>
        <w:tc>
          <w:tcPr>
            <w:tcW w:w="1440" w:type="dxa"/>
            <w:tcBorders>
              <w:top w:val="nil"/>
              <w:left w:val="nil"/>
              <w:bottom w:val="nil"/>
              <w:right w:val="nil"/>
            </w:tcBorders>
            <w:vAlign w:val="center"/>
          </w:tcPr>
          <w:p w14:paraId="633F0FE9"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longnose skate</w:t>
            </w:r>
          </w:p>
        </w:tc>
        <w:tc>
          <w:tcPr>
            <w:tcW w:w="720" w:type="dxa"/>
            <w:tcBorders>
              <w:top w:val="nil"/>
              <w:left w:val="nil"/>
              <w:bottom w:val="nil"/>
              <w:right w:val="nil"/>
            </w:tcBorders>
            <w:vAlign w:val="center"/>
          </w:tcPr>
          <w:p w14:paraId="055251D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26.95</w:t>
            </w:r>
          </w:p>
        </w:tc>
        <w:tc>
          <w:tcPr>
            <w:tcW w:w="720" w:type="dxa"/>
            <w:tcBorders>
              <w:top w:val="nil"/>
              <w:left w:val="nil"/>
              <w:bottom w:val="nil"/>
              <w:right w:val="nil"/>
            </w:tcBorders>
            <w:vAlign w:val="center"/>
          </w:tcPr>
          <w:p w14:paraId="421B343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39.74</w:t>
            </w:r>
          </w:p>
        </w:tc>
        <w:tc>
          <w:tcPr>
            <w:tcW w:w="720" w:type="dxa"/>
            <w:tcBorders>
              <w:top w:val="nil"/>
              <w:left w:val="nil"/>
              <w:bottom w:val="nil"/>
              <w:right w:val="nil"/>
            </w:tcBorders>
            <w:vAlign w:val="center"/>
          </w:tcPr>
          <w:p w14:paraId="28AE42C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50.27</w:t>
            </w:r>
          </w:p>
        </w:tc>
        <w:tc>
          <w:tcPr>
            <w:tcW w:w="720" w:type="dxa"/>
            <w:tcBorders>
              <w:top w:val="nil"/>
              <w:left w:val="nil"/>
              <w:bottom w:val="nil"/>
              <w:right w:val="nil"/>
            </w:tcBorders>
            <w:vAlign w:val="center"/>
          </w:tcPr>
          <w:p w14:paraId="4043786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35.96</w:t>
            </w:r>
          </w:p>
        </w:tc>
        <w:tc>
          <w:tcPr>
            <w:tcW w:w="720" w:type="dxa"/>
            <w:tcBorders>
              <w:top w:val="nil"/>
              <w:left w:val="nil"/>
              <w:bottom w:val="nil"/>
              <w:right w:val="nil"/>
            </w:tcBorders>
            <w:vAlign w:val="center"/>
          </w:tcPr>
          <w:p w14:paraId="776EA0D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4.79</w:t>
            </w:r>
          </w:p>
        </w:tc>
        <w:tc>
          <w:tcPr>
            <w:tcW w:w="720" w:type="dxa"/>
            <w:tcBorders>
              <w:top w:val="nil"/>
              <w:left w:val="nil"/>
              <w:bottom w:val="nil"/>
              <w:right w:val="nil"/>
            </w:tcBorders>
            <w:vAlign w:val="center"/>
          </w:tcPr>
          <w:p w14:paraId="6A1C61D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3.05</w:t>
            </w:r>
          </w:p>
        </w:tc>
        <w:tc>
          <w:tcPr>
            <w:tcW w:w="720" w:type="dxa"/>
            <w:tcBorders>
              <w:top w:val="nil"/>
              <w:left w:val="nil"/>
              <w:bottom w:val="nil"/>
              <w:right w:val="nil"/>
            </w:tcBorders>
            <w:shd w:val="clear" w:color="auto" w:fill="auto"/>
            <w:vAlign w:val="center"/>
          </w:tcPr>
          <w:p w14:paraId="5DE369D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80.44</w:t>
            </w:r>
          </w:p>
        </w:tc>
        <w:tc>
          <w:tcPr>
            <w:tcW w:w="720" w:type="dxa"/>
            <w:tcBorders>
              <w:top w:val="nil"/>
              <w:left w:val="nil"/>
              <w:bottom w:val="nil"/>
              <w:right w:val="nil"/>
            </w:tcBorders>
            <w:shd w:val="clear" w:color="auto" w:fill="auto"/>
            <w:vAlign w:val="center"/>
          </w:tcPr>
          <w:p w14:paraId="7861834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41.24</w:t>
            </w:r>
          </w:p>
        </w:tc>
        <w:tc>
          <w:tcPr>
            <w:tcW w:w="720" w:type="dxa"/>
            <w:tcBorders>
              <w:top w:val="nil"/>
              <w:left w:val="nil"/>
              <w:bottom w:val="nil"/>
              <w:right w:val="nil"/>
            </w:tcBorders>
            <w:shd w:val="clear" w:color="auto" w:fill="auto"/>
            <w:vAlign w:val="center"/>
          </w:tcPr>
          <w:p w14:paraId="4FF5160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70.60</w:t>
            </w:r>
          </w:p>
        </w:tc>
        <w:tc>
          <w:tcPr>
            <w:tcW w:w="720" w:type="dxa"/>
            <w:tcBorders>
              <w:top w:val="nil"/>
              <w:left w:val="nil"/>
              <w:bottom w:val="nil"/>
              <w:right w:val="single" w:sz="4" w:space="0" w:color="auto"/>
            </w:tcBorders>
            <w:shd w:val="clear" w:color="auto" w:fill="auto"/>
            <w:vAlign w:val="center"/>
          </w:tcPr>
          <w:p w14:paraId="085AD40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36.25</w:t>
            </w:r>
          </w:p>
        </w:tc>
        <w:tc>
          <w:tcPr>
            <w:tcW w:w="720" w:type="dxa"/>
            <w:tcBorders>
              <w:top w:val="nil"/>
              <w:left w:val="single" w:sz="4" w:space="0" w:color="auto"/>
              <w:bottom w:val="nil"/>
              <w:right w:val="nil"/>
            </w:tcBorders>
            <w:shd w:val="clear" w:color="auto" w:fill="auto"/>
            <w:vAlign w:val="center"/>
          </w:tcPr>
          <w:p w14:paraId="1F85B17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389.28</w:t>
            </w:r>
          </w:p>
        </w:tc>
      </w:tr>
      <w:tr w:rsidR="00D64922" w:rsidRPr="007314A2" w14:paraId="573E6CFE" w14:textId="77777777" w:rsidTr="00D64922">
        <w:trPr>
          <w:trHeight w:val="80"/>
        </w:trPr>
        <w:tc>
          <w:tcPr>
            <w:tcW w:w="1440" w:type="dxa"/>
            <w:tcBorders>
              <w:top w:val="nil"/>
              <w:left w:val="nil"/>
              <w:bottom w:val="nil"/>
              <w:right w:val="nil"/>
            </w:tcBorders>
            <w:vAlign w:val="center"/>
          </w:tcPr>
          <w:p w14:paraId="0829F551"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sablefish</w:t>
            </w:r>
          </w:p>
        </w:tc>
        <w:tc>
          <w:tcPr>
            <w:tcW w:w="720" w:type="dxa"/>
            <w:tcBorders>
              <w:top w:val="nil"/>
              <w:left w:val="nil"/>
              <w:bottom w:val="nil"/>
              <w:right w:val="nil"/>
            </w:tcBorders>
            <w:vAlign w:val="center"/>
          </w:tcPr>
          <w:p w14:paraId="4CB4CA4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57.43</w:t>
            </w:r>
          </w:p>
        </w:tc>
        <w:tc>
          <w:tcPr>
            <w:tcW w:w="720" w:type="dxa"/>
            <w:tcBorders>
              <w:top w:val="nil"/>
              <w:left w:val="nil"/>
              <w:bottom w:val="nil"/>
              <w:right w:val="nil"/>
            </w:tcBorders>
            <w:vAlign w:val="center"/>
          </w:tcPr>
          <w:p w14:paraId="4EC0622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2.88</w:t>
            </w:r>
          </w:p>
        </w:tc>
        <w:tc>
          <w:tcPr>
            <w:tcW w:w="720" w:type="dxa"/>
            <w:tcBorders>
              <w:top w:val="nil"/>
              <w:left w:val="nil"/>
              <w:bottom w:val="nil"/>
              <w:right w:val="nil"/>
            </w:tcBorders>
            <w:vAlign w:val="center"/>
          </w:tcPr>
          <w:p w14:paraId="4581542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36.43</w:t>
            </w:r>
          </w:p>
        </w:tc>
        <w:tc>
          <w:tcPr>
            <w:tcW w:w="720" w:type="dxa"/>
            <w:tcBorders>
              <w:top w:val="nil"/>
              <w:left w:val="nil"/>
              <w:bottom w:val="nil"/>
              <w:right w:val="nil"/>
            </w:tcBorders>
            <w:vAlign w:val="center"/>
          </w:tcPr>
          <w:p w14:paraId="0D85E63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53.04</w:t>
            </w:r>
          </w:p>
        </w:tc>
        <w:tc>
          <w:tcPr>
            <w:tcW w:w="720" w:type="dxa"/>
            <w:tcBorders>
              <w:top w:val="nil"/>
              <w:left w:val="nil"/>
              <w:bottom w:val="nil"/>
              <w:right w:val="nil"/>
            </w:tcBorders>
            <w:vAlign w:val="center"/>
          </w:tcPr>
          <w:p w14:paraId="64DD662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5.50</w:t>
            </w:r>
          </w:p>
        </w:tc>
        <w:tc>
          <w:tcPr>
            <w:tcW w:w="720" w:type="dxa"/>
            <w:tcBorders>
              <w:top w:val="nil"/>
              <w:left w:val="nil"/>
              <w:bottom w:val="nil"/>
              <w:right w:val="nil"/>
            </w:tcBorders>
            <w:vAlign w:val="center"/>
          </w:tcPr>
          <w:p w14:paraId="1CA3E8E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24.37</w:t>
            </w:r>
          </w:p>
        </w:tc>
        <w:tc>
          <w:tcPr>
            <w:tcW w:w="720" w:type="dxa"/>
            <w:tcBorders>
              <w:top w:val="nil"/>
              <w:left w:val="nil"/>
              <w:bottom w:val="nil"/>
              <w:right w:val="nil"/>
            </w:tcBorders>
            <w:shd w:val="clear" w:color="auto" w:fill="auto"/>
            <w:vAlign w:val="center"/>
          </w:tcPr>
          <w:p w14:paraId="572A31B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64.08</w:t>
            </w:r>
          </w:p>
        </w:tc>
        <w:tc>
          <w:tcPr>
            <w:tcW w:w="720" w:type="dxa"/>
            <w:tcBorders>
              <w:top w:val="nil"/>
              <w:left w:val="nil"/>
              <w:bottom w:val="nil"/>
              <w:right w:val="nil"/>
            </w:tcBorders>
            <w:shd w:val="clear" w:color="auto" w:fill="auto"/>
            <w:vAlign w:val="center"/>
          </w:tcPr>
          <w:p w14:paraId="08C13C5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64.52</w:t>
            </w:r>
          </w:p>
        </w:tc>
        <w:tc>
          <w:tcPr>
            <w:tcW w:w="720" w:type="dxa"/>
            <w:tcBorders>
              <w:top w:val="nil"/>
              <w:left w:val="nil"/>
              <w:bottom w:val="nil"/>
              <w:right w:val="nil"/>
            </w:tcBorders>
            <w:shd w:val="clear" w:color="auto" w:fill="auto"/>
            <w:vAlign w:val="center"/>
          </w:tcPr>
          <w:p w14:paraId="7835157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5.64</w:t>
            </w:r>
          </w:p>
        </w:tc>
        <w:tc>
          <w:tcPr>
            <w:tcW w:w="720" w:type="dxa"/>
            <w:tcBorders>
              <w:top w:val="nil"/>
              <w:left w:val="nil"/>
              <w:bottom w:val="nil"/>
              <w:right w:val="single" w:sz="4" w:space="0" w:color="auto"/>
            </w:tcBorders>
            <w:shd w:val="clear" w:color="auto" w:fill="auto"/>
            <w:vAlign w:val="center"/>
          </w:tcPr>
          <w:p w14:paraId="278689F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12.56</w:t>
            </w:r>
          </w:p>
        </w:tc>
        <w:tc>
          <w:tcPr>
            <w:tcW w:w="720" w:type="dxa"/>
            <w:tcBorders>
              <w:top w:val="nil"/>
              <w:left w:val="single" w:sz="4" w:space="0" w:color="auto"/>
              <w:bottom w:val="nil"/>
              <w:right w:val="nil"/>
            </w:tcBorders>
            <w:shd w:val="clear" w:color="auto" w:fill="auto"/>
            <w:vAlign w:val="center"/>
          </w:tcPr>
          <w:p w14:paraId="6F66D67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326.45</w:t>
            </w:r>
          </w:p>
        </w:tc>
      </w:tr>
      <w:tr w:rsidR="00D64922" w:rsidRPr="007314A2" w14:paraId="4316AFED" w14:textId="77777777" w:rsidTr="00D64922">
        <w:trPr>
          <w:trHeight w:val="98"/>
        </w:trPr>
        <w:tc>
          <w:tcPr>
            <w:tcW w:w="1440" w:type="dxa"/>
            <w:tcBorders>
              <w:top w:val="nil"/>
              <w:left w:val="nil"/>
              <w:bottom w:val="nil"/>
              <w:right w:val="nil"/>
            </w:tcBorders>
            <w:vAlign w:val="center"/>
          </w:tcPr>
          <w:p w14:paraId="10E83D7E"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sculpin</w:t>
            </w:r>
          </w:p>
        </w:tc>
        <w:tc>
          <w:tcPr>
            <w:tcW w:w="720" w:type="dxa"/>
            <w:tcBorders>
              <w:top w:val="nil"/>
              <w:left w:val="nil"/>
              <w:bottom w:val="nil"/>
              <w:right w:val="nil"/>
            </w:tcBorders>
            <w:vAlign w:val="center"/>
          </w:tcPr>
          <w:p w14:paraId="388BCFD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83.39</w:t>
            </w:r>
          </w:p>
        </w:tc>
        <w:tc>
          <w:tcPr>
            <w:tcW w:w="720" w:type="dxa"/>
            <w:tcBorders>
              <w:top w:val="nil"/>
              <w:left w:val="nil"/>
              <w:bottom w:val="nil"/>
              <w:right w:val="nil"/>
            </w:tcBorders>
            <w:vAlign w:val="center"/>
          </w:tcPr>
          <w:p w14:paraId="66B1F08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0.32</w:t>
            </w:r>
          </w:p>
        </w:tc>
        <w:tc>
          <w:tcPr>
            <w:tcW w:w="720" w:type="dxa"/>
            <w:tcBorders>
              <w:top w:val="nil"/>
              <w:left w:val="nil"/>
              <w:bottom w:val="nil"/>
              <w:right w:val="nil"/>
            </w:tcBorders>
            <w:vAlign w:val="center"/>
          </w:tcPr>
          <w:p w14:paraId="5365616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100.95</w:t>
            </w:r>
          </w:p>
        </w:tc>
        <w:tc>
          <w:tcPr>
            <w:tcW w:w="720" w:type="dxa"/>
            <w:tcBorders>
              <w:top w:val="nil"/>
              <w:left w:val="nil"/>
              <w:bottom w:val="nil"/>
              <w:right w:val="nil"/>
            </w:tcBorders>
            <w:vAlign w:val="center"/>
          </w:tcPr>
          <w:p w14:paraId="7357927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019C14A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5BD1816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shd w:val="clear" w:color="auto" w:fill="auto"/>
            <w:vAlign w:val="center"/>
          </w:tcPr>
          <w:p w14:paraId="0F5EC08A"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10D24D5"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04AC9C9"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single" w:sz="4" w:space="0" w:color="auto"/>
            </w:tcBorders>
            <w:shd w:val="clear" w:color="auto" w:fill="auto"/>
            <w:vAlign w:val="center"/>
          </w:tcPr>
          <w:p w14:paraId="402BE5A8"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single" w:sz="4" w:space="0" w:color="auto"/>
              <w:bottom w:val="nil"/>
              <w:right w:val="nil"/>
            </w:tcBorders>
            <w:shd w:val="clear" w:color="auto" w:fill="auto"/>
            <w:vAlign w:val="center"/>
          </w:tcPr>
          <w:p w14:paraId="6F163C5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185.72</w:t>
            </w:r>
          </w:p>
        </w:tc>
      </w:tr>
      <w:tr w:rsidR="00D64922" w:rsidRPr="007314A2" w14:paraId="10747377" w14:textId="77777777" w:rsidTr="00D64922">
        <w:trPr>
          <w:trHeight w:val="125"/>
        </w:trPr>
        <w:tc>
          <w:tcPr>
            <w:tcW w:w="1440" w:type="dxa"/>
            <w:tcBorders>
              <w:top w:val="nil"/>
              <w:left w:val="nil"/>
              <w:bottom w:val="nil"/>
              <w:right w:val="nil"/>
            </w:tcBorders>
            <w:vAlign w:val="center"/>
          </w:tcPr>
          <w:p w14:paraId="5867DF8D"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shallow water flatfish</w:t>
            </w:r>
          </w:p>
        </w:tc>
        <w:tc>
          <w:tcPr>
            <w:tcW w:w="720" w:type="dxa"/>
            <w:tcBorders>
              <w:top w:val="nil"/>
              <w:left w:val="nil"/>
              <w:bottom w:val="nil"/>
              <w:right w:val="nil"/>
            </w:tcBorders>
            <w:vAlign w:val="center"/>
          </w:tcPr>
          <w:p w14:paraId="23F816D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31.35</w:t>
            </w:r>
          </w:p>
        </w:tc>
        <w:tc>
          <w:tcPr>
            <w:tcW w:w="720" w:type="dxa"/>
            <w:tcBorders>
              <w:top w:val="nil"/>
              <w:left w:val="nil"/>
              <w:bottom w:val="nil"/>
              <w:right w:val="nil"/>
            </w:tcBorders>
            <w:vAlign w:val="center"/>
          </w:tcPr>
          <w:p w14:paraId="7F91F2A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0.37</w:t>
            </w:r>
          </w:p>
        </w:tc>
        <w:tc>
          <w:tcPr>
            <w:tcW w:w="720" w:type="dxa"/>
            <w:tcBorders>
              <w:top w:val="nil"/>
              <w:left w:val="nil"/>
              <w:bottom w:val="nil"/>
              <w:right w:val="nil"/>
            </w:tcBorders>
            <w:vAlign w:val="center"/>
          </w:tcPr>
          <w:p w14:paraId="1D17C14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43.93</w:t>
            </w:r>
          </w:p>
        </w:tc>
        <w:tc>
          <w:tcPr>
            <w:tcW w:w="720" w:type="dxa"/>
            <w:tcBorders>
              <w:top w:val="nil"/>
              <w:left w:val="nil"/>
              <w:bottom w:val="nil"/>
              <w:right w:val="nil"/>
            </w:tcBorders>
            <w:vAlign w:val="center"/>
          </w:tcPr>
          <w:p w14:paraId="335D650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37.98</w:t>
            </w:r>
          </w:p>
        </w:tc>
        <w:tc>
          <w:tcPr>
            <w:tcW w:w="720" w:type="dxa"/>
            <w:tcBorders>
              <w:top w:val="nil"/>
              <w:left w:val="nil"/>
              <w:bottom w:val="nil"/>
              <w:right w:val="nil"/>
            </w:tcBorders>
            <w:vAlign w:val="center"/>
          </w:tcPr>
          <w:p w14:paraId="20F9A0E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3.37</w:t>
            </w:r>
          </w:p>
        </w:tc>
        <w:tc>
          <w:tcPr>
            <w:tcW w:w="720" w:type="dxa"/>
            <w:tcBorders>
              <w:top w:val="nil"/>
              <w:left w:val="nil"/>
              <w:bottom w:val="nil"/>
              <w:right w:val="nil"/>
            </w:tcBorders>
            <w:vAlign w:val="center"/>
          </w:tcPr>
          <w:p w14:paraId="239E6BD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shd w:val="clear" w:color="auto" w:fill="auto"/>
            <w:vAlign w:val="center"/>
          </w:tcPr>
          <w:p w14:paraId="0F9C4AF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24.19</w:t>
            </w:r>
          </w:p>
        </w:tc>
        <w:tc>
          <w:tcPr>
            <w:tcW w:w="720" w:type="dxa"/>
            <w:tcBorders>
              <w:top w:val="nil"/>
              <w:left w:val="nil"/>
              <w:bottom w:val="nil"/>
              <w:right w:val="nil"/>
            </w:tcBorders>
            <w:shd w:val="clear" w:color="auto" w:fill="auto"/>
            <w:vAlign w:val="center"/>
          </w:tcPr>
          <w:p w14:paraId="79F38A4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shd w:val="clear" w:color="auto" w:fill="auto"/>
            <w:vAlign w:val="center"/>
          </w:tcPr>
          <w:p w14:paraId="0F0C2B9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32.03</w:t>
            </w:r>
          </w:p>
        </w:tc>
        <w:tc>
          <w:tcPr>
            <w:tcW w:w="720" w:type="dxa"/>
            <w:tcBorders>
              <w:top w:val="nil"/>
              <w:left w:val="nil"/>
              <w:bottom w:val="nil"/>
              <w:right w:val="single" w:sz="4" w:space="0" w:color="auto"/>
            </w:tcBorders>
            <w:shd w:val="clear" w:color="auto" w:fill="auto"/>
            <w:vAlign w:val="center"/>
          </w:tcPr>
          <w:p w14:paraId="60F043F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8.59</w:t>
            </w:r>
          </w:p>
        </w:tc>
        <w:tc>
          <w:tcPr>
            <w:tcW w:w="720" w:type="dxa"/>
            <w:tcBorders>
              <w:top w:val="nil"/>
              <w:left w:val="single" w:sz="4" w:space="0" w:color="auto"/>
              <w:bottom w:val="nil"/>
              <w:right w:val="nil"/>
            </w:tcBorders>
            <w:shd w:val="clear" w:color="auto" w:fill="auto"/>
            <w:vAlign w:val="center"/>
          </w:tcPr>
          <w:p w14:paraId="7C6D842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182.47</w:t>
            </w:r>
          </w:p>
        </w:tc>
      </w:tr>
      <w:tr w:rsidR="00D64922" w:rsidRPr="007314A2" w14:paraId="5272981C" w14:textId="77777777" w:rsidTr="00D64922">
        <w:trPr>
          <w:trHeight w:val="143"/>
        </w:trPr>
        <w:tc>
          <w:tcPr>
            <w:tcW w:w="1440" w:type="dxa"/>
            <w:tcBorders>
              <w:top w:val="nil"/>
              <w:left w:val="nil"/>
              <w:bottom w:val="nil"/>
              <w:right w:val="nil"/>
            </w:tcBorders>
            <w:vAlign w:val="center"/>
          </w:tcPr>
          <w:p w14:paraId="5E7E49DC"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flathead sole</w:t>
            </w:r>
          </w:p>
        </w:tc>
        <w:tc>
          <w:tcPr>
            <w:tcW w:w="720" w:type="dxa"/>
            <w:tcBorders>
              <w:top w:val="nil"/>
              <w:left w:val="nil"/>
              <w:bottom w:val="nil"/>
              <w:right w:val="nil"/>
            </w:tcBorders>
            <w:vAlign w:val="center"/>
          </w:tcPr>
          <w:p w14:paraId="2DE46E8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22.12</w:t>
            </w:r>
          </w:p>
        </w:tc>
        <w:tc>
          <w:tcPr>
            <w:tcW w:w="720" w:type="dxa"/>
            <w:tcBorders>
              <w:top w:val="nil"/>
              <w:left w:val="nil"/>
              <w:bottom w:val="nil"/>
              <w:right w:val="nil"/>
            </w:tcBorders>
            <w:vAlign w:val="center"/>
          </w:tcPr>
          <w:p w14:paraId="2F707F8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0.68</w:t>
            </w:r>
          </w:p>
        </w:tc>
        <w:tc>
          <w:tcPr>
            <w:tcW w:w="720" w:type="dxa"/>
            <w:tcBorders>
              <w:top w:val="nil"/>
              <w:left w:val="nil"/>
              <w:bottom w:val="nil"/>
              <w:right w:val="nil"/>
            </w:tcBorders>
            <w:vAlign w:val="center"/>
          </w:tcPr>
          <w:p w14:paraId="09D8C25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92.54</w:t>
            </w:r>
          </w:p>
        </w:tc>
        <w:tc>
          <w:tcPr>
            <w:tcW w:w="720" w:type="dxa"/>
            <w:tcBorders>
              <w:top w:val="nil"/>
              <w:left w:val="nil"/>
              <w:bottom w:val="nil"/>
              <w:right w:val="nil"/>
            </w:tcBorders>
            <w:vAlign w:val="center"/>
          </w:tcPr>
          <w:p w14:paraId="5BA395A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8.53</w:t>
            </w:r>
          </w:p>
        </w:tc>
        <w:tc>
          <w:tcPr>
            <w:tcW w:w="720" w:type="dxa"/>
            <w:tcBorders>
              <w:top w:val="nil"/>
              <w:left w:val="nil"/>
              <w:bottom w:val="nil"/>
              <w:right w:val="nil"/>
            </w:tcBorders>
            <w:vAlign w:val="center"/>
          </w:tcPr>
          <w:p w14:paraId="2DB248D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0.11</w:t>
            </w:r>
          </w:p>
        </w:tc>
        <w:tc>
          <w:tcPr>
            <w:tcW w:w="720" w:type="dxa"/>
            <w:tcBorders>
              <w:top w:val="nil"/>
              <w:left w:val="nil"/>
              <w:bottom w:val="nil"/>
              <w:right w:val="nil"/>
            </w:tcBorders>
            <w:vAlign w:val="center"/>
          </w:tcPr>
          <w:p w14:paraId="2BA254E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shd w:val="clear" w:color="auto" w:fill="auto"/>
            <w:vAlign w:val="center"/>
          </w:tcPr>
          <w:p w14:paraId="0D9EE24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18.14</w:t>
            </w:r>
          </w:p>
        </w:tc>
        <w:tc>
          <w:tcPr>
            <w:tcW w:w="720" w:type="dxa"/>
            <w:tcBorders>
              <w:top w:val="nil"/>
              <w:left w:val="nil"/>
              <w:bottom w:val="nil"/>
              <w:right w:val="nil"/>
            </w:tcBorders>
            <w:shd w:val="clear" w:color="auto" w:fill="auto"/>
            <w:vAlign w:val="center"/>
          </w:tcPr>
          <w:p w14:paraId="235A990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2.77</w:t>
            </w:r>
          </w:p>
        </w:tc>
        <w:tc>
          <w:tcPr>
            <w:tcW w:w="720" w:type="dxa"/>
            <w:tcBorders>
              <w:top w:val="nil"/>
              <w:left w:val="nil"/>
              <w:bottom w:val="nil"/>
              <w:right w:val="nil"/>
            </w:tcBorders>
            <w:shd w:val="clear" w:color="auto" w:fill="auto"/>
            <w:vAlign w:val="center"/>
          </w:tcPr>
          <w:p w14:paraId="65AD6AF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6.52</w:t>
            </w:r>
          </w:p>
        </w:tc>
        <w:tc>
          <w:tcPr>
            <w:tcW w:w="720" w:type="dxa"/>
            <w:tcBorders>
              <w:top w:val="nil"/>
              <w:left w:val="nil"/>
              <w:bottom w:val="nil"/>
              <w:right w:val="single" w:sz="4" w:space="0" w:color="auto"/>
            </w:tcBorders>
            <w:shd w:val="clear" w:color="auto" w:fill="auto"/>
            <w:vAlign w:val="center"/>
          </w:tcPr>
          <w:p w14:paraId="48EDAC9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1.12</w:t>
            </w:r>
          </w:p>
        </w:tc>
        <w:tc>
          <w:tcPr>
            <w:tcW w:w="720" w:type="dxa"/>
            <w:tcBorders>
              <w:top w:val="nil"/>
              <w:left w:val="single" w:sz="4" w:space="0" w:color="auto"/>
              <w:bottom w:val="nil"/>
              <w:right w:val="nil"/>
            </w:tcBorders>
            <w:shd w:val="clear" w:color="auto" w:fill="auto"/>
            <w:vAlign w:val="center"/>
          </w:tcPr>
          <w:p w14:paraId="610330C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152.51</w:t>
            </w:r>
          </w:p>
        </w:tc>
      </w:tr>
      <w:tr w:rsidR="00D64922" w:rsidRPr="007314A2" w14:paraId="2A00F410" w14:textId="77777777" w:rsidTr="00D64922">
        <w:trPr>
          <w:trHeight w:val="80"/>
        </w:trPr>
        <w:tc>
          <w:tcPr>
            <w:tcW w:w="1440" w:type="dxa"/>
            <w:tcBorders>
              <w:top w:val="nil"/>
              <w:left w:val="nil"/>
              <w:bottom w:val="nil"/>
              <w:right w:val="nil"/>
            </w:tcBorders>
            <w:vAlign w:val="center"/>
          </w:tcPr>
          <w:p w14:paraId="114239E6"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other rockfish</w:t>
            </w:r>
          </w:p>
        </w:tc>
        <w:tc>
          <w:tcPr>
            <w:tcW w:w="720" w:type="dxa"/>
            <w:tcBorders>
              <w:top w:val="nil"/>
              <w:left w:val="nil"/>
              <w:bottom w:val="nil"/>
              <w:right w:val="nil"/>
            </w:tcBorders>
            <w:vAlign w:val="center"/>
          </w:tcPr>
          <w:p w14:paraId="34B3EA3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6.29</w:t>
            </w:r>
          </w:p>
        </w:tc>
        <w:tc>
          <w:tcPr>
            <w:tcW w:w="720" w:type="dxa"/>
            <w:tcBorders>
              <w:top w:val="nil"/>
              <w:left w:val="nil"/>
              <w:bottom w:val="nil"/>
              <w:right w:val="nil"/>
            </w:tcBorders>
            <w:vAlign w:val="center"/>
          </w:tcPr>
          <w:p w14:paraId="752D52F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18.31</w:t>
            </w:r>
          </w:p>
        </w:tc>
        <w:tc>
          <w:tcPr>
            <w:tcW w:w="720" w:type="dxa"/>
            <w:tcBorders>
              <w:top w:val="nil"/>
              <w:left w:val="nil"/>
              <w:bottom w:val="nil"/>
              <w:right w:val="nil"/>
            </w:tcBorders>
            <w:vAlign w:val="center"/>
          </w:tcPr>
          <w:p w14:paraId="66D59C4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5.53</w:t>
            </w:r>
          </w:p>
        </w:tc>
        <w:tc>
          <w:tcPr>
            <w:tcW w:w="720" w:type="dxa"/>
            <w:tcBorders>
              <w:top w:val="nil"/>
              <w:left w:val="nil"/>
              <w:bottom w:val="nil"/>
              <w:right w:val="nil"/>
            </w:tcBorders>
            <w:vAlign w:val="center"/>
          </w:tcPr>
          <w:p w14:paraId="2BD9776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16.61</w:t>
            </w:r>
          </w:p>
        </w:tc>
        <w:tc>
          <w:tcPr>
            <w:tcW w:w="720" w:type="dxa"/>
            <w:tcBorders>
              <w:top w:val="nil"/>
              <w:left w:val="nil"/>
              <w:bottom w:val="nil"/>
              <w:right w:val="nil"/>
            </w:tcBorders>
            <w:vAlign w:val="center"/>
          </w:tcPr>
          <w:p w14:paraId="50C6B74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0.47</w:t>
            </w:r>
          </w:p>
        </w:tc>
        <w:tc>
          <w:tcPr>
            <w:tcW w:w="720" w:type="dxa"/>
            <w:tcBorders>
              <w:top w:val="nil"/>
              <w:left w:val="nil"/>
              <w:bottom w:val="nil"/>
              <w:right w:val="nil"/>
            </w:tcBorders>
            <w:vAlign w:val="center"/>
          </w:tcPr>
          <w:p w14:paraId="7272319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0.69</w:t>
            </w:r>
          </w:p>
        </w:tc>
        <w:tc>
          <w:tcPr>
            <w:tcW w:w="720" w:type="dxa"/>
            <w:tcBorders>
              <w:top w:val="nil"/>
              <w:left w:val="nil"/>
              <w:bottom w:val="nil"/>
              <w:right w:val="nil"/>
            </w:tcBorders>
            <w:shd w:val="clear" w:color="auto" w:fill="auto"/>
            <w:vAlign w:val="center"/>
          </w:tcPr>
          <w:p w14:paraId="21E4CE3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16.85</w:t>
            </w:r>
          </w:p>
        </w:tc>
        <w:tc>
          <w:tcPr>
            <w:tcW w:w="720" w:type="dxa"/>
            <w:tcBorders>
              <w:top w:val="nil"/>
              <w:left w:val="nil"/>
              <w:bottom w:val="nil"/>
              <w:right w:val="nil"/>
            </w:tcBorders>
            <w:shd w:val="clear" w:color="auto" w:fill="auto"/>
            <w:vAlign w:val="center"/>
          </w:tcPr>
          <w:p w14:paraId="61C8BB1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12.66</w:t>
            </w:r>
          </w:p>
        </w:tc>
        <w:tc>
          <w:tcPr>
            <w:tcW w:w="720" w:type="dxa"/>
            <w:tcBorders>
              <w:top w:val="nil"/>
              <w:left w:val="nil"/>
              <w:bottom w:val="nil"/>
              <w:right w:val="nil"/>
            </w:tcBorders>
            <w:shd w:val="clear" w:color="auto" w:fill="auto"/>
            <w:vAlign w:val="center"/>
          </w:tcPr>
          <w:p w14:paraId="6CBF809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25.52</w:t>
            </w:r>
          </w:p>
        </w:tc>
        <w:tc>
          <w:tcPr>
            <w:tcW w:w="720" w:type="dxa"/>
            <w:tcBorders>
              <w:top w:val="nil"/>
              <w:left w:val="nil"/>
              <w:bottom w:val="nil"/>
              <w:right w:val="single" w:sz="4" w:space="0" w:color="auto"/>
            </w:tcBorders>
            <w:shd w:val="clear" w:color="auto" w:fill="auto"/>
            <w:vAlign w:val="center"/>
          </w:tcPr>
          <w:p w14:paraId="09B5AD2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8.61</w:t>
            </w:r>
          </w:p>
        </w:tc>
        <w:tc>
          <w:tcPr>
            <w:tcW w:w="720" w:type="dxa"/>
            <w:tcBorders>
              <w:top w:val="nil"/>
              <w:left w:val="single" w:sz="4" w:space="0" w:color="auto"/>
              <w:bottom w:val="nil"/>
              <w:right w:val="nil"/>
            </w:tcBorders>
            <w:shd w:val="clear" w:color="auto" w:fill="auto"/>
            <w:vAlign w:val="center"/>
          </w:tcPr>
          <w:p w14:paraId="19C15C5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111.53</w:t>
            </w:r>
          </w:p>
        </w:tc>
      </w:tr>
      <w:tr w:rsidR="00D64922" w:rsidRPr="007314A2" w14:paraId="763C8966" w14:textId="77777777" w:rsidTr="00D64922">
        <w:trPr>
          <w:trHeight w:val="98"/>
        </w:trPr>
        <w:tc>
          <w:tcPr>
            <w:tcW w:w="1440" w:type="dxa"/>
            <w:tcBorders>
              <w:top w:val="nil"/>
              <w:left w:val="nil"/>
              <w:bottom w:val="nil"/>
              <w:right w:val="nil"/>
            </w:tcBorders>
            <w:vAlign w:val="center"/>
          </w:tcPr>
          <w:p w14:paraId="019FDDF6"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rex sole</w:t>
            </w:r>
          </w:p>
        </w:tc>
        <w:tc>
          <w:tcPr>
            <w:tcW w:w="720" w:type="dxa"/>
            <w:tcBorders>
              <w:top w:val="nil"/>
              <w:left w:val="nil"/>
              <w:bottom w:val="nil"/>
              <w:right w:val="nil"/>
            </w:tcBorders>
            <w:vAlign w:val="center"/>
          </w:tcPr>
          <w:p w14:paraId="6D12D92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4.51</w:t>
            </w:r>
          </w:p>
        </w:tc>
        <w:tc>
          <w:tcPr>
            <w:tcW w:w="720" w:type="dxa"/>
            <w:tcBorders>
              <w:top w:val="nil"/>
              <w:left w:val="nil"/>
              <w:bottom w:val="nil"/>
              <w:right w:val="nil"/>
            </w:tcBorders>
            <w:vAlign w:val="center"/>
          </w:tcPr>
          <w:p w14:paraId="0722264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4424621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27.68</w:t>
            </w:r>
          </w:p>
        </w:tc>
        <w:tc>
          <w:tcPr>
            <w:tcW w:w="720" w:type="dxa"/>
            <w:tcBorders>
              <w:top w:val="nil"/>
              <w:left w:val="nil"/>
              <w:bottom w:val="nil"/>
              <w:right w:val="nil"/>
            </w:tcBorders>
            <w:vAlign w:val="center"/>
          </w:tcPr>
          <w:p w14:paraId="42D2F6F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2.00</w:t>
            </w:r>
          </w:p>
        </w:tc>
        <w:tc>
          <w:tcPr>
            <w:tcW w:w="720" w:type="dxa"/>
            <w:tcBorders>
              <w:top w:val="nil"/>
              <w:left w:val="nil"/>
              <w:bottom w:val="nil"/>
              <w:right w:val="nil"/>
            </w:tcBorders>
            <w:vAlign w:val="center"/>
          </w:tcPr>
          <w:p w14:paraId="32589AC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0.15</w:t>
            </w:r>
          </w:p>
        </w:tc>
        <w:tc>
          <w:tcPr>
            <w:tcW w:w="720" w:type="dxa"/>
            <w:tcBorders>
              <w:top w:val="nil"/>
              <w:left w:val="nil"/>
              <w:bottom w:val="nil"/>
              <w:right w:val="nil"/>
            </w:tcBorders>
            <w:vAlign w:val="center"/>
          </w:tcPr>
          <w:p w14:paraId="0C36773F"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089732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1.63</w:t>
            </w:r>
          </w:p>
        </w:tc>
        <w:tc>
          <w:tcPr>
            <w:tcW w:w="720" w:type="dxa"/>
            <w:tcBorders>
              <w:top w:val="nil"/>
              <w:left w:val="nil"/>
              <w:bottom w:val="nil"/>
              <w:right w:val="nil"/>
            </w:tcBorders>
            <w:shd w:val="clear" w:color="auto" w:fill="auto"/>
            <w:vAlign w:val="center"/>
          </w:tcPr>
          <w:p w14:paraId="5413225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0.02</w:t>
            </w:r>
          </w:p>
        </w:tc>
        <w:tc>
          <w:tcPr>
            <w:tcW w:w="720" w:type="dxa"/>
            <w:tcBorders>
              <w:top w:val="nil"/>
              <w:left w:val="nil"/>
              <w:bottom w:val="nil"/>
              <w:right w:val="nil"/>
            </w:tcBorders>
            <w:shd w:val="clear" w:color="auto" w:fill="auto"/>
            <w:vAlign w:val="center"/>
          </w:tcPr>
          <w:p w14:paraId="7D18490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8.53</w:t>
            </w:r>
          </w:p>
        </w:tc>
        <w:tc>
          <w:tcPr>
            <w:tcW w:w="720" w:type="dxa"/>
            <w:tcBorders>
              <w:top w:val="nil"/>
              <w:left w:val="nil"/>
              <w:bottom w:val="nil"/>
              <w:right w:val="single" w:sz="4" w:space="0" w:color="auto"/>
            </w:tcBorders>
            <w:shd w:val="clear" w:color="auto" w:fill="auto"/>
            <w:vAlign w:val="center"/>
          </w:tcPr>
          <w:p w14:paraId="27B675F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single" w:sz="4" w:space="0" w:color="auto"/>
              <w:bottom w:val="nil"/>
              <w:right w:val="nil"/>
            </w:tcBorders>
            <w:shd w:val="clear" w:color="auto" w:fill="auto"/>
            <w:vAlign w:val="center"/>
          </w:tcPr>
          <w:p w14:paraId="1DD7AE0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44.69</w:t>
            </w:r>
          </w:p>
        </w:tc>
      </w:tr>
      <w:tr w:rsidR="00D64922" w:rsidRPr="007314A2" w14:paraId="5582C737" w14:textId="77777777" w:rsidTr="00D64922">
        <w:trPr>
          <w:trHeight w:val="125"/>
        </w:trPr>
        <w:tc>
          <w:tcPr>
            <w:tcW w:w="1440" w:type="dxa"/>
            <w:tcBorders>
              <w:top w:val="nil"/>
              <w:left w:val="nil"/>
              <w:bottom w:val="nil"/>
              <w:right w:val="nil"/>
            </w:tcBorders>
            <w:vAlign w:val="center"/>
          </w:tcPr>
          <w:p w14:paraId="0B70111C"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Atka mackerel</w:t>
            </w:r>
          </w:p>
        </w:tc>
        <w:tc>
          <w:tcPr>
            <w:tcW w:w="720" w:type="dxa"/>
            <w:tcBorders>
              <w:top w:val="nil"/>
              <w:left w:val="nil"/>
              <w:bottom w:val="nil"/>
              <w:right w:val="nil"/>
            </w:tcBorders>
            <w:vAlign w:val="center"/>
          </w:tcPr>
          <w:p w14:paraId="654D06C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3.01</w:t>
            </w:r>
          </w:p>
        </w:tc>
        <w:tc>
          <w:tcPr>
            <w:tcW w:w="720" w:type="dxa"/>
            <w:tcBorders>
              <w:top w:val="nil"/>
              <w:left w:val="nil"/>
              <w:bottom w:val="nil"/>
              <w:right w:val="nil"/>
            </w:tcBorders>
            <w:vAlign w:val="center"/>
          </w:tcPr>
          <w:p w14:paraId="570B106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5E81647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32.79</w:t>
            </w:r>
          </w:p>
        </w:tc>
        <w:tc>
          <w:tcPr>
            <w:tcW w:w="720" w:type="dxa"/>
            <w:tcBorders>
              <w:top w:val="nil"/>
              <w:left w:val="nil"/>
              <w:bottom w:val="nil"/>
              <w:right w:val="nil"/>
            </w:tcBorders>
            <w:vAlign w:val="center"/>
          </w:tcPr>
          <w:p w14:paraId="24F8C8C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773C65EB"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31ED577"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0F0220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2.91</w:t>
            </w:r>
          </w:p>
        </w:tc>
        <w:tc>
          <w:tcPr>
            <w:tcW w:w="720" w:type="dxa"/>
            <w:tcBorders>
              <w:top w:val="nil"/>
              <w:left w:val="nil"/>
              <w:bottom w:val="nil"/>
              <w:right w:val="nil"/>
            </w:tcBorders>
            <w:vAlign w:val="center"/>
          </w:tcPr>
          <w:p w14:paraId="0757352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379FBAC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0.05</w:t>
            </w:r>
          </w:p>
        </w:tc>
        <w:tc>
          <w:tcPr>
            <w:tcW w:w="720" w:type="dxa"/>
            <w:tcBorders>
              <w:top w:val="nil"/>
              <w:left w:val="nil"/>
              <w:bottom w:val="nil"/>
              <w:right w:val="single" w:sz="4" w:space="0" w:color="auto"/>
            </w:tcBorders>
            <w:vAlign w:val="center"/>
          </w:tcPr>
          <w:p w14:paraId="05CCCC9F"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single" w:sz="4" w:space="0" w:color="auto"/>
              <w:bottom w:val="nil"/>
              <w:right w:val="nil"/>
            </w:tcBorders>
            <w:shd w:val="clear" w:color="auto" w:fill="auto"/>
            <w:vAlign w:val="center"/>
          </w:tcPr>
          <w:p w14:paraId="1CD293F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39.24</w:t>
            </w:r>
          </w:p>
        </w:tc>
      </w:tr>
      <w:tr w:rsidR="00D64922" w:rsidRPr="007314A2" w14:paraId="265F6A2A" w14:textId="77777777" w:rsidTr="00D64922">
        <w:trPr>
          <w:trHeight w:val="62"/>
        </w:trPr>
        <w:tc>
          <w:tcPr>
            <w:tcW w:w="1440" w:type="dxa"/>
            <w:tcBorders>
              <w:top w:val="nil"/>
              <w:left w:val="nil"/>
              <w:bottom w:val="nil"/>
              <w:right w:val="nil"/>
            </w:tcBorders>
            <w:vAlign w:val="center"/>
          </w:tcPr>
          <w:p w14:paraId="15215F13"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Pacific ocean perch</w:t>
            </w:r>
          </w:p>
        </w:tc>
        <w:tc>
          <w:tcPr>
            <w:tcW w:w="720" w:type="dxa"/>
            <w:tcBorders>
              <w:top w:val="nil"/>
              <w:left w:val="nil"/>
              <w:bottom w:val="nil"/>
              <w:right w:val="nil"/>
            </w:tcBorders>
            <w:vAlign w:val="center"/>
          </w:tcPr>
          <w:p w14:paraId="3C492A6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0.07</w:t>
            </w:r>
          </w:p>
        </w:tc>
        <w:tc>
          <w:tcPr>
            <w:tcW w:w="720" w:type="dxa"/>
            <w:tcBorders>
              <w:top w:val="nil"/>
              <w:left w:val="nil"/>
              <w:bottom w:val="nil"/>
              <w:right w:val="nil"/>
            </w:tcBorders>
            <w:vAlign w:val="center"/>
          </w:tcPr>
          <w:p w14:paraId="5DED7F3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7B368F8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14:paraId="772E69B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19.37</w:t>
            </w:r>
          </w:p>
        </w:tc>
        <w:tc>
          <w:tcPr>
            <w:tcW w:w="720" w:type="dxa"/>
            <w:tcBorders>
              <w:top w:val="nil"/>
              <w:left w:val="nil"/>
              <w:bottom w:val="nil"/>
              <w:right w:val="nil"/>
            </w:tcBorders>
            <w:vAlign w:val="center"/>
          </w:tcPr>
          <w:p w14:paraId="4A99982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016FA6F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7.76</w:t>
            </w:r>
          </w:p>
        </w:tc>
        <w:tc>
          <w:tcPr>
            <w:tcW w:w="720" w:type="dxa"/>
            <w:tcBorders>
              <w:top w:val="nil"/>
              <w:left w:val="nil"/>
              <w:bottom w:val="nil"/>
              <w:right w:val="nil"/>
            </w:tcBorders>
            <w:shd w:val="clear" w:color="auto" w:fill="auto"/>
            <w:vAlign w:val="center"/>
          </w:tcPr>
          <w:p w14:paraId="33659A3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shd w:val="clear" w:color="auto" w:fill="auto"/>
            <w:vAlign w:val="center"/>
          </w:tcPr>
          <w:p w14:paraId="5BDAF2B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1.52</w:t>
            </w:r>
          </w:p>
        </w:tc>
        <w:tc>
          <w:tcPr>
            <w:tcW w:w="720" w:type="dxa"/>
            <w:tcBorders>
              <w:top w:val="nil"/>
              <w:left w:val="nil"/>
              <w:bottom w:val="nil"/>
              <w:right w:val="nil"/>
            </w:tcBorders>
            <w:shd w:val="clear" w:color="auto" w:fill="auto"/>
            <w:vAlign w:val="center"/>
          </w:tcPr>
          <w:p w14:paraId="799D888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single" w:sz="4" w:space="0" w:color="auto"/>
            </w:tcBorders>
            <w:shd w:val="clear" w:color="auto" w:fill="auto"/>
            <w:vAlign w:val="center"/>
          </w:tcPr>
          <w:p w14:paraId="2B8B1D0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single" w:sz="4" w:space="0" w:color="auto"/>
              <w:bottom w:val="nil"/>
              <w:right w:val="nil"/>
            </w:tcBorders>
            <w:shd w:val="clear" w:color="auto" w:fill="auto"/>
            <w:vAlign w:val="center"/>
          </w:tcPr>
          <w:p w14:paraId="12E6412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29.18</w:t>
            </w:r>
          </w:p>
        </w:tc>
      </w:tr>
      <w:tr w:rsidR="00D64922" w:rsidRPr="007314A2" w14:paraId="1AE9BD8F" w14:textId="77777777" w:rsidTr="00D64922">
        <w:trPr>
          <w:trHeight w:val="89"/>
        </w:trPr>
        <w:tc>
          <w:tcPr>
            <w:tcW w:w="1440" w:type="dxa"/>
            <w:tcBorders>
              <w:top w:val="nil"/>
              <w:left w:val="nil"/>
              <w:bottom w:val="nil"/>
              <w:right w:val="nil"/>
            </w:tcBorders>
            <w:vAlign w:val="center"/>
          </w:tcPr>
          <w:p w14:paraId="357888AD"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dusky rockfish</w:t>
            </w:r>
          </w:p>
        </w:tc>
        <w:tc>
          <w:tcPr>
            <w:tcW w:w="720" w:type="dxa"/>
            <w:tcBorders>
              <w:top w:val="nil"/>
              <w:left w:val="nil"/>
              <w:bottom w:val="nil"/>
              <w:right w:val="nil"/>
            </w:tcBorders>
            <w:vAlign w:val="center"/>
          </w:tcPr>
          <w:p w14:paraId="6C20304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3.49</w:t>
            </w:r>
          </w:p>
        </w:tc>
        <w:tc>
          <w:tcPr>
            <w:tcW w:w="720" w:type="dxa"/>
            <w:tcBorders>
              <w:top w:val="nil"/>
              <w:left w:val="nil"/>
              <w:bottom w:val="nil"/>
              <w:right w:val="nil"/>
            </w:tcBorders>
            <w:vAlign w:val="center"/>
          </w:tcPr>
          <w:p w14:paraId="29E844E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3.97</w:t>
            </w:r>
          </w:p>
        </w:tc>
        <w:tc>
          <w:tcPr>
            <w:tcW w:w="720" w:type="dxa"/>
            <w:tcBorders>
              <w:top w:val="nil"/>
              <w:left w:val="nil"/>
              <w:bottom w:val="nil"/>
              <w:right w:val="nil"/>
            </w:tcBorders>
            <w:vAlign w:val="center"/>
          </w:tcPr>
          <w:p w14:paraId="4EA7D4D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2.34</w:t>
            </w:r>
          </w:p>
        </w:tc>
        <w:tc>
          <w:tcPr>
            <w:tcW w:w="720" w:type="dxa"/>
            <w:tcBorders>
              <w:top w:val="nil"/>
              <w:left w:val="nil"/>
              <w:bottom w:val="nil"/>
              <w:right w:val="nil"/>
            </w:tcBorders>
            <w:vAlign w:val="center"/>
          </w:tcPr>
          <w:p w14:paraId="179D192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5.54</w:t>
            </w:r>
          </w:p>
        </w:tc>
        <w:tc>
          <w:tcPr>
            <w:tcW w:w="720" w:type="dxa"/>
            <w:tcBorders>
              <w:top w:val="nil"/>
              <w:left w:val="nil"/>
              <w:bottom w:val="nil"/>
              <w:right w:val="nil"/>
            </w:tcBorders>
            <w:vAlign w:val="center"/>
          </w:tcPr>
          <w:p w14:paraId="00DB510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78C03B2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0.81</w:t>
            </w:r>
          </w:p>
        </w:tc>
        <w:tc>
          <w:tcPr>
            <w:tcW w:w="720" w:type="dxa"/>
            <w:tcBorders>
              <w:top w:val="nil"/>
              <w:left w:val="nil"/>
              <w:bottom w:val="nil"/>
              <w:right w:val="nil"/>
            </w:tcBorders>
            <w:shd w:val="clear" w:color="auto" w:fill="auto"/>
            <w:vAlign w:val="center"/>
          </w:tcPr>
          <w:p w14:paraId="01AB320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2.51</w:t>
            </w:r>
          </w:p>
        </w:tc>
        <w:tc>
          <w:tcPr>
            <w:tcW w:w="720" w:type="dxa"/>
            <w:tcBorders>
              <w:top w:val="nil"/>
              <w:left w:val="nil"/>
              <w:bottom w:val="nil"/>
              <w:right w:val="nil"/>
            </w:tcBorders>
            <w:shd w:val="clear" w:color="auto" w:fill="auto"/>
            <w:vAlign w:val="center"/>
          </w:tcPr>
          <w:p w14:paraId="1FABCFC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2.28</w:t>
            </w:r>
          </w:p>
        </w:tc>
        <w:tc>
          <w:tcPr>
            <w:tcW w:w="720" w:type="dxa"/>
            <w:tcBorders>
              <w:top w:val="nil"/>
              <w:left w:val="nil"/>
              <w:bottom w:val="nil"/>
              <w:right w:val="nil"/>
            </w:tcBorders>
            <w:shd w:val="clear" w:color="auto" w:fill="auto"/>
            <w:vAlign w:val="center"/>
          </w:tcPr>
          <w:p w14:paraId="1D4DC6F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2.90</w:t>
            </w:r>
          </w:p>
        </w:tc>
        <w:tc>
          <w:tcPr>
            <w:tcW w:w="720" w:type="dxa"/>
            <w:tcBorders>
              <w:top w:val="nil"/>
              <w:left w:val="nil"/>
              <w:bottom w:val="nil"/>
              <w:right w:val="single" w:sz="4" w:space="0" w:color="auto"/>
            </w:tcBorders>
            <w:shd w:val="clear" w:color="auto" w:fill="auto"/>
            <w:vAlign w:val="center"/>
          </w:tcPr>
          <w:p w14:paraId="4BD7479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0.80</w:t>
            </w:r>
          </w:p>
        </w:tc>
        <w:tc>
          <w:tcPr>
            <w:tcW w:w="720" w:type="dxa"/>
            <w:tcBorders>
              <w:top w:val="nil"/>
              <w:left w:val="single" w:sz="4" w:space="0" w:color="auto"/>
              <w:bottom w:val="nil"/>
              <w:right w:val="nil"/>
            </w:tcBorders>
            <w:shd w:val="clear" w:color="auto" w:fill="auto"/>
            <w:vAlign w:val="center"/>
          </w:tcPr>
          <w:p w14:paraId="1CE1BBA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24.65</w:t>
            </w:r>
          </w:p>
        </w:tc>
      </w:tr>
      <w:tr w:rsidR="00D64922" w:rsidRPr="007314A2" w14:paraId="548B5FAF" w14:textId="77777777" w:rsidTr="00D64922">
        <w:trPr>
          <w:trHeight w:val="116"/>
        </w:trPr>
        <w:tc>
          <w:tcPr>
            <w:tcW w:w="1440" w:type="dxa"/>
            <w:tcBorders>
              <w:top w:val="nil"/>
              <w:left w:val="nil"/>
              <w:bottom w:val="nil"/>
              <w:right w:val="nil"/>
            </w:tcBorders>
            <w:vAlign w:val="center"/>
          </w:tcPr>
          <w:p w14:paraId="1419C508"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Pacific sleeper shark</w:t>
            </w:r>
          </w:p>
        </w:tc>
        <w:tc>
          <w:tcPr>
            <w:tcW w:w="720" w:type="dxa"/>
            <w:tcBorders>
              <w:top w:val="nil"/>
              <w:left w:val="nil"/>
              <w:bottom w:val="nil"/>
              <w:right w:val="nil"/>
            </w:tcBorders>
            <w:vAlign w:val="center"/>
          </w:tcPr>
          <w:p w14:paraId="3BA8929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2.71</w:t>
            </w:r>
          </w:p>
        </w:tc>
        <w:tc>
          <w:tcPr>
            <w:tcW w:w="720" w:type="dxa"/>
            <w:tcBorders>
              <w:top w:val="nil"/>
              <w:left w:val="nil"/>
              <w:bottom w:val="nil"/>
              <w:right w:val="nil"/>
            </w:tcBorders>
            <w:vAlign w:val="center"/>
          </w:tcPr>
          <w:p w14:paraId="4D0C2D54"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733C92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9.90</w:t>
            </w:r>
          </w:p>
        </w:tc>
        <w:tc>
          <w:tcPr>
            <w:tcW w:w="720" w:type="dxa"/>
            <w:tcBorders>
              <w:top w:val="nil"/>
              <w:left w:val="nil"/>
              <w:bottom w:val="nil"/>
              <w:right w:val="nil"/>
            </w:tcBorders>
            <w:vAlign w:val="center"/>
          </w:tcPr>
          <w:p w14:paraId="48B7DA1E"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03796A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0.21</w:t>
            </w:r>
          </w:p>
        </w:tc>
        <w:tc>
          <w:tcPr>
            <w:tcW w:w="720" w:type="dxa"/>
            <w:tcBorders>
              <w:top w:val="nil"/>
              <w:left w:val="nil"/>
              <w:bottom w:val="nil"/>
              <w:right w:val="nil"/>
            </w:tcBorders>
            <w:vAlign w:val="center"/>
          </w:tcPr>
          <w:p w14:paraId="7F9B51C4"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49CC8E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0.62</w:t>
            </w:r>
          </w:p>
        </w:tc>
        <w:tc>
          <w:tcPr>
            <w:tcW w:w="720" w:type="dxa"/>
            <w:tcBorders>
              <w:top w:val="nil"/>
              <w:left w:val="nil"/>
              <w:bottom w:val="nil"/>
              <w:right w:val="nil"/>
            </w:tcBorders>
            <w:shd w:val="clear" w:color="auto" w:fill="auto"/>
            <w:vAlign w:val="center"/>
          </w:tcPr>
          <w:p w14:paraId="0DD36989"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28461A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3.63</w:t>
            </w:r>
          </w:p>
        </w:tc>
        <w:tc>
          <w:tcPr>
            <w:tcW w:w="720" w:type="dxa"/>
            <w:tcBorders>
              <w:top w:val="nil"/>
              <w:left w:val="nil"/>
              <w:bottom w:val="nil"/>
              <w:right w:val="single" w:sz="4" w:space="0" w:color="auto"/>
            </w:tcBorders>
            <w:shd w:val="clear" w:color="auto" w:fill="auto"/>
            <w:vAlign w:val="center"/>
          </w:tcPr>
          <w:p w14:paraId="2BA3C01A"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single" w:sz="4" w:space="0" w:color="auto"/>
              <w:bottom w:val="nil"/>
              <w:right w:val="nil"/>
            </w:tcBorders>
            <w:shd w:val="clear" w:color="auto" w:fill="auto"/>
            <w:vAlign w:val="center"/>
          </w:tcPr>
          <w:p w14:paraId="440D7D4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17.08</w:t>
            </w:r>
          </w:p>
        </w:tc>
      </w:tr>
      <w:tr w:rsidR="00D64922" w:rsidRPr="007314A2" w14:paraId="083D17FD" w14:textId="77777777" w:rsidTr="00D64922">
        <w:trPr>
          <w:trHeight w:val="44"/>
        </w:trPr>
        <w:tc>
          <w:tcPr>
            <w:tcW w:w="1440" w:type="dxa"/>
            <w:tcBorders>
              <w:top w:val="nil"/>
              <w:left w:val="nil"/>
              <w:bottom w:val="nil"/>
              <w:right w:val="nil"/>
            </w:tcBorders>
            <w:vAlign w:val="center"/>
          </w:tcPr>
          <w:p w14:paraId="01E2AF72"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northern rockfish</w:t>
            </w:r>
          </w:p>
        </w:tc>
        <w:tc>
          <w:tcPr>
            <w:tcW w:w="720" w:type="dxa"/>
            <w:tcBorders>
              <w:top w:val="nil"/>
              <w:left w:val="nil"/>
              <w:bottom w:val="nil"/>
              <w:right w:val="nil"/>
            </w:tcBorders>
            <w:vAlign w:val="center"/>
          </w:tcPr>
          <w:p w14:paraId="707146F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3.59</w:t>
            </w:r>
          </w:p>
        </w:tc>
        <w:tc>
          <w:tcPr>
            <w:tcW w:w="720" w:type="dxa"/>
            <w:tcBorders>
              <w:top w:val="nil"/>
              <w:left w:val="nil"/>
              <w:bottom w:val="nil"/>
              <w:right w:val="nil"/>
            </w:tcBorders>
            <w:vAlign w:val="center"/>
          </w:tcPr>
          <w:p w14:paraId="44BD0F9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1.40</w:t>
            </w:r>
          </w:p>
        </w:tc>
        <w:tc>
          <w:tcPr>
            <w:tcW w:w="720" w:type="dxa"/>
            <w:tcBorders>
              <w:top w:val="nil"/>
              <w:left w:val="nil"/>
              <w:bottom w:val="nil"/>
              <w:right w:val="nil"/>
            </w:tcBorders>
            <w:vAlign w:val="center"/>
          </w:tcPr>
          <w:p w14:paraId="240BB66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3.33</w:t>
            </w:r>
          </w:p>
        </w:tc>
        <w:tc>
          <w:tcPr>
            <w:tcW w:w="720" w:type="dxa"/>
            <w:tcBorders>
              <w:top w:val="nil"/>
              <w:left w:val="nil"/>
              <w:bottom w:val="nil"/>
              <w:right w:val="nil"/>
            </w:tcBorders>
            <w:vAlign w:val="center"/>
          </w:tcPr>
          <w:p w14:paraId="706136C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0.25</w:t>
            </w:r>
          </w:p>
        </w:tc>
        <w:tc>
          <w:tcPr>
            <w:tcW w:w="720" w:type="dxa"/>
            <w:tcBorders>
              <w:top w:val="nil"/>
              <w:left w:val="nil"/>
              <w:bottom w:val="nil"/>
              <w:right w:val="nil"/>
            </w:tcBorders>
            <w:vAlign w:val="center"/>
          </w:tcPr>
          <w:p w14:paraId="5C7F5452"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BD2BA8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shd w:val="clear" w:color="auto" w:fill="auto"/>
            <w:vAlign w:val="center"/>
          </w:tcPr>
          <w:p w14:paraId="7E49FC9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3.43</w:t>
            </w:r>
          </w:p>
        </w:tc>
        <w:tc>
          <w:tcPr>
            <w:tcW w:w="720" w:type="dxa"/>
            <w:tcBorders>
              <w:top w:val="nil"/>
              <w:left w:val="nil"/>
              <w:bottom w:val="nil"/>
              <w:right w:val="nil"/>
            </w:tcBorders>
            <w:shd w:val="clear" w:color="auto" w:fill="auto"/>
            <w:vAlign w:val="center"/>
          </w:tcPr>
          <w:p w14:paraId="776B43B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1.01</w:t>
            </w:r>
          </w:p>
        </w:tc>
        <w:tc>
          <w:tcPr>
            <w:tcW w:w="720" w:type="dxa"/>
            <w:tcBorders>
              <w:top w:val="nil"/>
              <w:left w:val="nil"/>
              <w:bottom w:val="nil"/>
              <w:right w:val="nil"/>
            </w:tcBorders>
            <w:shd w:val="clear" w:color="auto" w:fill="auto"/>
            <w:vAlign w:val="center"/>
          </w:tcPr>
          <w:p w14:paraId="69123CE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0.35</w:t>
            </w:r>
          </w:p>
        </w:tc>
        <w:tc>
          <w:tcPr>
            <w:tcW w:w="720" w:type="dxa"/>
            <w:tcBorders>
              <w:top w:val="nil"/>
              <w:left w:val="nil"/>
              <w:bottom w:val="nil"/>
              <w:right w:val="single" w:sz="4" w:space="0" w:color="auto"/>
            </w:tcBorders>
            <w:shd w:val="clear" w:color="auto" w:fill="auto"/>
            <w:vAlign w:val="center"/>
          </w:tcPr>
          <w:p w14:paraId="7BB7D11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single" w:sz="4" w:space="0" w:color="auto"/>
              <w:bottom w:val="nil"/>
              <w:right w:val="nil"/>
            </w:tcBorders>
            <w:shd w:val="clear" w:color="auto" w:fill="auto"/>
            <w:vAlign w:val="center"/>
          </w:tcPr>
          <w:p w14:paraId="55DC873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13.37</w:t>
            </w:r>
          </w:p>
        </w:tc>
      </w:tr>
      <w:tr w:rsidR="00D64922" w:rsidRPr="007314A2" w14:paraId="07A1EA64" w14:textId="77777777" w:rsidTr="00D64922">
        <w:trPr>
          <w:trHeight w:val="71"/>
        </w:trPr>
        <w:tc>
          <w:tcPr>
            <w:tcW w:w="1440" w:type="dxa"/>
            <w:tcBorders>
              <w:top w:val="nil"/>
              <w:left w:val="nil"/>
              <w:bottom w:val="nil"/>
              <w:right w:val="nil"/>
            </w:tcBorders>
            <w:vAlign w:val="center"/>
          </w:tcPr>
          <w:p w14:paraId="2ACDFCCF"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Aleutian skate</w:t>
            </w:r>
          </w:p>
        </w:tc>
        <w:tc>
          <w:tcPr>
            <w:tcW w:w="720" w:type="dxa"/>
            <w:tcBorders>
              <w:top w:val="nil"/>
              <w:left w:val="nil"/>
              <w:bottom w:val="nil"/>
              <w:right w:val="nil"/>
            </w:tcBorders>
            <w:vAlign w:val="center"/>
          </w:tcPr>
          <w:p w14:paraId="3B685802"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D05112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2.11</w:t>
            </w:r>
          </w:p>
        </w:tc>
        <w:tc>
          <w:tcPr>
            <w:tcW w:w="720" w:type="dxa"/>
            <w:tcBorders>
              <w:top w:val="nil"/>
              <w:left w:val="nil"/>
              <w:bottom w:val="nil"/>
              <w:right w:val="nil"/>
            </w:tcBorders>
            <w:vAlign w:val="center"/>
          </w:tcPr>
          <w:p w14:paraId="366FE97F"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E5D8F4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1.13</w:t>
            </w:r>
          </w:p>
        </w:tc>
        <w:tc>
          <w:tcPr>
            <w:tcW w:w="720" w:type="dxa"/>
            <w:tcBorders>
              <w:top w:val="nil"/>
              <w:left w:val="nil"/>
              <w:bottom w:val="nil"/>
              <w:right w:val="nil"/>
            </w:tcBorders>
            <w:vAlign w:val="center"/>
          </w:tcPr>
          <w:p w14:paraId="664F0823"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0F8031B"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59BD4DC"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641E2A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0.39</w:t>
            </w:r>
          </w:p>
        </w:tc>
        <w:tc>
          <w:tcPr>
            <w:tcW w:w="720" w:type="dxa"/>
            <w:tcBorders>
              <w:top w:val="nil"/>
              <w:left w:val="nil"/>
              <w:bottom w:val="nil"/>
              <w:right w:val="nil"/>
            </w:tcBorders>
            <w:shd w:val="clear" w:color="auto" w:fill="auto"/>
            <w:vAlign w:val="center"/>
          </w:tcPr>
          <w:p w14:paraId="28A0E0BC"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single" w:sz="4" w:space="0" w:color="auto"/>
            </w:tcBorders>
            <w:shd w:val="clear" w:color="auto" w:fill="auto"/>
            <w:vAlign w:val="center"/>
          </w:tcPr>
          <w:p w14:paraId="3EDA4B6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7.89</w:t>
            </w:r>
          </w:p>
        </w:tc>
        <w:tc>
          <w:tcPr>
            <w:tcW w:w="720" w:type="dxa"/>
            <w:tcBorders>
              <w:top w:val="nil"/>
              <w:left w:val="single" w:sz="4" w:space="0" w:color="auto"/>
              <w:bottom w:val="nil"/>
              <w:right w:val="nil"/>
            </w:tcBorders>
            <w:shd w:val="clear" w:color="auto" w:fill="auto"/>
            <w:vAlign w:val="center"/>
          </w:tcPr>
          <w:p w14:paraId="578AEC8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11.52</w:t>
            </w:r>
          </w:p>
        </w:tc>
      </w:tr>
      <w:tr w:rsidR="00D64922" w:rsidRPr="007314A2" w14:paraId="40A304A3" w14:textId="77777777" w:rsidTr="00D64922">
        <w:trPr>
          <w:trHeight w:val="89"/>
        </w:trPr>
        <w:tc>
          <w:tcPr>
            <w:tcW w:w="1440" w:type="dxa"/>
            <w:tcBorders>
              <w:top w:val="nil"/>
              <w:left w:val="nil"/>
              <w:bottom w:val="nil"/>
              <w:right w:val="nil"/>
            </w:tcBorders>
            <w:vAlign w:val="center"/>
          </w:tcPr>
          <w:p w14:paraId="69A9B9E5" w14:textId="77777777" w:rsidR="00D64922" w:rsidRPr="007314A2" w:rsidRDefault="00D64922" w:rsidP="00D64922">
            <w:pPr>
              <w:autoSpaceDE w:val="0"/>
              <w:autoSpaceDN w:val="0"/>
              <w:adjustRightInd w:val="0"/>
              <w:spacing w:after="0"/>
              <w:rPr>
                <w:rFonts w:eastAsia="Calibri"/>
                <w:color w:val="000000"/>
                <w:sz w:val="18"/>
                <w:szCs w:val="18"/>
              </w:rPr>
            </w:pPr>
            <w:proofErr w:type="spellStart"/>
            <w:r w:rsidRPr="007314A2">
              <w:rPr>
                <w:color w:val="000000"/>
                <w:sz w:val="18"/>
                <w:szCs w:val="18"/>
              </w:rPr>
              <w:t>shortraker</w:t>
            </w:r>
            <w:proofErr w:type="spellEnd"/>
            <w:r w:rsidRPr="007314A2">
              <w:rPr>
                <w:color w:val="000000"/>
                <w:sz w:val="18"/>
                <w:szCs w:val="18"/>
              </w:rPr>
              <w:t xml:space="preserve"> rockfish</w:t>
            </w:r>
          </w:p>
        </w:tc>
        <w:tc>
          <w:tcPr>
            <w:tcW w:w="720" w:type="dxa"/>
            <w:tcBorders>
              <w:top w:val="nil"/>
              <w:left w:val="nil"/>
              <w:bottom w:val="nil"/>
              <w:right w:val="nil"/>
            </w:tcBorders>
            <w:vAlign w:val="center"/>
          </w:tcPr>
          <w:p w14:paraId="2F4D6F8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0.11</w:t>
            </w:r>
          </w:p>
        </w:tc>
        <w:tc>
          <w:tcPr>
            <w:tcW w:w="720" w:type="dxa"/>
            <w:tcBorders>
              <w:top w:val="nil"/>
              <w:left w:val="nil"/>
              <w:bottom w:val="nil"/>
              <w:right w:val="nil"/>
            </w:tcBorders>
            <w:vAlign w:val="center"/>
          </w:tcPr>
          <w:p w14:paraId="48BCE9C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0.31</w:t>
            </w:r>
          </w:p>
        </w:tc>
        <w:tc>
          <w:tcPr>
            <w:tcW w:w="720" w:type="dxa"/>
            <w:tcBorders>
              <w:top w:val="nil"/>
              <w:left w:val="nil"/>
              <w:bottom w:val="nil"/>
              <w:right w:val="nil"/>
            </w:tcBorders>
            <w:vAlign w:val="center"/>
          </w:tcPr>
          <w:p w14:paraId="12627A8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1.15</w:t>
            </w:r>
          </w:p>
        </w:tc>
        <w:tc>
          <w:tcPr>
            <w:tcW w:w="720" w:type="dxa"/>
            <w:tcBorders>
              <w:top w:val="nil"/>
              <w:left w:val="nil"/>
              <w:bottom w:val="nil"/>
              <w:right w:val="nil"/>
            </w:tcBorders>
            <w:vAlign w:val="center"/>
          </w:tcPr>
          <w:p w14:paraId="670335B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0.18</w:t>
            </w:r>
          </w:p>
        </w:tc>
        <w:tc>
          <w:tcPr>
            <w:tcW w:w="720" w:type="dxa"/>
            <w:tcBorders>
              <w:top w:val="nil"/>
              <w:left w:val="nil"/>
              <w:bottom w:val="nil"/>
              <w:right w:val="nil"/>
            </w:tcBorders>
            <w:vAlign w:val="center"/>
          </w:tcPr>
          <w:p w14:paraId="0131129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0.10</w:t>
            </w:r>
          </w:p>
        </w:tc>
        <w:tc>
          <w:tcPr>
            <w:tcW w:w="720" w:type="dxa"/>
            <w:tcBorders>
              <w:top w:val="nil"/>
              <w:left w:val="nil"/>
              <w:bottom w:val="nil"/>
              <w:right w:val="nil"/>
            </w:tcBorders>
            <w:vAlign w:val="center"/>
          </w:tcPr>
          <w:p w14:paraId="52A3D60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shd w:val="clear" w:color="auto" w:fill="auto"/>
            <w:vAlign w:val="center"/>
          </w:tcPr>
          <w:p w14:paraId="725748F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4.56</w:t>
            </w:r>
          </w:p>
        </w:tc>
        <w:tc>
          <w:tcPr>
            <w:tcW w:w="720" w:type="dxa"/>
            <w:tcBorders>
              <w:top w:val="nil"/>
              <w:left w:val="nil"/>
              <w:bottom w:val="nil"/>
              <w:right w:val="nil"/>
            </w:tcBorders>
            <w:shd w:val="clear" w:color="auto" w:fill="auto"/>
            <w:vAlign w:val="center"/>
          </w:tcPr>
          <w:p w14:paraId="1998649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0.38</w:t>
            </w:r>
          </w:p>
        </w:tc>
        <w:tc>
          <w:tcPr>
            <w:tcW w:w="720" w:type="dxa"/>
            <w:tcBorders>
              <w:top w:val="nil"/>
              <w:left w:val="nil"/>
              <w:bottom w:val="nil"/>
              <w:right w:val="nil"/>
            </w:tcBorders>
            <w:shd w:val="clear" w:color="auto" w:fill="auto"/>
            <w:vAlign w:val="center"/>
          </w:tcPr>
          <w:p w14:paraId="065885D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2.27</w:t>
            </w:r>
          </w:p>
        </w:tc>
        <w:tc>
          <w:tcPr>
            <w:tcW w:w="720" w:type="dxa"/>
            <w:tcBorders>
              <w:top w:val="nil"/>
              <w:left w:val="nil"/>
              <w:bottom w:val="nil"/>
              <w:right w:val="single" w:sz="4" w:space="0" w:color="auto"/>
            </w:tcBorders>
            <w:shd w:val="clear" w:color="auto" w:fill="auto"/>
            <w:vAlign w:val="center"/>
          </w:tcPr>
          <w:p w14:paraId="0D12984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0.50</w:t>
            </w:r>
          </w:p>
        </w:tc>
        <w:tc>
          <w:tcPr>
            <w:tcW w:w="720" w:type="dxa"/>
            <w:tcBorders>
              <w:top w:val="nil"/>
              <w:left w:val="single" w:sz="4" w:space="0" w:color="auto"/>
              <w:bottom w:val="nil"/>
              <w:right w:val="nil"/>
            </w:tcBorders>
            <w:shd w:val="clear" w:color="auto" w:fill="auto"/>
            <w:vAlign w:val="center"/>
          </w:tcPr>
          <w:p w14:paraId="1D682D6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9.61</w:t>
            </w:r>
          </w:p>
        </w:tc>
      </w:tr>
      <w:tr w:rsidR="00D64922" w:rsidRPr="007314A2" w14:paraId="13594BC5" w14:textId="77777777" w:rsidTr="00D64922">
        <w:trPr>
          <w:trHeight w:val="116"/>
        </w:trPr>
        <w:tc>
          <w:tcPr>
            <w:tcW w:w="1440" w:type="dxa"/>
            <w:tcBorders>
              <w:top w:val="nil"/>
              <w:left w:val="nil"/>
              <w:bottom w:val="nil"/>
              <w:right w:val="nil"/>
            </w:tcBorders>
            <w:vAlign w:val="center"/>
          </w:tcPr>
          <w:p w14:paraId="48F5C5D8" w14:textId="77777777" w:rsidR="00D64922" w:rsidRPr="007314A2" w:rsidRDefault="00D64922" w:rsidP="00D64922">
            <w:pPr>
              <w:autoSpaceDE w:val="0"/>
              <w:autoSpaceDN w:val="0"/>
              <w:adjustRightInd w:val="0"/>
              <w:spacing w:after="0"/>
              <w:rPr>
                <w:rFonts w:eastAsia="Calibri"/>
                <w:color w:val="000000"/>
                <w:sz w:val="18"/>
                <w:szCs w:val="18"/>
              </w:rPr>
            </w:pPr>
            <w:proofErr w:type="spellStart"/>
            <w:r w:rsidRPr="007314A2">
              <w:rPr>
                <w:color w:val="000000"/>
                <w:sz w:val="18"/>
                <w:szCs w:val="18"/>
              </w:rPr>
              <w:t>rougheye</w:t>
            </w:r>
            <w:proofErr w:type="spellEnd"/>
            <w:r w:rsidRPr="007314A2">
              <w:rPr>
                <w:color w:val="000000"/>
                <w:sz w:val="18"/>
                <w:szCs w:val="18"/>
              </w:rPr>
              <w:t xml:space="preserve"> rockfish</w:t>
            </w:r>
          </w:p>
        </w:tc>
        <w:tc>
          <w:tcPr>
            <w:tcW w:w="720" w:type="dxa"/>
            <w:tcBorders>
              <w:top w:val="nil"/>
              <w:left w:val="nil"/>
              <w:bottom w:val="nil"/>
              <w:right w:val="nil"/>
            </w:tcBorders>
            <w:vAlign w:val="center"/>
          </w:tcPr>
          <w:p w14:paraId="17B3C72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0.74</w:t>
            </w:r>
          </w:p>
        </w:tc>
        <w:tc>
          <w:tcPr>
            <w:tcW w:w="720" w:type="dxa"/>
            <w:tcBorders>
              <w:top w:val="nil"/>
              <w:left w:val="nil"/>
              <w:bottom w:val="nil"/>
              <w:right w:val="nil"/>
            </w:tcBorders>
            <w:vAlign w:val="center"/>
          </w:tcPr>
          <w:p w14:paraId="66EB511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1.80</w:t>
            </w:r>
          </w:p>
        </w:tc>
        <w:tc>
          <w:tcPr>
            <w:tcW w:w="720" w:type="dxa"/>
            <w:tcBorders>
              <w:top w:val="nil"/>
              <w:left w:val="nil"/>
              <w:bottom w:val="nil"/>
              <w:right w:val="nil"/>
            </w:tcBorders>
            <w:vAlign w:val="center"/>
          </w:tcPr>
          <w:p w14:paraId="6C93F01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0.72</w:t>
            </w:r>
          </w:p>
        </w:tc>
        <w:tc>
          <w:tcPr>
            <w:tcW w:w="720" w:type="dxa"/>
            <w:tcBorders>
              <w:top w:val="nil"/>
              <w:left w:val="nil"/>
              <w:bottom w:val="nil"/>
              <w:right w:val="nil"/>
            </w:tcBorders>
            <w:vAlign w:val="center"/>
          </w:tcPr>
          <w:p w14:paraId="026DCC4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1.29</w:t>
            </w:r>
          </w:p>
        </w:tc>
        <w:tc>
          <w:tcPr>
            <w:tcW w:w="720" w:type="dxa"/>
            <w:tcBorders>
              <w:top w:val="nil"/>
              <w:left w:val="nil"/>
              <w:bottom w:val="nil"/>
              <w:right w:val="nil"/>
            </w:tcBorders>
            <w:vAlign w:val="center"/>
          </w:tcPr>
          <w:p w14:paraId="49420B9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nil"/>
              <w:left w:val="nil"/>
              <w:bottom w:val="nil"/>
              <w:right w:val="nil"/>
            </w:tcBorders>
            <w:vAlign w:val="center"/>
          </w:tcPr>
          <w:p w14:paraId="05C2A2B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0.22</w:t>
            </w:r>
          </w:p>
        </w:tc>
        <w:tc>
          <w:tcPr>
            <w:tcW w:w="720" w:type="dxa"/>
            <w:tcBorders>
              <w:top w:val="nil"/>
              <w:left w:val="nil"/>
              <w:bottom w:val="nil"/>
              <w:right w:val="nil"/>
            </w:tcBorders>
            <w:shd w:val="clear" w:color="auto" w:fill="auto"/>
            <w:vAlign w:val="center"/>
          </w:tcPr>
          <w:p w14:paraId="16E99D6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2.42</w:t>
            </w:r>
          </w:p>
        </w:tc>
        <w:tc>
          <w:tcPr>
            <w:tcW w:w="720" w:type="dxa"/>
            <w:tcBorders>
              <w:top w:val="nil"/>
              <w:left w:val="nil"/>
              <w:bottom w:val="nil"/>
              <w:right w:val="nil"/>
            </w:tcBorders>
            <w:shd w:val="clear" w:color="auto" w:fill="auto"/>
            <w:vAlign w:val="center"/>
          </w:tcPr>
          <w:p w14:paraId="1B47439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0.82</w:t>
            </w:r>
          </w:p>
        </w:tc>
        <w:tc>
          <w:tcPr>
            <w:tcW w:w="720" w:type="dxa"/>
            <w:tcBorders>
              <w:top w:val="nil"/>
              <w:left w:val="nil"/>
              <w:bottom w:val="nil"/>
              <w:right w:val="nil"/>
            </w:tcBorders>
            <w:shd w:val="clear" w:color="auto" w:fill="auto"/>
            <w:vAlign w:val="center"/>
          </w:tcPr>
          <w:p w14:paraId="17F9D2C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0.23</w:t>
            </w:r>
          </w:p>
        </w:tc>
        <w:tc>
          <w:tcPr>
            <w:tcW w:w="720" w:type="dxa"/>
            <w:tcBorders>
              <w:top w:val="nil"/>
              <w:left w:val="nil"/>
              <w:bottom w:val="nil"/>
              <w:right w:val="single" w:sz="4" w:space="0" w:color="auto"/>
            </w:tcBorders>
            <w:shd w:val="clear" w:color="auto" w:fill="auto"/>
            <w:vAlign w:val="center"/>
          </w:tcPr>
          <w:p w14:paraId="6617CF9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0.31</w:t>
            </w:r>
          </w:p>
        </w:tc>
        <w:tc>
          <w:tcPr>
            <w:tcW w:w="720" w:type="dxa"/>
            <w:tcBorders>
              <w:top w:val="nil"/>
              <w:left w:val="single" w:sz="4" w:space="0" w:color="auto"/>
              <w:bottom w:val="nil"/>
              <w:right w:val="nil"/>
            </w:tcBorders>
            <w:shd w:val="clear" w:color="auto" w:fill="auto"/>
            <w:vAlign w:val="center"/>
          </w:tcPr>
          <w:p w14:paraId="3A84CA7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8.64</w:t>
            </w:r>
          </w:p>
        </w:tc>
      </w:tr>
      <w:tr w:rsidR="00D64922" w:rsidRPr="007314A2" w14:paraId="7476E1A2" w14:textId="77777777" w:rsidTr="00D64922">
        <w:trPr>
          <w:trHeight w:val="44"/>
        </w:trPr>
        <w:tc>
          <w:tcPr>
            <w:tcW w:w="1440" w:type="dxa"/>
            <w:tcBorders>
              <w:top w:val="nil"/>
              <w:left w:val="nil"/>
              <w:bottom w:val="nil"/>
              <w:right w:val="nil"/>
            </w:tcBorders>
            <w:vAlign w:val="center"/>
          </w:tcPr>
          <w:p w14:paraId="63BC920A" w14:textId="77777777" w:rsidR="00D64922" w:rsidRPr="007314A2" w:rsidRDefault="00D64922" w:rsidP="00D64922">
            <w:pPr>
              <w:autoSpaceDE w:val="0"/>
              <w:autoSpaceDN w:val="0"/>
              <w:adjustRightInd w:val="0"/>
              <w:spacing w:after="0"/>
              <w:rPr>
                <w:rFonts w:eastAsia="Calibri"/>
                <w:color w:val="000000"/>
                <w:sz w:val="18"/>
                <w:szCs w:val="18"/>
              </w:rPr>
            </w:pPr>
            <w:proofErr w:type="spellStart"/>
            <w:r w:rsidRPr="007314A2">
              <w:rPr>
                <w:color w:val="000000"/>
                <w:sz w:val="18"/>
                <w:szCs w:val="18"/>
              </w:rPr>
              <w:t>thornyhead</w:t>
            </w:r>
            <w:proofErr w:type="spellEnd"/>
            <w:r w:rsidRPr="007314A2">
              <w:rPr>
                <w:color w:val="000000"/>
                <w:sz w:val="18"/>
                <w:szCs w:val="18"/>
              </w:rPr>
              <w:t xml:space="preserve"> rockfish</w:t>
            </w:r>
          </w:p>
        </w:tc>
        <w:tc>
          <w:tcPr>
            <w:tcW w:w="720" w:type="dxa"/>
            <w:tcBorders>
              <w:top w:val="nil"/>
              <w:left w:val="nil"/>
              <w:bottom w:val="nil"/>
              <w:right w:val="nil"/>
            </w:tcBorders>
            <w:vAlign w:val="center"/>
          </w:tcPr>
          <w:p w14:paraId="543B82C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0.53</w:t>
            </w:r>
          </w:p>
        </w:tc>
        <w:tc>
          <w:tcPr>
            <w:tcW w:w="720" w:type="dxa"/>
            <w:tcBorders>
              <w:top w:val="nil"/>
              <w:left w:val="nil"/>
              <w:bottom w:val="nil"/>
              <w:right w:val="nil"/>
            </w:tcBorders>
            <w:vAlign w:val="center"/>
          </w:tcPr>
          <w:p w14:paraId="0A15749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2.01</w:t>
            </w:r>
          </w:p>
        </w:tc>
        <w:tc>
          <w:tcPr>
            <w:tcW w:w="720" w:type="dxa"/>
            <w:tcBorders>
              <w:top w:val="nil"/>
              <w:left w:val="nil"/>
              <w:bottom w:val="nil"/>
              <w:right w:val="nil"/>
            </w:tcBorders>
            <w:vAlign w:val="center"/>
          </w:tcPr>
          <w:p w14:paraId="7425E22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6C62A9B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1.16</w:t>
            </w:r>
          </w:p>
        </w:tc>
        <w:tc>
          <w:tcPr>
            <w:tcW w:w="720" w:type="dxa"/>
            <w:tcBorders>
              <w:top w:val="nil"/>
              <w:left w:val="nil"/>
              <w:bottom w:val="nil"/>
              <w:right w:val="nil"/>
            </w:tcBorders>
            <w:vAlign w:val="center"/>
          </w:tcPr>
          <w:p w14:paraId="2015DBE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14:paraId="01A0E6BD"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4C0834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0.36</w:t>
            </w:r>
          </w:p>
        </w:tc>
        <w:tc>
          <w:tcPr>
            <w:tcW w:w="720" w:type="dxa"/>
            <w:tcBorders>
              <w:top w:val="nil"/>
              <w:left w:val="nil"/>
              <w:bottom w:val="nil"/>
              <w:right w:val="nil"/>
            </w:tcBorders>
            <w:shd w:val="clear" w:color="auto" w:fill="auto"/>
            <w:vAlign w:val="center"/>
          </w:tcPr>
          <w:p w14:paraId="3879117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0.60</w:t>
            </w:r>
          </w:p>
        </w:tc>
        <w:tc>
          <w:tcPr>
            <w:tcW w:w="720" w:type="dxa"/>
            <w:tcBorders>
              <w:top w:val="nil"/>
              <w:left w:val="nil"/>
              <w:bottom w:val="nil"/>
              <w:right w:val="nil"/>
            </w:tcBorders>
            <w:shd w:val="clear" w:color="auto" w:fill="auto"/>
            <w:vAlign w:val="center"/>
          </w:tcPr>
          <w:p w14:paraId="17A0AD7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0.98</w:t>
            </w:r>
          </w:p>
        </w:tc>
        <w:tc>
          <w:tcPr>
            <w:tcW w:w="720" w:type="dxa"/>
            <w:tcBorders>
              <w:top w:val="nil"/>
              <w:left w:val="nil"/>
              <w:bottom w:val="nil"/>
              <w:right w:val="single" w:sz="4" w:space="0" w:color="auto"/>
            </w:tcBorders>
            <w:shd w:val="clear" w:color="auto" w:fill="auto"/>
            <w:vAlign w:val="center"/>
          </w:tcPr>
          <w:p w14:paraId="0A2B36C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1.32</w:t>
            </w:r>
          </w:p>
        </w:tc>
        <w:tc>
          <w:tcPr>
            <w:tcW w:w="720" w:type="dxa"/>
            <w:tcBorders>
              <w:top w:val="nil"/>
              <w:left w:val="single" w:sz="4" w:space="0" w:color="auto"/>
              <w:bottom w:val="nil"/>
              <w:right w:val="nil"/>
            </w:tcBorders>
            <w:shd w:val="clear" w:color="auto" w:fill="auto"/>
            <w:vAlign w:val="center"/>
          </w:tcPr>
          <w:p w14:paraId="36E1188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7.61</w:t>
            </w:r>
          </w:p>
        </w:tc>
      </w:tr>
      <w:tr w:rsidR="00D64922" w:rsidRPr="007314A2" w14:paraId="2C77208F" w14:textId="77777777" w:rsidTr="00D64922">
        <w:trPr>
          <w:trHeight w:val="71"/>
        </w:trPr>
        <w:tc>
          <w:tcPr>
            <w:tcW w:w="1440" w:type="dxa"/>
            <w:tcBorders>
              <w:top w:val="nil"/>
              <w:left w:val="nil"/>
              <w:bottom w:val="nil"/>
              <w:right w:val="nil"/>
            </w:tcBorders>
            <w:vAlign w:val="center"/>
          </w:tcPr>
          <w:p w14:paraId="0FBB07F4"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deep water flatfish</w:t>
            </w:r>
          </w:p>
        </w:tc>
        <w:tc>
          <w:tcPr>
            <w:tcW w:w="720" w:type="dxa"/>
            <w:tcBorders>
              <w:top w:val="nil"/>
              <w:left w:val="nil"/>
              <w:bottom w:val="nil"/>
              <w:right w:val="nil"/>
            </w:tcBorders>
            <w:vAlign w:val="center"/>
          </w:tcPr>
          <w:p w14:paraId="152CD81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nil"/>
              <w:left w:val="nil"/>
              <w:bottom w:val="nil"/>
              <w:right w:val="nil"/>
            </w:tcBorders>
            <w:vAlign w:val="center"/>
          </w:tcPr>
          <w:p w14:paraId="746B740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594FF44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0.64</w:t>
            </w:r>
          </w:p>
        </w:tc>
        <w:tc>
          <w:tcPr>
            <w:tcW w:w="720" w:type="dxa"/>
            <w:tcBorders>
              <w:top w:val="nil"/>
              <w:left w:val="nil"/>
              <w:bottom w:val="nil"/>
              <w:right w:val="nil"/>
            </w:tcBorders>
            <w:vAlign w:val="center"/>
          </w:tcPr>
          <w:p w14:paraId="6B5C4F9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4F664C5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14:paraId="228B827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shd w:val="clear" w:color="auto" w:fill="auto"/>
            <w:vAlign w:val="center"/>
          </w:tcPr>
          <w:p w14:paraId="5D1804E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1.17</w:t>
            </w:r>
          </w:p>
        </w:tc>
        <w:tc>
          <w:tcPr>
            <w:tcW w:w="720" w:type="dxa"/>
            <w:tcBorders>
              <w:top w:val="nil"/>
              <w:left w:val="nil"/>
              <w:bottom w:val="nil"/>
              <w:right w:val="nil"/>
            </w:tcBorders>
            <w:shd w:val="clear" w:color="auto" w:fill="auto"/>
            <w:vAlign w:val="center"/>
          </w:tcPr>
          <w:p w14:paraId="7D815301"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655A50E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2.42</w:t>
            </w:r>
          </w:p>
        </w:tc>
        <w:tc>
          <w:tcPr>
            <w:tcW w:w="720" w:type="dxa"/>
            <w:tcBorders>
              <w:top w:val="nil"/>
              <w:left w:val="nil"/>
              <w:bottom w:val="nil"/>
              <w:right w:val="single" w:sz="4" w:space="0" w:color="auto"/>
            </w:tcBorders>
            <w:shd w:val="clear" w:color="auto" w:fill="auto"/>
            <w:vAlign w:val="center"/>
          </w:tcPr>
          <w:p w14:paraId="54DFDF87"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single" w:sz="4" w:space="0" w:color="auto"/>
              <w:bottom w:val="nil"/>
              <w:right w:val="nil"/>
            </w:tcBorders>
            <w:shd w:val="clear" w:color="auto" w:fill="auto"/>
            <w:vAlign w:val="center"/>
          </w:tcPr>
          <w:p w14:paraId="2B8F1DC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4.49</w:t>
            </w:r>
          </w:p>
        </w:tc>
      </w:tr>
      <w:tr w:rsidR="00D64922" w:rsidRPr="007314A2" w14:paraId="174C05C3" w14:textId="77777777" w:rsidTr="00D64922">
        <w:trPr>
          <w:trHeight w:val="42"/>
        </w:trPr>
        <w:tc>
          <w:tcPr>
            <w:tcW w:w="1440" w:type="dxa"/>
            <w:tcBorders>
              <w:top w:val="nil"/>
              <w:left w:val="nil"/>
              <w:bottom w:val="nil"/>
              <w:right w:val="nil"/>
            </w:tcBorders>
            <w:vAlign w:val="center"/>
          </w:tcPr>
          <w:p w14:paraId="7128D4AE"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shark, other</w:t>
            </w:r>
          </w:p>
        </w:tc>
        <w:tc>
          <w:tcPr>
            <w:tcW w:w="720" w:type="dxa"/>
            <w:tcBorders>
              <w:top w:val="nil"/>
              <w:left w:val="nil"/>
              <w:bottom w:val="nil"/>
              <w:right w:val="nil"/>
            </w:tcBorders>
            <w:vAlign w:val="center"/>
          </w:tcPr>
          <w:p w14:paraId="46740308"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BA5326E"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B8C8EB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1A4BB39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0.45</w:t>
            </w:r>
          </w:p>
        </w:tc>
        <w:tc>
          <w:tcPr>
            <w:tcW w:w="720" w:type="dxa"/>
            <w:tcBorders>
              <w:top w:val="nil"/>
              <w:left w:val="nil"/>
              <w:bottom w:val="nil"/>
              <w:right w:val="nil"/>
            </w:tcBorders>
            <w:vAlign w:val="center"/>
          </w:tcPr>
          <w:p w14:paraId="65344DD0"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29A0EBD"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B342AE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0.57</w:t>
            </w:r>
          </w:p>
        </w:tc>
        <w:tc>
          <w:tcPr>
            <w:tcW w:w="720" w:type="dxa"/>
            <w:tcBorders>
              <w:top w:val="nil"/>
              <w:left w:val="nil"/>
              <w:bottom w:val="nil"/>
              <w:right w:val="nil"/>
            </w:tcBorders>
            <w:shd w:val="clear" w:color="auto" w:fill="auto"/>
            <w:vAlign w:val="center"/>
          </w:tcPr>
          <w:p w14:paraId="6B5E82E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14:paraId="23D0F7D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0.45</w:t>
            </w:r>
          </w:p>
        </w:tc>
        <w:tc>
          <w:tcPr>
            <w:tcW w:w="720" w:type="dxa"/>
            <w:tcBorders>
              <w:top w:val="nil"/>
              <w:left w:val="nil"/>
              <w:bottom w:val="nil"/>
              <w:right w:val="single" w:sz="4" w:space="0" w:color="auto"/>
            </w:tcBorders>
            <w:shd w:val="clear" w:color="auto" w:fill="auto"/>
            <w:vAlign w:val="center"/>
          </w:tcPr>
          <w:p w14:paraId="22BFD861"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single" w:sz="4" w:space="0" w:color="auto"/>
              <w:bottom w:val="nil"/>
              <w:right w:val="nil"/>
            </w:tcBorders>
            <w:shd w:val="clear" w:color="auto" w:fill="auto"/>
            <w:vAlign w:val="center"/>
          </w:tcPr>
          <w:p w14:paraId="34DCD7B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2.10</w:t>
            </w:r>
          </w:p>
        </w:tc>
      </w:tr>
      <w:tr w:rsidR="00D64922" w:rsidRPr="007314A2" w14:paraId="2700AE5D" w14:textId="77777777" w:rsidTr="00D64922">
        <w:trPr>
          <w:trHeight w:val="42"/>
        </w:trPr>
        <w:tc>
          <w:tcPr>
            <w:tcW w:w="1440" w:type="dxa"/>
            <w:tcBorders>
              <w:top w:val="nil"/>
              <w:left w:val="nil"/>
              <w:bottom w:val="nil"/>
              <w:right w:val="nil"/>
            </w:tcBorders>
            <w:vAlign w:val="center"/>
          </w:tcPr>
          <w:p w14:paraId="5A85B67F"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salmon shark</w:t>
            </w:r>
          </w:p>
        </w:tc>
        <w:tc>
          <w:tcPr>
            <w:tcW w:w="720" w:type="dxa"/>
            <w:tcBorders>
              <w:top w:val="nil"/>
              <w:left w:val="nil"/>
              <w:bottom w:val="nil"/>
              <w:right w:val="nil"/>
            </w:tcBorders>
            <w:vAlign w:val="center"/>
          </w:tcPr>
          <w:p w14:paraId="56B709D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0.45</w:t>
            </w:r>
          </w:p>
        </w:tc>
        <w:tc>
          <w:tcPr>
            <w:tcW w:w="720" w:type="dxa"/>
            <w:tcBorders>
              <w:top w:val="nil"/>
              <w:left w:val="nil"/>
              <w:bottom w:val="nil"/>
              <w:right w:val="nil"/>
            </w:tcBorders>
            <w:vAlign w:val="center"/>
          </w:tcPr>
          <w:p w14:paraId="47025A6C"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053B3BB"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622E63F"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3E7EC81"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369071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0.28</w:t>
            </w:r>
          </w:p>
        </w:tc>
        <w:tc>
          <w:tcPr>
            <w:tcW w:w="720" w:type="dxa"/>
            <w:tcBorders>
              <w:top w:val="nil"/>
              <w:left w:val="nil"/>
              <w:bottom w:val="nil"/>
              <w:right w:val="nil"/>
            </w:tcBorders>
            <w:shd w:val="clear" w:color="auto" w:fill="auto"/>
            <w:vAlign w:val="center"/>
          </w:tcPr>
          <w:p w14:paraId="7F423C0B"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B067CC4"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2ED2DF7"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single" w:sz="4" w:space="0" w:color="auto"/>
            </w:tcBorders>
            <w:shd w:val="clear" w:color="auto" w:fill="auto"/>
            <w:vAlign w:val="center"/>
          </w:tcPr>
          <w:p w14:paraId="50093080"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single" w:sz="4" w:space="0" w:color="auto"/>
              <w:bottom w:val="nil"/>
              <w:right w:val="nil"/>
            </w:tcBorders>
            <w:shd w:val="clear" w:color="auto" w:fill="auto"/>
            <w:vAlign w:val="center"/>
          </w:tcPr>
          <w:p w14:paraId="0B967B3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0.73</w:t>
            </w:r>
          </w:p>
        </w:tc>
      </w:tr>
      <w:tr w:rsidR="00D64922" w:rsidRPr="007314A2" w14:paraId="4ECF6244" w14:textId="77777777" w:rsidTr="00D64922">
        <w:trPr>
          <w:trHeight w:val="53"/>
        </w:trPr>
        <w:tc>
          <w:tcPr>
            <w:tcW w:w="1440" w:type="dxa"/>
            <w:tcBorders>
              <w:top w:val="nil"/>
              <w:left w:val="nil"/>
              <w:bottom w:val="nil"/>
              <w:right w:val="nil"/>
            </w:tcBorders>
            <w:vAlign w:val="center"/>
          </w:tcPr>
          <w:p w14:paraId="602DFC07"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Alaskan skate</w:t>
            </w:r>
          </w:p>
        </w:tc>
        <w:tc>
          <w:tcPr>
            <w:tcW w:w="720" w:type="dxa"/>
            <w:tcBorders>
              <w:top w:val="nil"/>
              <w:left w:val="nil"/>
              <w:bottom w:val="nil"/>
              <w:right w:val="nil"/>
            </w:tcBorders>
            <w:vAlign w:val="center"/>
          </w:tcPr>
          <w:p w14:paraId="5F2A7501"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AD786B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0.07</w:t>
            </w:r>
          </w:p>
        </w:tc>
        <w:tc>
          <w:tcPr>
            <w:tcW w:w="720" w:type="dxa"/>
            <w:tcBorders>
              <w:top w:val="nil"/>
              <w:left w:val="nil"/>
              <w:bottom w:val="nil"/>
              <w:right w:val="nil"/>
            </w:tcBorders>
            <w:vAlign w:val="center"/>
          </w:tcPr>
          <w:p w14:paraId="39592FFE"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D92FE9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0.08</w:t>
            </w:r>
          </w:p>
        </w:tc>
        <w:tc>
          <w:tcPr>
            <w:tcW w:w="720" w:type="dxa"/>
            <w:tcBorders>
              <w:top w:val="nil"/>
              <w:left w:val="nil"/>
              <w:bottom w:val="nil"/>
              <w:right w:val="nil"/>
            </w:tcBorders>
            <w:vAlign w:val="center"/>
          </w:tcPr>
          <w:p w14:paraId="7B3E909E"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A3EF775"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CA8194C"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67DF519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14:paraId="7D4B38DE"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single" w:sz="4" w:space="0" w:color="auto"/>
            </w:tcBorders>
            <w:shd w:val="clear" w:color="auto" w:fill="auto"/>
            <w:vAlign w:val="center"/>
          </w:tcPr>
          <w:p w14:paraId="49D1A35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single" w:sz="4" w:space="0" w:color="auto"/>
              <w:bottom w:val="nil"/>
              <w:right w:val="nil"/>
            </w:tcBorders>
            <w:shd w:val="clear" w:color="auto" w:fill="auto"/>
            <w:vAlign w:val="center"/>
          </w:tcPr>
          <w:p w14:paraId="0A753DC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0.19</w:t>
            </w:r>
          </w:p>
        </w:tc>
      </w:tr>
      <w:tr w:rsidR="00D64922" w:rsidRPr="007314A2" w14:paraId="2AD537CD" w14:textId="77777777" w:rsidTr="00D64922">
        <w:trPr>
          <w:trHeight w:val="71"/>
        </w:trPr>
        <w:tc>
          <w:tcPr>
            <w:tcW w:w="1440" w:type="dxa"/>
            <w:tcBorders>
              <w:top w:val="nil"/>
              <w:left w:val="nil"/>
              <w:bottom w:val="single" w:sz="4" w:space="0" w:color="auto"/>
              <w:right w:val="nil"/>
            </w:tcBorders>
            <w:vAlign w:val="center"/>
          </w:tcPr>
          <w:p w14:paraId="04F9B149" w14:textId="77777777" w:rsidR="00D64922" w:rsidRPr="007314A2" w:rsidRDefault="00D64922" w:rsidP="00D64922">
            <w:pPr>
              <w:autoSpaceDE w:val="0"/>
              <w:autoSpaceDN w:val="0"/>
              <w:adjustRightInd w:val="0"/>
              <w:spacing w:after="0"/>
              <w:rPr>
                <w:rFonts w:eastAsia="Calibri"/>
                <w:color w:val="000000"/>
                <w:sz w:val="18"/>
                <w:szCs w:val="18"/>
              </w:rPr>
            </w:pPr>
            <w:proofErr w:type="spellStart"/>
            <w:r w:rsidRPr="007314A2">
              <w:rPr>
                <w:color w:val="000000"/>
                <w:sz w:val="18"/>
                <w:szCs w:val="18"/>
              </w:rPr>
              <w:t>whitebloched</w:t>
            </w:r>
            <w:proofErr w:type="spellEnd"/>
            <w:r w:rsidRPr="007314A2">
              <w:rPr>
                <w:color w:val="000000"/>
                <w:sz w:val="18"/>
                <w:szCs w:val="18"/>
              </w:rPr>
              <w:t xml:space="preserve"> skate</w:t>
            </w:r>
          </w:p>
        </w:tc>
        <w:tc>
          <w:tcPr>
            <w:tcW w:w="720" w:type="dxa"/>
            <w:tcBorders>
              <w:top w:val="nil"/>
              <w:left w:val="nil"/>
              <w:bottom w:val="single" w:sz="4" w:space="0" w:color="auto"/>
              <w:right w:val="nil"/>
            </w:tcBorders>
            <w:vAlign w:val="center"/>
          </w:tcPr>
          <w:p w14:paraId="7A12E42E"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vAlign w:val="center"/>
          </w:tcPr>
          <w:p w14:paraId="41C8AE6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single" w:sz="4" w:space="0" w:color="auto"/>
              <w:right w:val="nil"/>
            </w:tcBorders>
            <w:vAlign w:val="center"/>
          </w:tcPr>
          <w:p w14:paraId="4AD84CDC"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vAlign w:val="center"/>
          </w:tcPr>
          <w:p w14:paraId="670975C7"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vAlign w:val="center"/>
          </w:tcPr>
          <w:p w14:paraId="70F835AC"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vAlign w:val="center"/>
          </w:tcPr>
          <w:p w14:paraId="7D2FF447"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shd w:val="clear" w:color="auto" w:fill="auto"/>
            <w:vAlign w:val="center"/>
          </w:tcPr>
          <w:p w14:paraId="33BB3E1B"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shd w:val="clear" w:color="auto" w:fill="auto"/>
            <w:vAlign w:val="center"/>
          </w:tcPr>
          <w:p w14:paraId="314A6475"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shd w:val="clear" w:color="auto" w:fill="auto"/>
            <w:vAlign w:val="center"/>
          </w:tcPr>
          <w:p w14:paraId="0DFC9D65"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single" w:sz="4" w:space="0" w:color="auto"/>
            </w:tcBorders>
            <w:shd w:val="clear" w:color="auto" w:fill="auto"/>
            <w:vAlign w:val="center"/>
          </w:tcPr>
          <w:p w14:paraId="2F2EEAB5"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single" w:sz="4" w:space="0" w:color="auto"/>
              <w:bottom w:val="single" w:sz="4" w:space="0" w:color="auto"/>
              <w:right w:val="nil"/>
            </w:tcBorders>
            <w:shd w:val="clear" w:color="auto" w:fill="auto"/>
            <w:vAlign w:val="center"/>
          </w:tcPr>
          <w:p w14:paraId="35EEF26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r>
      <w:tr w:rsidR="00D64922" w:rsidRPr="007314A2" w14:paraId="516C9A18" w14:textId="77777777" w:rsidTr="00D64922">
        <w:trPr>
          <w:trHeight w:val="29"/>
        </w:trPr>
        <w:tc>
          <w:tcPr>
            <w:tcW w:w="1440" w:type="dxa"/>
            <w:tcBorders>
              <w:top w:val="single" w:sz="4" w:space="0" w:color="auto"/>
              <w:left w:val="nil"/>
              <w:bottom w:val="nil"/>
              <w:right w:val="nil"/>
            </w:tcBorders>
            <w:vAlign w:val="center"/>
          </w:tcPr>
          <w:p w14:paraId="50CA6EAA" w14:textId="77777777" w:rsidR="00D64922" w:rsidRPr="007314A2" w:rsidRDefault="00D64922" w:rsidP="00D64922">
            <w:pPr>
              <w:autoSpaceDE w:val="0"/>
              <w:autoSpaceDN w:val="0"/>
              <w:adjustRightInd w:val="0"/>
              <w:spacing w:after="0"/>
              <w:rPr>
                <w:rFonts w:eastAsia="Calibri"/>
                <w:color w:val="000000"/>
                <w:sz w:val="18"/>
                <w:szCs w:val="18"/>
              </w:rPr>
            </w:pPr>
            <w:r>
              <w:rPr>
                <w:rFonts w:eastAsia="Calibri"/>
                <w:color w:val="000000"/>
                <w:sz w:val="18"/>
                <w:szCs w:val="18"/>
              </w:rPr>
              <w:t>Total</w:t>
            </w:r>
          </w:p>
        </w:tc>
        <w:tc>
          <w:tcPr>
            <w:tcW w:w="720" w:type="dxa"/>
            <w:tcBorders>
              <w:top w:val="single" w:sz="4" w:space="0" w:color="auto"/>
              <w:left w:val="nil"/>
              <w:bottom w:val="nil"/>
              <w:right w:val="nil"/>
            </w:tcBorders>
            <w:vAlign w:val="center"/>
          </w:tcPr>
          <w:p w14:paraId="01045CA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711</w:t>
            </w:r>
          </w:p>
        </w:tc>
        <w:tc>
          <w:tcPr>
            <w:tcW w:w="720" w:type="dxa"/>
            <w:tcBorders>
              <w:top w:val="single" w:sz="4" w:space="0" w:color="auto"/>
              <w:left w:val="nil"/>
              <w:bottom w:val="nil"/>
              <w:right w:val="nil"/>
            </w:tcBorders>
            <w:vAlign w:val="center"/>
          </w:tcPr>
          <w:p w14:paraId="1F62636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328</w:t>
            </w:r>
          </w:p>
        </w:tc>
        <w:tc>
          <w:tcPr>
            <w:tcW w:w="720" w:type="dxa"/>
            <w:tcBorders>
              <w:top w:val="single" w:sz="4" w:space="0" w:color="auto"/>
              <w:left w:val="nil"/>
              <w:bottom w:val="nil"/>
              <w:right w:val="nil"/>
            </w:tcBorders>
            <w:vAlign w:val="center"/>
          </w:tcPr>
          <w:p w14:paraId="1C8C5B3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1,185</w:t>
            </w:r>
          </w:p>
        </w:tc>
        <w:tc>
          <w:tcPr>
            <w:tcW w:w="720" w:type="dxa"/>
            <w:tcBorders>
              <w:top w:val="single" w:sz="4" w:space="0" w:color="auto"/>
              <w:left w:val="nil"/>
              <w:bottom w:val="nil"/>
              <w:right w:val="nil"/>
            </w:tcBorders>
            <w:vAlign w:val="center"/>
          </w:tcPr>
          <w:p w14:paraId="4F94D29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488</w:t>
            </w:r>
          </w:p>
        </w:tc>
        <w:tc>
          <w:tcPr>
            <w:tcW w:w="720" w:type="dxa"/>
            <w:tcBorders>
              <w:top w:val="single" w:sz="4" w:space="0" w:color="auto"/>
              <w:left w:val="nil"/>
              <w:bottom w:val="nil"/>
              <w:right w:val="nil"/>
            </w:tcBorders>
            <w:vAlign w:val="center"/>
          </w:tcPr>
          <w:p w14:paraId="1B5FDF7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99</w:t>
            </w:r>
          </w:p>
        </w:tc>
        <w:tc>
          <w:tcPr>
            <w:tcW w:w="720" w:type="dxa"/>
            <w:tcBorders>
              <w:top w:val="single" w:sz="4" w:space="0" w:color="auto"/>
              <w:left w:val="nil"/>
              <w:bottom w:val="nil"/>
              <w:right w:val="nil"/>
            </w:tcBorders>
            <w:vAlign w:val="center"/>
          </w:tcPr>
          <w:p w14:paraId="480D542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55</w:t>
            </w:r>
          </w:p>
        </w:tc>
        <w:tc>
          <w:tcPr>
            <w:tcW w:w="720" w:type="dxa"/>
            <w:tcBorders>
              <w:top w:val="single" w:sz="4" w:space="0" w:color="auto"/>
              <w:left w:val="nil"/>
              <w:bottom w:val="nil"/>
              <w:right w:val="nil"/>
            </w:tcBorders>
            <w:shd w:val="clear" w:color="auto" w:fill="auto"/>
            <w:vAlign w:val="center"/>
          </w:tcPr>
          <w:p w14:paraId="4261B67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1,247</w:t>
            </w:r>
          </w:p>
        </w:tc>
        <w:tc>
          <w:tcPr>
            <w:tcW w:w="720" w:type="dxa"/>
            <w:tcBorders>
              <w:top w:val="single" w:sz="4" w:space="0" w:color="auto"/>
              <w:left w:val="nil"/>
              <w:bottom w:val="nil"/>
              <w:right w:val="nil"/>
            </w:tcBorders>
            <w:shd w:val="clear" w:color="auto" w:fill="auto"/>
            <w:vAlign w:val="center"/>
          </w:tcPr>
          <w:p w14:paraId="39A2588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241</w:t>
            </w:r>
          </w:p>
        </w:tc>
        <w:tc>
          <w:tcPr>
            <w:tcW w:w="720" w:type="dxa"/>
            <w:tcBorders>
              <w:top w:val="single" w:sz="4" w:space="0" w:color="auto"/>
              <w:left w:val="nil"/>
              <w:bottom w:val="nil"/>
              <w:right w:val="nil"/>
            </w:tcBorders>
            <w:shd w:val="clear" w:color="auto" w:fill="auto"/>
            <w:vAlign w:val="center"/>
          </w:tcPr>
          <w:p w14:paraId="242A6C8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666</w:t>
            </w:r>
          </w:p>
        </w:tc>
        <w:tc>
          <w:tcPr>
            <w:tcW w:w="720" w:type="dxa"/>
            <w:tcBorders>
              <w:top w:val="single" w:sz="4" w:space="0" w:color="auto"/>
              <w:left w:val="nil"/>
              <w:bottom w:val="nil"/>
              <w:right w:val="single" w:sz="4" w:space="0" w:color="auto"/>
            </w:tcBorders>
            <w:shd w:val="clear" w:color="auto" w:fill="auto"/>
            <w:vAlign w:val="center"/>
          </w:tcPr>
          <w:p w14:paraId="0A92A08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212</w:t>
            </w:r>
          </w:p>
        </w:tc>
        <w:tc>
          <w:tcPr>
            <w:tcW w:w="720" w:type="dxa"/>
            <w:tcBorders>
              <w:top w:val="single" w:sz="4" w:space="0" w:color="auto"/>
              <w:left w:val="single" w:sz="4" w:space="0" w:color="auto"/>
              <w:bottom w:val="nil"/>
              <w:right w:val="nil"/>
            </w:tcBorders>
            <w:shd w:val="clear" w:color="auto" w:fill="auto"/>
            <w:vAlign w:val="center"/>
          </w:tcPr>
          <w:p w14:paraId="3625564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5,233</w:t>
            </w:r>
          </w:p>
        </w:tc>
      </w:tr>
    </w:tbl>
    <w:p w14:paraId="4E60678E" w14:textId="77777777" w:rsidR="00D64922" w:rsidRDefault="00D64922" w:rsidP="00D64922">
      <w:pPr>
        <w:spacing w:after="200" w:line="276" w:lineRule="auto"/>
      </w:pPr>
      <w:r>
        <w:br w:type="page"/>
      </w:r>
    </w:p>
    <w:p w14:paraId="63718E72" w14:textId="77777777" w:rsidR="00D64922" w:rsidRPr="00652DD6" w:rsidRDefault="00D64922" w:rsidP="00D64922">
      <w:r w:rsidRPr="00583923">
        <w:lastRenderedPageBreak/>
        <w:t xml:space="preserve">Table 2.6. Incidental catch (t or birds by number) of non-target species groups by GOA Pacific cod fisheries, 2018-2022 (as of 2022-10-25). 0.00 indicates ≤0.005 tons, a blank indicates no </w:t>
      </w:r>
      <w:commentRangeStart w:id="294"/>
      <w:r w:rsidRPr="00583923">
        <w:t>catch</w:t>
      </w:r>
      <w:commentRangeEnd w:id="294"/>
      <w:r w:rsidR="000F0A39">
        <w:rPr>
          <w:rStyle w:val="CommentReference"/>
        </w:rPr>
        <w:commentReference w:id="294"/>
      </w:r>
      <w:r w:rsidRPr="00583923">
        <w:t>.</w:t>
      </w:r>
    </w:p>
    <w:tbl>
      <w:tblPr>
        <w:tblW w:w="0" w:type="auto"/>
        <w:jc w:val="center"/>
        <w:tblLook w:val="04A0" w:firstRow="1" w:lastRow="0" w:firstColumn="1" w:lastColumn="0" w:noHBand="0" w:noVBand="1"/>
      </w:tblPr>
      <w:tblGrid>
        <w:gridCol w:w="4299"/>
        <w:gridCol w:w="766"/>
        <w:gridCol w:w="766"/>
        <w:gridCol w:w="616"/>
        <w:gridCol w:w="666"/>
        <w:gridCol w:w="666"/>
      </w:tblGrid>
      <w:tr w:rsidR="00D64922" w:rsidRPr="00DB7C8C" w14:paraId="22BD9246" w14:textId="77777777" w:rsidTr="00D64922">
        <w:trPr>
          <w:trHeight w:val="300"/>
          <w:jc w:val="center"/>
        </w:trPr>
        <w:tc>
          <w:tcPr>
            <w:tcW w:w="0" w:type="auto"/>
            <w:tcBorders>
              <w:top w:val="double" w:sz="4" w:space="0" w:color="auto"/>
              <w:bottom w:val="double" w:sz="4" w:space="0" w:color="auto"/>
            </w:tcBorders>
            <w:shd w:val="clear" w:color="auto" w:fill="auto"/>
            <w:vAlign w:val="bottom"/>
            <w:hideMark/>
          </w:tcPr>
          <w:p w14:paraId="16729FC8" w14:textId="77777777" w:rsidR="00D64922" w:rsidRPr="00583923" w:rsidRDefault="00D64922" w:rsidP="00D64922">
            <w:pPr>
              <w:spacing w:after="0"/>
              <w:rPr>
                <w:b/>
                <w:color w:val="000000"/>
                <w:sz w:val="20"/>
                <w:szCs w:val="20"/>
              </w:rPr>
            </w:pPr>
            <w:r w:rsidRPr="00583923">
              <w:rPr>
                <w:b/>
                <w:color w:val="000000"/>
                <w:sz w:val="20"/>
                <w:szCs w:val="20"/>
              </w:rPr>
              <w:t> Species Group</w:t>
            </w:r>
          </w:p>
        </w:tc>
        <w:tc>
          <w:tcPr>
            <w:tcW w:w="0" w:type="auto"/>
            <w:tcBorders>
              <w:top w:val="double" w:sz="4" w:space="0" w:color="auto"/>
              <w:bottom w:val="double" w:sz="4" w:space="0" w:color="auto"/>
            </w:tcBorders>
            <w:shd w:val="clear" w:color="auto" w:fill="auto"/>
            <w:vAlign w:val="bottom"/>
            <w:hideMark/>
          </w:tcPr>
          <w:p w14:paraId="46687281" w14:textId="77777777" w:rsidR="00D64922" w:rsidRPr="00583923" w:rsidRDefault="00D64922" w:rsidP="00D64922">
            <w:pPr>
              <w:spacing w:after="0"/>
              <w:jc w:val="right"/>
              <w:rPr>
                <w:b/>
                <w:bCs/>
                <w:color w:val="000000" w:themeColor="text1"/>
                <w:sz w:val="20"/>
                <w:szCs w:val="20"/>
              </w:rPr>
            </w:pPr>
            <w:r>
              <w:rPr>
                <w:b/>
                <w:bCs/>
                <w:color w:val="000000" w:themeColor="text1"/>
                <w:sz w:val="20"/>
                <w:szCs w:val="20"/>
              </w:rPr>
              <w:t>2022</w:t>
            </w:r>
          </w:p>
        </w:tc>
        <w:tc>
          <w:tcPr>
            <w:tcW w:w="0" w:type="auto"/>
            <w:tcBorders>
              <w:top w:val="double" w:sz="4" w:space="0" w:color="auto"/>
              <w:bottom w:val="double" w:sz="4" w:space="0" w:color="auto"/>
            </w:tcBorders>
            <w:shd w:val="clear" w:color="auto" w:fill="auto"/>
            <w:vAlign w:val="bottom"/>
            <w:hideMark/>
          </w:tcPr>
          <w:p w14:paraId="2FFD9734" w14:textId="77777777" w:rsidR="00D64922" w:rsidRPr="00583923" w:rsidRDefault="00D64922" w:rsidP="00D64922">
            <w:pPr>
              <w:spacing w:after="0"/>
              <w:jc w:val="right"/>
              <w:rPr>
                <w:b/>
                <w:bCs/>
                <w:color w:val="000000" w:themeColor="text1"/>
                <w:sz w:val="20"/>
                <w:szCs w:val="20"/>
              </w:rPr>
            </w:pPr>
            <w:r>
              <w:rPr>
                <w:b/>
                <w:bCs/>
                <w:color w:val="000000" w:themeColor="text1"/>
                <w:sz w:val="20"/>
                <w:szCs w:val="20"/>
              </w:rPr>
              <w:t>2021</w:t>
            </w:r>
          </w:p>
        </w:tc>
        <w:tc>
          <w:tcPr>
            <w:tcW w:w="0" w:type="auto"/>
            <w:tcBorders>
              <w:top w:val="double" w:sz="4" w:space="0" w:color="auto"/>
              <w:bottom w:val="double" w:sz="4" w:space="0" w:color="auto"/>
            </w:tcBorders>
            <w:shd w:val="clear" w:color="auto" w:fill="auto"/>
            <w:vAlign w:val="bottom"/>
            <w:hideMark/>
          </w:tcPr>
          <w:p w14:paraId="2E9E85A6" w14:textId="77777777" w:rsidR="00D64922" w:rsidRPr="00583923" w:rsidRDefault="00D64922" w:rsidP="00D64922">
            <w:pPr>
              <w:spacing w:after="0"/>
              <w:jc w:val="right"/>
              <w:rPr>
                <w:b/>
                <w:bCs/>
                <w:color w:val="000000" w:themeColor="text1"/>
                <w:sz w:val="20"/>
                <w:szCs w:val="20"/>
              </w:rPr>
            </w:pPr>
            <w:r>
              <w:rPr>
                <w:b/>
                <w:bCs/>
                <w:color w:val="000000" w:themeColor="text1"/>
                <w:sz w:val="20"/>
                <w:szCs w:val="20"/>
              </w:rPr>
              <w:t>2020</w:t>
            </w:r>
          </w:p>
        </w:tc>
        <w:tc>
          <w:tcPr>
            <w:tcW w:w="0" w:type="auto"/>
            <w:tcBorders>
              <w:top w:val="double" w:sz="4" w:space="0" w:color="auto"/>
              <w:bottom w:val="double" w:sz="4" w:space="0" w:color="auto"/>
            </w:tcBorders>
            <w:shd w:val="clear" w:color="auto" w:fill="auto"/>
            <w:vAlign w:val="bottom"/>
            <w:hideMark/>
          </w:tcPr>
          <w:p w14:paraId="127A1064" w14:textId="77777777" w:rsidR="00D64922" w:rsidRPr="00583923" w:rsidRDefault="00D64922" w:rsidP="00D64922">
            <w:pPr>
              <w:spacing w:after="0"/>
              <w:jc w:val="right"/>
              <w:rPr>
                <w:b/>
                <w:bCs/>
                <w:color w:val="000000" w:themeColor="text1"/>
                <w:sz w:val="20"/>
                <w:szCs w:val="20"/>
              </w:rPr>
            </w:pPr>
            <w:r>
              <w:rPr>
                <w:b/>
                <w:bCs/>
                <w:color w:val="000000" w:themeColor="text1"/>
                <w:sz w:val="20"/>
                <w:szCs w:val="20"/>
              </w:rPr>
              <w:t>2019</w:t>
            </w:r>
          </w:p>
        </w:tc>
        <w:tc>
          <w:tcPr>
            <w:tcW w:w="0" w:type="auto"/>
            <w:tcBorders>
              <w:top w:val="double" w:sz="4" w:space="0" w:color="auto"/>
              <w:bottom w:val="double" w:sz="4" w:space="0" w:color="auto"/>
            </w:tcBorders>
            <w:shd w:val="clear" w:color="auto" w:fill="auto"/>
            <w:vAlign w:val="bottom"/>
            <w:hideMark/>
          </w:tcPr>
          <w:p w14:paraId="6FD3930F" w14:textId="77777777" w:rsidR="00D64922" w:rsidRPr="00583923" w:rsidRDefault="00D64922" w:rsidP="00D64922">
            <w:pPr>
              <w:spacing w:after="0"/>
              <w:jc w:val="right"/>
              <w:rPr>
                <w:b/>
                <w:bCs/>
                <w:color w:val="000000" w:themeColor="text1"/>
                <w:sz w:val="20"/>
                <w:szCs w:val="20"/>
              </w:rPr>
            </w:pPr>
            <w:r>
              <w:rPr>
                <w:b/>
                <w:bCs/>
                <w:color w:val="000000" w:themeColor="text1"/>
                <w:sz w:val="20"/>
                <w:szCs w:val="20"/>
              </w:rPr>
              <w:t>2018</w:t>
            </w:r>
          </w:p>
        </w:tc>
      </w:tr>
      <w:tr w:rsidR="00D64922" w:rsidRPr="00DB7C8C" w14:paraId="06D9672E" w14:textId="77777777" w:rsidTr="00D64922">
        <w:trPr>
          <w:trHeight w:val="300"/>
          <w:jc w:val="center"/>
        </w:trPr>
        <w:tc>
          <w:tcPr>
            <w:tcW w:w="0" w:type="auto"/>
            <w:tcBorders>
              <w:top w:val="double" w:sz="4" w:space="0" w:color="auto"/>
            </w:tcBorders>
            <w:shd w:val="clear" w:color="auto" w:fill="auto"/>
            <w:vAlign w:val="center"/>
            <w:hideMark/>
          </w:tcPr>
          <w:p w14:paraId="5DA14997" w14:textId="77777777" w:rsidR="00D64922" w:rsidRPr="00583923" w:rsidRDefault="00D64922" w:rsidP="00D64922">
            <w:pPr>
              <w:spacing w:after="0"/>
              <w:rPr>
                <w:color w:val="000000"/>
                <w:sz w:val="20"/>
                <w:szCs w:val="20"/>
              </w:rPr>
            </w:pPr>
            <w:r w:rsidRPr="00583923">
              <w:rPr>
                <w:color w:val="000000"/>
                <w:sz w:val="20"/>
                <w:szCs w:val="20"/>
              </w:rPr>
              <w:t xml:space="preserve">Benthic </w:t>
            </w:r>
            <w:proofErr w:type="spellStart"/>
            <w:r w:rsidRPr="00583923">
              <w:rPr>
                <w:color w:val="000000"/>
                <w:sz w:val="20"/>
                <w:szCs w:val="20"/>
              </w:rPr>
              <w:t>urochordata</w:t>
            </w:r>
            <w:proofErr w:type="spellEnd"/>
          </w:p>
        </w:tc>
        <w:tc>
          <w:tcPr>
            <w:tcW w:w="0" w:type="auto"/>
            <w:tcBorders>
              <w:top w:val="double" w:sz="4" w:space="0" w:color="auto"/>
            </w:tcBorders>
            <w:shd w:val="clear" w:color="auto" w:fill="auto"/>
            <w:vAlign w:val="center"/>
            <w:hideMark/>
          </w:tcPr>
          <w:p w14:paraId="0F910E9C" w14:textId="77777777" w:rsidR="00D64922" w:rsidRPr="00583923" w:rsidRDefault="00D64922" w:rsidP="00D64922">
            <w:pPr>
              <w:spacing w:after="0"/>
              <w:jc w:val="center"/>
              <w:rPr>
                <w:color w:val="000000"/>
                <w:sz w:val="20"/>
                <w:szCs w:val="20"/>
              </w:rPr>
            </w:pPr>
          </w:p>
        </w:tc>
        <w:tc>
          <w:tcPr>
            <w:tcW w:w="0" w:type="auto"/>
            <w:tcBorders>
              <w:top w:val="double" w:sz="4" w:space="0" w:color="auto"/>
            </w:tcBorders>
            <w:shd w:val="clear" w:color="auto" w:fill="auto"/>
            <w:vAlign w:val="center"/>
            <w:hideMark/>
          </w:tcPr>
          <w:p w14:paraId="4AEA279A" w14:textId="77777777" w:rsidR="00D64922" w:rsidRPr="00583923" w:rsidRDefault="00D64922" w:rsidP="00D64922">
            <w:pPr>
              <w:spacing w:after="0"/>
              <w:jc w:val="center"/>
              <w:rPr>
                <w:color w:val="000000"/>
                <w:sz w:val="20"/>
                <w:szCs w:val="20"/>
              </w:rPr>
            </w:pPr>
          </w:p>
        </w:tc>
        <w:tc>
          <w:tcPr>
            <w:tcW w:w="0" w:type="auto"/>
            <w:tcBorders>
              <w:top w:val="double" w:sz="4" w:space="0" w:color="auto"/>
            </w:tcBorders>
            <w:shd w:val="clear" w:color="auto" w:fill="auto"/>
            <w:vAlign w:val="center"/>
            <w:hideMark/>
          </w:tcPr>
          <w:p w14:paraId="13FE09E0" w14:textId="77777777" w:rsidR="00D64922" w:rsidRPr="00583923" w:rsidRDefault="00D64922" w:rsidP="00D64922">
            <w:pPr>
              <w:spacing w:after="0"/>
              <w:jc w:val="center"/>
              <w:rPr>
                <w:color w:val="000000"/>
                <w:sz w:val="20"/>
                <w:szCs w:val="20"/>
              </w:rPr>
            </w:pPr>
          </w:p>
        </w:tc>
        <w:tc>
          <w:tcPr>
            <w:tcW w:w="0" w:type="auto"/>
            <w:tcBorders>
              <w:top w:val="double" w:sz="4" w:space="0" w:color="auto"/>
            </w:tcBorders>
            <w:shd w:val="clear" w:color="auto" w:fill="auto"/>
            <w:vAlign w:val="center"/>
            <w:hideMark/>
          </w:tcPr>
          <w:p w14:paraId="13CDA26E" w14:textId="77777777" w:rsidR="00D64922" w:rsidRPr="00583923" w:rsidRDefault="00D64922" w:rsidP="00D64922">
            <w:pPr>
              <w:spacing w:after="0"/>
              <w:jc w:val="center"/>
              <w:rPr>
                <w:color w:val="000000"/>
                <w:sz w:val="20"/>
                <w:szCs w:val="20"/>
              </w:rPr>
            </w:pPr>
            <w:r w:rsidRPr="00583923">
              <w:rPr>
                <w:color w:val="000000"/>
                <w:sz w:val="20"/>
                <w:szCs w:val="20"/>
              </w:rPr>
              <w:t>0.23</w:t>
            </w:r>
          </w:p>
        </w:tc>
        <w:tc>
          <w:tcPr>
            <w:tcW w:w="0" w:type="auto"/>
            <w:tcBorders>
              <w:top w:val="double" w:sz="4" w:space="0" w:color="auto"/>
            </w:tcBorders>
            <w:shd w:val="clear" w:color="auto" w:fill="auto"/>
            <w:vAlign w:val="center"/>
            <w:hideMark/>
          </w:tcPr>
          <w:p w14:paraId="52DD1773" w14:textId="77777777" w:rsidR="00D64922" w:rsidRPr="00583923" w:rsidRDefault="00D64922" w:rsidP="00D64922">
            <w:pPr>
              <w:spacing w:after="0"/>
              <w:jc w:val="center"/>
              <w:rPr>
                <w:color w:val="000000"/>
                <w:sz w:val="20"/>
                <w:szCs w:val="20"/>
              </w:rPr>
            </w:pPr>
            <w:r w:rsidRPr="00583923">
              <w:rPr>
                <w:color w:val="000000"/>
                <w:sz w:val="20"/>
                <w:szCs w:val="20"/>
              </w:rPr>
              <w:t>0.01</w:t>
            </w:r>
          </w:p>
        </w:tc>
      </w:tr>
      <w:tr w:rsidR="00D64922" w:rsidRPr="00DB7C8C" w14:paraId="1D1679F3" w14:textId="77777777" w:rsidTr="00D64922">
        <w:trPr>
          <w:trHeight w:val="300"/>
          <w:jc w:val="center"/>
        </w:trPr>
        <w:tc>
          <w:tcPr>
            <w:tcW w:w="0" w:type="auto"/>
            <w:shd w:val="clear" w:color="auto" w:fill="auto"/>
            <w:vAlign w:val="center"/>
            <w:hideMark/>
          </w:tcPr>
          <w:p w14:paraId="5D57FF5D" w14:textId="77777777" w:rsidR="00D64922" w:rsidRPr="00583923" w:rsidRDefault="00D64922" w:rsidP="00D64922">
            <w:pPr>
              <w:spacing w:after="0"/>
              <w:rPr>
                <w:i/>
                <w:color w:val="000000"/>
                <w:sz w:val="20"/>
                <w:szCs w:val="20"/>
              </w:rPr>
            </w:pPr>
            <w:r w:rsidRPr="00583923">
              <w:rPr>
                <w:color w:val="000000"/>
                <w:sz w:val="20"/>
                <w:szCs w:val="20"/>
              </w:rPr>
              <w:t>Birds - Gull</w:t>
            </w:r>
          </w:p>
        </w:tc>
        <w:tc>
          <w:tcPr>
            <w:tcW w:w="0" w:type="auto"/>
            <w:shd w:val="clear" w:color="auto" w:fill="auto"/>
            <w:noWrap/>
            <w:vAlign w:val="center"/>
            <w:hideMark/>
          </w:tcPr>
          <w:p w14:paraId="13EC80B5" w14:textId="77777777" w:rsidR="00D64922" w:rsidRPr="00583923" w:rsidRDefault="00D64922" w:rsidP="00D64922">
            <w:pPr>
              <w:spacing w:after="0"/>
              <w:jc w:val="center"/>
              <w:rPr>
                <w:i/>
                <w:color w:val="000000"/>
                <w:sz w:val="20"/>
                <w:szCs w:val="20"/>
              </w:rPr>
            </w:pPr>
            <w:r w:rsidRPr="00583923">
              <w:rPr>
                <w:color w:val="000000"/>
                <w:sz w:val="20"/>
                <w:szCs w:val="20"/>
              </w:rPr>
              <w:t>37</w:t>
            </w:r>
          </w:p>
        </w:tc>
        <w:tc>
          <w:tcPr>
            <w:tcW w:w="0" w:type="auto"/>
            <w:shd w:val="clear" w:color="auto" w:fill="auto"/>
            <w:noWrap/>
            <w:vAlign w:val="center"/>
            <w:hideMark/>
          </w:tcPr>
          <w:p w14:paraId="73126522" w14:textId="77777777" w:rsidR="00D64922" w:rsidRPr="00583923" w:rsidRDefault="00D64922" w:rsidP="00D64922">
            <w:pPr>
              <w:spacing w:after="0"/>
              <w:jc w:val="center"/>
              <w:rPr>
                <w:i/>
                <w:color w:val="000000"/>
                <w:sz w:val="20"/>
                <w:szCs w:val="20"/>
              </w:rPr>
            </w:pPr>
            <w:r w:rsidRPr="00583923">
              <w:rPr>
                <w:color w:val="000000"/>
                <w:sz w:val="20"/>
                <w:szCs w:val="20"/>
              </w:rPr>
              <w:t>8</w:t>
            </w:r>
          </w:p>
        </w:tc>
        <w:tc>
          <w:tcPr>
            <w:tcW w:w="0" w:type="auto"/>
            <w:shd w:val="clear" w:color="auto" w:fill="auto"/>
            <w:noWrap/>
            <w:vAlign w:val="center"/>
            <w:hideMark/>
          </w:tcPr>
          <w:p w14:paraId="23BED133" w14:textId="77777777" w:rsidR="00D64922" w:rsidRPr="00583923" w:rsidRDefault="00D64922" w:rsidP="00D64922">
            <w:pPr>
              <w:spacing w:after="0"/>
              <w:jc w:val="center"/>
              <w:rPr>
                <w:i/>
                <w:color w:val="000000"/>
                <w:sz w:val="20"/>
                <w:szCs w:val="20"/>
              </w:rPr>
            </w:pPr>
          </w:p>
        </w:tc>
        <w:tc>
          <w:tcPr>
            <w:tcW w:w="0" w:type="auto"/>
            <w:shd w:val="clear" w:color="auto" w:fill="auto"/>
            <w:noWrap/>
            <w:vAlign w:val="center"/>
            <w:hideMark/>
          </w:tcPr>
          <w:p w14:paraId="6A6C5124" w14:textId="77777777" w:rsidR="00D64922" w:rsidRPr="00583923" w:rsidRDefault="00D64922" w:rsidP="00D64922">
            <w:pPr>
              <w:spacing w:after="0"/>
              <w:jc w:val="center"/>
              <w:rPr>
                <w:i/>
                <w:color w:val="000000"/>
                <w:sz w:val="20"/>
                <w:szCs w:val="20"/>
              </w:rPr>
            </w:pPr>
            <w:r w:rsidRPr="00583923">
              <w:rPr>
                <w:color w:val="000000"/>
                <w:sz w:val="20"/>
                <w:szCs w:val="20"/>
              </w:rPr>
              <w:t>23</w:t>
            </w:r>
          </w:p>
        </w:tc>
        <w:tc>
          <w:tcPr>
            <w:tcW w:w="0" w:type="auto"/>
            <w:shd w:val="clear" w:color="auto" w:fill="auto"/>
            <w:noWrap/>
            <w:vAlign w:val="center"/>
            <w:hideMark/>
          </w:tcPr>
          <w:p w14:paraId="5871B415" w14:textId="77777777" w:rsidR="00D64922" w:rsidRPr="00583923" w:rsidRDefault="00D64922" w:rsidP="00D64922">
            <w:pPr>
              <w:spacing w:after="0"/>
              <w:jc w:val="center"/>
              <w:rPr>
                <w:i/>
                <w:color w:val="000000"/>
                <w:sz w:val="20"/>
                <w:szCs w:val="20"/>
              </w:rPr>
            </w:pPr>
            <w:r w:rsidRPr="00583923">
              <w:rPr>
                <w:color w:val="000000"/>
                <w:sz w:val="20"/>
                <w:szCs w:val="20"/>
              </w:rPr>
              <w:t>180</w:t>
            </w:r>
          </w:p>
        </w:tc>
      </w:tr>
      <w:tr w:rsidR="00D64922" w:rsidRPr="00DB7C8C" w14:paraId="07A781A3" w14:textId="77777777" w:rsidTr="00D64922">
        <w:trPr>
          <w:trHeight w:val="300"/>
          <w:jc w:val="center"/>
        </w:trPr>
        <w:tc>
          <w:tcPr>
            <w:tcW w:w="0" w:type="auto"/>
            <w:shd w:val="clear" w:color="auto" w:fill="auto"/>
            <w:vAlign w:val="center"/>
            <w:hideMark/>
          </w:tcPr>
          <w:p w14:paraId="02511D79" w14:textId="77777777" w:rsidR="00D64922" w:rsidRPr="00583923" w:rsidRDefault="00D64922" w:rsidP="00D64922">
            <w:pPr>
              <w:spacing w:after="0"/>
              <w:rPr>
                <w:color w:val="000000"/>
                <w:sz w:val="20"/>
                <w:szCs w:val="20"/>
              </w:rPr>
            </w:pPr>
            <w:r w:rsidRPr="00583923">
              <w:rPr>
                <w:color w:val="000000"/>
                <w:sz w:val="20"/>
                <w:szCs w:val="20"/>
              </w:rPr>
              <w:t>Birds - Northern Fulmar</w:t>
            </w:r>
          </w:p>
        </w:tc>
        <w:tc>
          <w:tcPr>
            <w:tcW w:w="0" w:type="auto"/>
            <w:shd w:val="clear" w:color="auto" w:fill="auto"/>
            <w:vAlign w:val="center"/>
            <w:hideMark/>
          </w:tcPr>
          <w:p w14:paraId="7CE4554A" w14:textId="77777777" w:rsidR="00D64922" w:rsidRPr="00583923" w:rsidRDefault="00D64922" w:rsidP="00D64922">
            <w:pPr>
              <w:spacing w:after="0"/>
              <w:jc w:val="center"/>
              <w:rPr>
                <w:color w:val="000000"/>
                <w:sz w:val="20"/>
                <w:szCs w:val="20"/>
              </w:rPr>
            </w:pPr>
            <w:r w:rsidRPr="00583923">
              <w:rPr>
                <w:color w:val="000000"/>
                <w:sz w:val="20"/>
                <w:szCs w:val="20"/>
              </w:rPr>
              <w:t>205</w:t>
            </w:r>
          </w:p>
        </w:tc>
        <w:tc>
          <w:tcPr>
            <w:tcW w:w="0" w:type="auto"/>
            <w:shd w:val="clear" w:color="auto" w:fill="auto"/>
            <w:vAlign w:val="center"/>
            <w:hideMark/>
          </w:tcPr>
          <w:p w14:paraId="5EA8E9C6" w14:textId="77777777" w:rsidR="00D64922" w:rsidRPr="00583923" w:rsidRDefault="00D64922" w:rsidP="00D64922">
            <w:pPr>
              <w:spacing w:after="0"/>
              <w:jc w:val="center"/>
              <w:rPr>
                <w:color w:val="000000"/>
                <w:sz w:val="20"/>
                <w:szCs w:val="20"/>
              </w:rPr>
            </w:pPr>
            <w:r w:rsidRPr="00583923">
              <w:rPr>
                <w:color w:val="000000"/>
                <w:sz w:val="20"/>
                <w:szCs w:val="20"/>
              </w:rPr>
              <w:t>21</w:t>
            </w:r>
          </w:p>
        </w:tc>
        <w:tc>
          <w:tcPr>
            <w:tcW w:w="0" w:type="auto"/>
            <w:shd w:val="clear" w:color="auto" w:fill="auto"/>
            <w:vAlign w:val="center"/>
            <w:hideMark/>
          </w:tcPr>
          <w:p w14:paraId="111D4572"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2AFDEB33"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6A34D3A0" w14:textId="77777777" w:rsidR="00D64922" w:rsidRPr="00583923" w:rsidRDefault="00D64922" w:rsidP="00D64922">
            <w:pPr>
              <w:spacing w:after="0"/>
              <w:jc w:val="center"/>
              <w:rPr>
                <w:color w:val="000000"/>
                <w:sz w:val="20"/>
                <w:szCs w:val="20"/>
              </w:rPr>
            </w:pPr>
            <w:r w:rsidRPr="00583923">
              <w:rPr>
                <w:color w:val="000000"/>
                <w:sz w:val="20"/>
                <w:szCs w:val="20"/>
              </w:rPr>
              <w:t>13</w:t>
            </w:r>
          </w:p>
        </w:tc>
      </w:tr>
      <w:tr w:rsidR="00D64922" w:rsidRPr="00DB7C8C" w14:paraId="4C929AD3" w14:textId="77777777" w:rsidTr="00D64922">
        <w:trPr>
          <w:trHeight w:val="300"/>
          <w:jc w:val="center"/>
        </w:trPr>
        <w:tc>
          <w:tcPr>
            <w:tcW w:w="0" w:type="auto"/>
            <w:shd w:val="clear" w:color="auto" w:fill="auto"/>
            <w:vAlign w:val="center"/>
            <w:hideMark/>
          </w:tcPr>
          <w:p w14:paraId="4024FBE5" w14:textId="77777777" w:rsidR="00D64922" w:rsidRPr="00583923" w:rsidRDefault="00D64922" w:rsidP="00D64922">
            <w:pPr>
              <w:spacing w:after="0"/>
              <w:rPr>
                <w:color w:val="000000"/>
                <w:sz w:val="20"/>
                <w:szCs w:val="20"/>
              </w:rPr>
            </w:pPr>
            <w:r w:rsidRPr="00583923">
              <w:rPr>
                <w:color w:val="000000"/>
                <w:sz w:val="20"/>
                <w:szCs w:val="20"/>
              </w:rPr>
              <w:t>Birds - Shearwaters</w:t>
            </w:r>
          </w:p>
        </w:tc>
        <w:tc>
          <w:tcPr>
            <w:tcW w:w="0" w:type="auto"/>
            <w:shd w:val="clear" w:color="auto" w:fill="auto"/>
            <w:vAlign w:val="center"/>
            <w:hideMark/>
          </w:tcPr>
          <w:p w14:paraId="65E04413"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67A07C78"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12D3F332"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68257258"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7FA0881C" w14:textId="77777777" w:rsidR="00D64922" w:rsidRPr="00583923" w:rsidRDefault="00D64922" w:rsidP="00D64922">
            <w:pPr>
              <w:spacing w:after="0"/>
              <w:jc w:val="center"/>
              <w:rPr>
                <w:color w:val="000000"/>
                <w:sz w:val="20"/>
                <w:szCs w:val="20"/>
              </w:rPr>
            </w:pPr>
            <w:r w:rsidRPr="00583923">
              <w:rPr>
                <w:color w:val="000000"/>
                <w:sz w:val="20"/>
                <w:szCs w:val="20"/>
              </w:rPr>
              <w:t>7</w:t>
            </w:r>
          </w:p>
        </w:tc>
      </w:tr>
      <w:tr w:rsidR="00D64922" w:rsidRPr="00DB7C8C" w14:paraId="2D0D44FA" w14:textId="77777777" w:rsidTr="00D64922">
        <w:trPr>
          <w:trHeight w:val="300"/>
          <w:jc w:val="center"/>
        </w:trPr>
        <w:tc>
          <w:tcPr>
            <w:tcW w:w="0" w:type="auto"/>
            <w:shd w:val="clear" w:color="auto" w:fill="auto"/>
            <w:vAlign w:val="center"/>
            <w:hideMark/>
          </w:tcPr>
          <w:p w14:paraId="2F4A65D9" w14:textId="77777777" w:rsidR="00D64922" w:rsidRPr="00583923" w:rsidRDefault="00D64922" w:rsidP="00D64922">
            <w:pPr>
              <w:spacing w:after="0"/>
              <w:rPr>
                <w:color w:val="000000"/>
                <w:sz w:val="20"/>
                <w:szCs w:val="20"/>
              </w:rPr>
            </w:pPr>
            <w:r w:rsidRPr="00583923">
              <w:rPr>
                <w:color w:val="000000"/>
                <w:sz w:val="20"/>
                <w:szCs w:val="20"/>
              </w:rPr>
              <w:t>Birds - Unidentified</w:t>
            </w:r>
          </w:p>
        </w:tc>
        <w:tc>
          <w:tcPr>
            <w:tcW w:w="0" w:type="auto"/>
            <w:shd w:val="clear" w:color="auto" w:fill="auto"/>
            <w:vAlign w:val="center"/>
            <w:hideMark/>
          </w:tcPr>
          <w:p w14:paraId="5431FD76"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1CD58A96" w14:textId="77777777" w:rsidR="00D64922" w:rsidRPr="00583923" w:rsidRDefault="00D64922" w:rsidP="00D64922">
            <w:pPr>
              <w:spacing w:after="0"/>
              <w:jc w:val="center"/>
              <w:rPr>
                <w:color w:val="000000"/>
                <w:sz w:val="20"/>
                <w:szCs w:val="20"/>
              </w:rPr>
            </w:pPr>
            <w:r w:rsidRPr="00583923">
              <w:rPr>
                <w:color w:val="000000"/>
                <w:sz w:val="20"/>
                <w:szCs w:val="20"/>
              </w:rPr>
              <w:t>9</w:t>
            </w:r>
          </w:p>
        </w:tc>
        <w:tc>
          <w:tcPr>
            <w:tcW w:w="0" w:type="auto"/>
            <w:shd w:val="clear" w:color="auto" w:fill="auto"/>
            <w:vAlign w:val="center"/>
            <w:hideMark/>
          </w:tcPr>
          <w:p w14:paraId="4732537D"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70B9C8AF"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2254DF75" w14:textId="77777777" w:rsidR="00D64922" w:rsidRPr="00583923" w:rsidRDefault="00D64922" w:rsidP="00D64922">
            <w:pPr>
              <w:spacing w:after="0"/>
              <w:jc w:val="center"/>
              <w:rPr>
                <w:color w:val="000000"/>
                <w:sz w:val="20"/>
                <w:szCs w:val="20"/>
              </w:rPr>
            </w:pPr>
            <w:r w:rsidRPr="00583923">
              <w:rPr>
                <w:color w:val="000000"/>
                <w:sz w:val="20"/>
                <w:szCs w:val="20"/>
              </w:rPr>
              <w:t>138</w:t>
            </w:r>
          </w:p>
        </w:tc>
      </w:tr>
      <w:tr w:rsidR="00D64922" w:rsidRPr="00DB7C8C" w14:paraId="4E7CAE36" w14:textId="77777777" w:rsidTr="00D64922">
        <w:trPr>
          <w:trHeight w:val="300"/>
          <w:jc w:val="center"/>
        </w:trPr>
        <w:tc>
          <w:tcPr>
            <w:tcW w:w="0" w:type="auto"/>
            <w:shd w:val="clear" w:color="auto" w:fill="auto"/>
            <w:vAlign w:val="center"/>
            <w:hideMark/>
          </w:tcPr>
          <w:p w14:paraId="711BEA82" w14:textId="77777777" w:rsidR="00D64922" w:rsidRPr="00583923" w:rsidRDefault="00D64922" w:rsidP="00D64922">
            <w:pPr>
              <w:spacing w:after="0"/>
              <w:rPr>
                <w:color w:val="000000"/>
                <w:sz w:val="20"/>
                <w:szCs w:val="20"/>
              </w:rPr>
            </w:pPr>
            <w:r w:rsidRPr="00583923">
              <w:rPr>
                <w:color w:val="000000"/>
                <w:sz w:val="20"/>
                <w:szCs w:val="20"/>
              </w:rPr>
              <w:t>Bivalves</w:t>
            </w:r>
          </w:p>
        </w:tc>
        <w:tc>
          <w:tcPr>
            <w:tcW w:w="0" w:type="auto"/>
            <w:shd w:val="clear" w:color="auto" w:fill="auto"/>
            <w:vAlign w:val="center"/>
            <w:hideMark/>
          </w:tcPr>
          <w:p w14:paraId="57006633" w14:textId="77777777" w:rsidR="00D64922" w:rsidRPr="00583923" w:rsidRDefault="00D64922" w:rsidP="00D64922">
            <w:pPr>
              <w:spacing w:after="0"/>
              <w:jc w:val="center"/>
              <w:rPr>
                <w:color w:val="000000"/>
                <w:sz w:val="20"/>
                <w:szCs w:val="20"/>
              </w:rPr>
            </w:pPr>
            <w:r w:rsidRPr="00583923">
              <w:rPr>
                <w:color w:val="000000"/>
                <w:sz w:val="20"/>
                <w:szCs w:val="20"/>
              </w:rPr>
              <w:t>0.64</w:t>
            </w:r>
          </w:p>
        </w:tc>
        <w:tc>
          <w:tcPr>
            <w:tcW w:w="0" w:type="auto"/>
            <w:shd w:val="clear" w:color="auto" w:fill="auto"/>
            <w:vAlign w:val="center"/>
            <w:hideMark/>
          </w:tcPr>
          <w:p w14:paraId="455D9ECC" w14:textId="77777777" w:rsidR="00D64922" w:rsidRPr="00583923" w:rsidRDefault="00D64922" w:rsidP="00D64922">
            <w:pPr>
              <w:spacing w:after="0"/>
              <w:jc w:val="center"/>
              <w:rPr>
                <w:color w:val="000000"/>
                <w:sz w:val="20"/>
                <w:szCs w:val="20"/>
              </w:rPr>
            </w:pPr>
            <w:r w:rsidRPr="00583923">
              <w:rPr>
                <w:color w:val="000000"/>
                <w:sz w:val="20"/>
                <w:szCs w:val="20"/>
              </w:rPr>
              <w:t>0.00</w:t>
            </w:r>
          </w:p>
        </w:tc>
        <w:tc>
          <w:tcPr>
            <w:tcW w:w="0" w:type="auto"/>
            <w:shd w:val="clear" w:color="auto" w:fill="auto"/>
            <w:vAlign w:val="center"/>
            <w:hideMark/>
          </w:tcPr>
          <w:p w14:paraId="33A1E402"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64B4E9C8" w14:textId="77777777" w:rsidR="00D64922" w:rsidRPr="00583923" w:rsidRDefault="00D64922" w:rsidP="00D64922">
            <w:pPr>
              <w:spacing w:after="0"/>
              <w:jc w:val="center"/>
              <w:rPr>
                <w:color w:val="000000"/>
                <w:sz w:val="20"/>
                <w:szCs w:val="20"/>
              </w:rPr>
            </w:pPr>
            <w:r w:rsidRPr="00583923">
              <w:rPr>
                <w:color w:val="000000"/>
                <w:sz w:val="20"/>
                <w:szCs w:val="20"/>
              </w:rPr>
              <w:t>0.23</w:t>
            </w:r>
          </w:p>
        </w:tc>
        <w:tc>
          <w:tcPr>
            <w:tcW w:w="0" w:type="auto"/>
            <w:shd w:val="clear" w:color="auto" w:fill="auto"/>
            <w:vAlign w:val="center"/>
            <w:hideMark/>
          </w:tcPr>
          <w:p w14:paraId="0B797B52" w14:textId="77777777" w:rsidR="00D64922" w:rsidRPr="00583923" w:rsidRDefault="00D64922" w:rsidP="00D64922">
            <w:pPr>
              <w:spacing w:after="0"/>
              <w:jc w:val="center"/>
              <w:rPr>
                <w:color w:val="000000"/>
                <w:sz w:val="20"/>
                <w:szCs w:val="20"/>
              </w:rPr>
            </w:pPr>
            <w:r w:rsidRPr="00583923">
              <w:rPr>
                <w:color w:val="000000"/>
                <w:sz w:val="20"/>
                <w:szCs w:val="20"/>
              </w:rPr>
              <w:t>2.74</w:t>
            </w:r>
          </w:p>
        </w:tc>
      </w:tr>
      <w:tr w:rsidR="00D64922" w:rsidRPr="00DB7C8C" w14:paraId="68EADAFC" w14:textId="77777777" w:rsidTr="00D64922">
        <w:trPr>
          <w:trHeight w:val="300"/>
          <w:jc w:val="center"/>
        </w:trPr>
        <w:tc>
          <w:tcPr>
            <w:tcW w:w="0" w:type="auto"/>
            <w:shd w:val="clear" w:color="auto" w:fill="auto"/>
            <w:vAlign w:val="center"/>
            <w:hideMark/>
          </w:tcPr>
          <w:p w14:paraId="20343B04" w14:textId="77777777" w:rsidR="00D64922" w:rsidRPr="00583923" w:rsidRDefault="00D64922" w:rsidP="00D64922">
            <w:pPr>
              <w:spacing w:after="0"/>
              <w:rPr>
                <w:color w:val="000000"/>
                <w:sz w:val="20"/>
                <w:szCs w:val="20"/>
              </w:rPr>
            </w:pPr>
            <w:r w:rsidRPr="00583923">
              <w:rPr>
                <w:color w:val="000000"/>
                <w:sz w:val="20"/>
                <w:szCs w:val="20"/>
              </w:rPr>
              <w:t>Brittle star unidentified</w:t>
            </w:r>
          </w:p>
        </w:tc>
        <w:tc>
          <w:tcPr>
            <w:tcW w:w="0" w:type="auto"/>
            <w:shd w:val="clear" w:color="auto" w:fill="auto"/>
            <w:vAlign w:val="center"/>
            <w:hideMark/>
          </w:tcPr>
          <w:p w14:paraId="0EC8C36D" w14:textId="77777777" w:rsidR="00D64922" w:rsidRPr="00583923" w:rsidRDefault="00D64922" w:rsidP="00D64922">
            <w:pPr>
              <w:spacing w:after="0"/>
              <w:jc w:val="center"/>
              <w:rPr>
                <w:color w:val="000000"/>
                <w:sz w:val="20"/>
                <w:szCs w:val="20"/>
              </w:rPr>
            </w:pPr>
            <w:r w:rsidRPr="00583923">
              <w:rPr>
                <w:color w:val="000000"/>
                <w:sz w:val="20"/>
                <w:szCs w:val="20"/>
              </w:rPr>
              <w:t>0.02</w:t>
            </w:r>
          </w:p>
        </w:tc>
        <w:tc>
          <w:tcPr>
            <w:tcW w:w="0" w:type="auto"/>
            <w:shd w:val="clear" w:color="auto" w:fill="auto"/>
            <w:vAlign w:val="center"/>
            <w:hideMark/>
          </w:tcPr>
          <w:p w14:paraId="46FDDE33"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14422DCF"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49E42B86"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51669EE7" w14:textId="77777777" w:rsidR="00D64922" w:rsidRPr="00583923" w:rsidRDefault="00D64922" w:rsidP="00D64922">
            <w:pPr>
              <w:spacing w:after="0"/>
              <w:jc w:val="center"/>
              <w:rPr>
                <w:color w:val="000000"/>
                <w:sz w:val="20"/>
                <w:szCs w:val="20"/>
              </w:rPr>
            </w:pPr>
            <w:r w:rsidRPr="00583923">
              <w:rPr>
                <w:color w:val="000000"/>
                <w:sz w:val="20"/>
                <w:szCs w:val="20"/>
              </w:rPr>
              <w:t>0.00</w:t>
            </w:r>
          </w:p>
        </w:tc>
      </w:tr>
      <w:tr w:rsidR="00D64922" w:rsidRPr="00DB7C8C" w14:paraId="095F3E2B" w14:textId="77777777" w:rsidTr="00D64922">
        <w:trPr>
          <w:trHeight w:val="300"/>
          <w:jc w:val="center"/>
        </w:trPr>
        <w:tc>
          <w:tcPr>
            <w:tcW w:w="0" w:type="auto"/>
            <w:shd w:val="clear" w:color="auto" w:fill="auto"/>
            <w:vAlign w:val="center"/>
            <w:hideMark/>
          </w:tcPr>
          <w:p w14:paraId="14DFD1F0" w14:textId="77777777" w:rsidR="00D64922" w:rsidRPr="00583923" w:rsidRDefault="00D64922" w:rsidP="00D64922">
            <w:pPr>
              <w:spacing w:after="0"/>
              <w:rPr>
                <w:color w:val="000000"/>
                <w:sz w:val="20"/>
                <w:szCs w:val="20"/>
              </w:rPr>
            </w:pPr>
            <w:r w:rsidRPr="00583923">
              <w:rPr>
                <w:color w:val="000000"/>
                <w:sz w:val="20"/>
                <w:szCs w:val="20"/>
              </w:rPr>
              <w:t>Corals Bryozoans - Corals Bryozoans Unidentified</w:t>
            </w:r>
          </w:p>
        </w:tc>
        <w:tc>
          <w:tcPr>
            <w:tcW w:w="0" w:type="auto"/>
            <w:shd w:val="clear" w:color="auto" w:fill="auto"/>
            <w:vAlign w:val="center"/>
            <w:hideMark/>
          </w:tcPr>
          <w:p w14:paraId="6985963D" w14:textId="77777777" w:rsidR="00D64922" w:rsidRPr="00583923" w:rsidRDefault="00D64922" w:rsidP="00D64922">
            <w:pPr>
              <w:spacing w:after="0"/>
              <w:jc w:val="center"/>
              <w:rPr>
                <w:color w:val="000000"/>
                <w:sz w:val="20"/>
                <w:szCs w:val="20"/>
              </w:rPr>
            </w:pPr>
            <w:r w:rsidRPr="00583923">
              <w:rPr>
                <w:color w:val="000000"/>
                <w:sz w:val="20"/>
                <w:szCs w:val="20"/>
              </w:rPr>
              <w:t>0.06</w:t>
            </w:r>
          </w:p>
        </w:tc>
        <w:tc>
          <w:tcPr>
            <w:tcW w:w="0" w:type="auto"/>
            <w:shd w:val="clear" w:color="auto" w:fill="auto"/>
            <w:vAlign w:val="center"/>
            <w:hideMark/>
          </w:tcPr>
          <w:p w14:paraId="44E188E3" w14:textId="77777777" w:rsidR="00D64922" w:rsidRPr="00583923" w:rsidRDefault="00D64922" w:rsidP="00D64922">
            <w:pPr>
              <w:spacing w:after="0"/>
              <w:jc w:val="center"/>
              <w:rPr>
                <w:color w:val="000000"/>
                <w:sz w:val="20"/>
                <w:szCs w:val="20"/>
              </w:rPr>
            </w:pPr>
            <w:r w:rsidRPr="00583923">
              <w:rPr>
                <w:color w:val="000000"/>
                <w:sz w:val="20"/>
                <w:szCs w:val="20"/>
              </w:rPr>
              <w:t>0.08</w:t>
            </w:r>
          </w:p>
        </w:tc>
        <w:tc>
          <w:tcPr>
            <w:tcW w:w="0" w:type="auto"/>
            <w:shd w:val="clear" w:color="auto" w:fill="auto"/>
            <w:vAlign w:val="center"/>
            <w:hideMark/>
          </w:tcPr>
          <w:p w14:paraId="1B4D476E" w14:textId="77777777" w:rsidR="00D64922" w:rsidRPr="00583923" w:rsidRDefault="00D64922" w:rsidP="00D64922">
            <w:pPr>
              <w:spacing w:after="0"/>
              <w:jc w:val="center"/>
              <w:rPr>
                <w:color w:val="000000"/>
                <w:sz w:val="20"/>
                <w:szCs w:val="20"/>
              </w:rPr>
            </w:pPr>
            <w:r w:rsidRPr="00583923">
              <w:rPr>
                <w:color w:val="000000"/>
                <w:sz w:val="20"/>
                <w:szCs w:val="20"/>
              </w:rPr>
              <w:t>0.17</w:t>
            </w:r>
          </w:p>
        </w:tc>
        <w:tc>
          <w:tcPr>
            <w:tcW w:w="0" w:type="auto"/>
            <w:shd w:val="clear" w:color="auto" w:fill="auto"/>
            <w:vAlign w:val="center"/>
            <w:hideMark/>
          </w:tcPr>
          <w:p w14:paraId="7EBA0E10" w14:textId="77777777" w:rsidR="00D64922" w:rsidRPr="00583923" w:rsidRDefault="00D64922" w:rsidP="00D64922">
            <w:pPr>
              <w:spacing w:after="0"/>
              <w:jc w:val="center"/>
              <w:rPr>
                <w:color w:val="000000"/>
                <w:sz w:val="20"/>
                <w:szCs w:val="20"/>
              </w:rPr>
            </w:pPr>
            <w:r w:rsidRPr="00583923">
              <w:rPr>
                <w:color w:val="000000"/>
                <w:sz w:val="20"/>
                <w:szCs w:val="20"/>
              </w:rPr>
              <w:t>1.55</w:t>
            </w:r>
          </w:p>
        </w:tc>
        <w:tc>
          <w:tcPr>
            <w:tcW w:w="0" w:type="auto"/>
            <w:shd w:val="clear" w:color="auto" w:fill="auto"/>
            <w:vAlign w:val="center"/>
            <w:hideMark/>
          </w:tcPr>
          <w:p w14:paraId="42BA8A7A" w14:textId="77777777" w:rsidR="00D64922" w:rsidRPr="00583923" w:rsidRDefault="00D64922" w:rsidP="00D64922">
            <w:pPr>
              <w:spacing w:after="0"/>
              <w:jc w:val="center"/>
              <w:rPr>
                <w:color w:val="000000"/>
                <w:sz w:val="20"/>
                <w:szCs w:val="20"/>
              </w:rPr>
            </w:pPr>
            <w:r w:rsidRPr="00583923">
              <w:rPr>
                <w:color w:val="000000"/>
                <w:sz w:val="20"/>
                <w:szCs w:val="20"/>
              </w:rPr>
              <w:t>1.46</w:t>
            </w:r>
          </w:p>
        </w:tc>
      </w:tr>
      <w:tr w:rsidR="00D64922" w:rsidRPr="00DB7C8C" w14:paraId="356921AA" w14:textId="77777777" w:rsidTr="00D64922">
        <w:trPr>
          <w:trHeight w:val="300"/>
          <w:jc w:val="center"/>
        </w:trPr>
        <w:tc>
          <w:tcPr>
            <w:tcW w:w="0" w:type="auto"/>
            <w:shd w:val="clear" w:color="auto" w:fill="auto"/>
            <w:vAlign w:val="center"/>
            <w:hideMark/>
          </w:tcPr>
          <w:p w14:paraId="25E0B4EA" w14:textId="77777777" w:rsidR="00D64922" w:rsidRPr="00583923" w:rsidRDefault="00D64922" w:rsidP="00D64922">
            <w:pPr>
              <w:spacing w:after="0"/>
              <w:rPr>
                <w:color w:val="000000"/>
                <w:sz w:val="20"/>
                <w:szCs w:val="20"/>
              </w:rPr>
            </w:pPr>
            <w:r w:rsidRPr="00583923">
              <w:rPr>
                <w:color w:val="000000"/>
                <w:sz w:val="20"/>
                <w:szCs w:val="20"/>
              </w:rPr>
              <w:t>Eelpouts</w:t>
            </w:r>
          </w:p>
        </w:tc>
        <w:tc>
          <w:tcPr>
            <w:tcW w:w="0" w:type="auto"/>
            <w:shd w:val="clear" w:color="auto" w:fill="auto"/>
            <w:vAlign w:val="center"/>
            <w:hideMark/>
          </w:tcPr>
          <w:p w14:paraId="38893ED0" w14:textId="77777777" w:rsidR="00D64922" w:rsidRPr="00583923" w:rsidRDefault="00D64922" w:rsidP="00D64922">
            <w:pPr>
              <w:spacing w:after="0"/>
              <w:jc w:val="center"/>
              <w:rPr>
                <w:color w:val="000000"/>
                <w:sz w:val="20"/>
                <w:szCs w:val="20"/>
              </w:rPr>
            </w:pPr>
            <w:r w:rsidRPr="00583923">
              <w:rPr>
                <w:color w:val="000000"/>
                <w:sz w:val="20"/>
                <w:szCs w:val="20"/>
              </w:rPr>
              <w:t>0.02</w:t>
            </w:r>
          </w:p>
        </w:tc>
        <w:tc>
          <w:tcPr>
            <w:tcW w:w="0" w:type="auto"/>
            <w:shd w:val="clear" w:color="auto" w:fill="auto"/>
            <w:vAlign w:val="center"/>
            <w:hideMark/>
          </w:tcPr>
          <w:p w14:paraId="043B882F"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7AE425A6"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1D854273" w14:textId="77777777" w:rsidR="00D64922" w:rsidRPr="00583923" w:rsidRDefault="00D64922" w:rsidP="00D64922">
            <w:pPr>
              <w:spacing w:after="0"/>
              <w:jc w:val="center"/>
              <w:rPr>
                <w:color w:val="000000"/>
                <w:sz w:val="20"/>
                <w:szCs w:val="20"/>
              </w:rPr>
            </w:pPr>
            <w:r w:rsidRPr="00583923">
              <w:rPr>
                <w:color w:val="000000"/>
                <w:sz w:val="20"/>
                <w:szCs w:val="20"/>
              </w:rPr>
              <w:t>0.19</w:t>
            </w:r>
          </w:p>
        </w:tc>
        <w:tc>
          <w:tcPr>
            <w:tcW w:w="0" w:type="auto"/>
            <w:shd w:val="clear" w:color="auto" w:fill="auto"/>
            <w:vAlign w:val="center"/>
            <w:hideMark/>
          </w:tcPr>
          <w:p w14:paraId="1C52F40C" w14:textId="77777777" w:rsidR="00D64922" w:rsidRPr="00583923" w:rsidRDefault="00D64922" w:rsidP="00D64922">
            <w:pPr>
              <w:spacing w:after="0"/>
              <w:jc w:val="center"/>
              <w:rPr>
                <w:color w:val="000000"/>
                <w:sz w:val="20"/>
                <w:szCs w:val="20"/>
              </w:rPr>
            </w:pPr>
          </w:p>
        </w:tc>
      </w:tr>
      <w:tr w:rsidR="00D64922" w:rsidRPr="00DB7C8C" w14:paraId="5DD89130" w14:textId="77777777" w:rsidTr="00D64922">
        <w:trPr>
          <w:trHeight w:val="300"/>
          <w:jc w:val="center"/>
        </w:trPr>
        <w:tc>
          <w:tcPr>
            <w:tcW w:w="0" w:type="auto"/>
            <w:shd w:val="clear" w:color="auto" w:fill="auto"/>
            <w:vAlign w:val="center"/>
            <w:hideMark/>
          </w:tcPr>
          <w:p w14:paraId="1D3D3E2B" w14:textId="77777777" w:rsidR="00D64922" w:rsidRPr="00583923" w:rsidRDefault="00D64922" w:rsidP="00D64922">
            <w:pPr>
              <w:spacing w:after="0"/>
              <w:rPr>
                <w:color w:val="000000"/>
                <w:sz w:val="20"/>
                <w:szCs w:val="20"/>
              </w:rPr>
            </w:pPr>
            <w:r w:rsidRPr="00583923">
              <w:rPr>
                <w:color w:val="000000"/>
                <w:sz w:val="20"/>
                <w:szCs w:val="20"/>
              </w:rPr>
              <w:t>Giant Grenadier</w:t>
            </w:r>
          </w:p>
        </w:tc>
        <w:tc>
          <w:tcPr>
            <w:tcW w:w="0" w:type="auto"/>
            <w:shd w:val="clear" w:color="auto" w:fill="auto"/>
            <w:vAlign w:val="center"/>
            <w:hideMark/>
          </w:tcPr>
          <w:p w14:paraId="5186AF11" w14:textId="77777777" w:rsidR="00D64922" w:rsidRPr="00583923" w:rsidRDefault="00D64922" w:rsidP="00D64922">
            <w:pPr>
              <w:spacing w:after="0"/>
              <w:jc w:val="center"/>
              <w:rPr>
                <w:color w:val="000000"/>
                <w:sz w:val="20"/>
                <w:szCs w:val="20"/>
              </w:rPr>
            </w:pPr>
            <w:r w:rsidRPr="00583923">
              <w:rPr>
                <w:color w:val="000000"/>
                <w:sz w:val="20"/>
                <w:szCs w:val="20"/>
              </w:rPr>
              <w:t>49.06</w:t>
            </w:r>
          </w:p>
        </w:tc>
        <w:tc>
          <w:tcPr>
            <w:tcW w:w="0" w:type="auto"/>
            <w:shd w:val="clear" w:color="auto" w:fill="auto"/>
            <w:vAlign w:val="center"/>
            <w:hideMark/>
          </w:tcPr>
          <w:p w14:paraId="36F708E7" w14:textId="77777777" w:rsidR="00D64922" w:rsidRPr="00583923" w:rsidRDefault="00D64922" w:rsidP="00D64922">
            <w:pPr>
              <w:spacing w:after="0"/>
              <w:jc w:val="center"/>
              <w:rPr>
                <w:color w:val="000000"/>
                <w:sz w:val="20"/>
                <w:szCs w:val="20"/>
              </w:rPr>
            </w:pPr>
            <w:r w:rsidRPr="00583923">
              <w:rPr>
                <w:color w:val="000000"/>
                <w:sz w:val="20"/>
                <w:szCs w:val="20"/>
              </w:rPr>
              <w:t>79.55</w:t>
            </w:r>
          </w:p>
        </w:tc>
        <w:tc>
          <w:tcPr>
            <w:tcW w:w="0" w:type="auto"/>
            <w:shd w:val="clear" w:color="auto" w:fill="auto"/>
            <w:vAlign w:val="center"/>
            <w:hideMark/>
          </w:tcPr>
          <w:p w14:paraId="3E1D44B5"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03E1B5D7" w14:textId="77777777" w:rsidR="00D64922" w:rsidRPr="00583923" w:rsidRDefault="00D64922" w:rsidP="00D64922">
            <w:pPr>
              <w:spacing w:after="0"/>
              <w:jc w:val="center"/>
              <w:rPr>
                <w:color w:val="000000"/>
                <w:sz w:val="20"/>
                <w:szCs w:val="20"/>
              </w:rPr>
            </w:pPr>
            <w:r w:rsidRPr="00583923">
              <w:rPr>
                <w:color w:val="000000"/>
                <w:sz w:val="20"/>
                <w:szCs w:val="20"/>
              </w:rPr>
              <w:t>0.12</w:t>
            </w:r>
          </w:p>
        </w:tc>
        <w:tc>
          <w:tcPr>
            <w:tcW w:w="0" w:type="auto"/>
            <w:shd w:val="clear" w:color="auto" w:fill="auto"/>
            <w:vAlign w:val="center"/>
            <w:hideMark/>
          </w:tcPr>
          <w:p w14:paraId="0509A3AB" w14:textId="77777777" w:rsidR="00D64922" w:rsidRPr="00583923" w:rsidRDefault="00D64922" w:rsidP="00D64922">
            <w:pPr>
              <w:spacing w:after="0"/>
              <w:jc w:val="center"/>
              <w:rPr>
                <w:color w:val="000000"/>
                <w:sz w:val="20"/>
                <w:szCs w:val="20"/>
              </w:rPr>
            </w:pPr>
            <w:r w:rsidRPr="00583923">
              <w:rPr>
                <w:color w:val="000000"/>
                <w:sz w:val="20"/>
                <w:szCs w:val="20"/>
              </w:rPr>
              <w:t>0.12</w:t>
            </w:r>
          </w:p>
        </w:tc>
      </w:tr>
      <w:tr w:rsidR="00D64922" w:rsidRPr="00DB7C8C" w14:paraId="7A5C3430" w14:textId="77777777" w:rsidTr="00D64922">
        <w:trPr>
          <w:trHeight w:val="300"/>
          <w:jc w:val="center"/>
        </w:trPr>
        <w:tc>
          <w:tcPr>
            <w:tcW w:w="0" w:type="auto"/>
            <w:shd w:val="clear" w:color="auto" w:fill="auto"/>
            <w:vAlign w:val="center"/>
            <w:hideMark/>
          </w:tcPr>
          <w:p w14:paraId="5846D5DF" w14:textId="77777777" w:rsidR="00D64922" w:rsidRPr="00583923" w:rsidRDefault="00D64922" w:rsidP="00D64922">
            <w:pPr>
              <w:spacing w:after="0"/>
              <w:rPr>
                <w:color w:val="000000"/>
                <w:sz w:val="20"/>
                <w:szCs w:val="20"/>
              </w:rPr>
            </w:pPr>
            <w:r w:rsidRPr="00583923">
              <w:rPr>
                <w:color w:val="000000"/>
                <w:sz w:val="20"/>
                <w:szCs w:val="20"/>
              </w:rPr>
              <w:t>Greenlings</w:t>
            </w:r>
          </w:p>
        </w:tc>
        <w:tc>
          <w:tcPr>
            <w:tcW w:w="0" w:type="auto"/>
            <w:shd w:val="clear" w:color="auto" w:fill="auto"/>
            <w:vAlign w:val="center"/>
            <w:hideMark/>
          </w:tcPr>
          <w:p w14:paraId="3087BA62" w14:textId="77777777" w:rsidR="00D64922" w:rsidRPr="00583923" w:rsidRDefault="00D64922" w:rsidP="00D64922">
            <w:pPr>
              <w:spacing w:after="0"/>
              <w:jc w:val="center"/>
              <w:rPr>
                <w:color w:val="000000"/>
                <w:sz w:val="20"/>
                <w:szCs w:val="20"/>
              </w:rPr>
            </w:pPr>
            <w:r w:rsidRPr="00583923">
              <w:rPr>
                <w:color w:val="000000"/>
                <w:sz w:val="20"/>
                <w:szCs w:val="20"/>
              </w:rPr>
              <w:t>0.09</w:t>
            </w:r>
          </w:p>
        </w:tc>
        <w:tc>
          <w:tcPr>
            <w:tcW w:w="0" w:type="auto"/>
            <w:shd w:val="clear" w:color="auto" w:fill="auto"/>
            <w:vAlign w:val="center"/>
            <w:hideMark/>
          </w:tcPr>
          <w:p w14:paraId="62060A6E" w14:textId="77777777" w:rsidR="00D64922" w:rsidRPr="00583923" w:rsidRDefault="00D64922" w:rsidP="00D64922">
            <w:pPr>
              <w:spacing w:after="0"/>
              <w:jc w:val="center"/>
              <w:rPr>
                <w:color w:val="000000"/>
                <w:sz w:val="20"/>
                <w:szCs w:val="20"/>
              </w:rPr>
            </w:pPr>
            <w:r w:rsidRPr="00583923">
              <w:rPr>
                <w:color w:val="000000"/>
                <w:sz w:val="20"/>
                <w:szCs w:val="20"/>
              </w:rPr>
              <w:t>0.45</w:t>
            </w:r>
          </w:p>
        </w:tc>
        <w:tc>
          <w:tcPr>
            <w:tcW w:w="0" w:type="auto"/>
            <w:shd w:val="clear" w:color="auto" w:fill="auto"/>
            <w:vAlign w:val="center"/>
            <w:hideMark/>
          </w:tcPr>
          <w:p w14:paraId="1CCB0D15"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34C1A06B" w14:textId="77777777" w:rsidR="00D64922" w:rsidRPr="00583923" w:rsidRDefault="00D64922" w:rsidP="00D64922">
            <w:pPr>
              <w:spacing w:after="0"/>
              <w:jc w:val="center"/>
              <w:rPr>
                <w:color w:val="000000"/>
                <w:sz w:val="20"/>
                <w:szCs w:val="20"/>
              </w:rPr>
            </w:pPr>
            <w:r w:rsidRPr="00583923">
              <w:rPr>
                <w:color w:val="000000"/>
                <w:sz w:val="20"/>
                <w:szCs w:val="20"/>
              </w:rPr>
              <w:t>0.77</w:t>
            </w:r>
          </w:p>
        </w:tc>
        <w:tc>
          <w:tcPr>
            <w:tcW w:w="0" w:type="auto"/>
            <w:shd w:val="clear" w:color="auto" w:fill="auto"/>
            <w:vAlign w:val="center"/>
            <w:hideMark/>
          </w:tcPr>
          <w:p w14:paraId="0333EEC9" w14:textId="77777777" w:rsidR="00D64922" w:rsidRPr="00583923" w:rsidRDefault="00D64922" w:rsidP="00D64922">
            <w:pPr>
              <w:spacing w:after="0"/>
              <w:jc w:val="center"/>
              <w:rPr>
                <w:color w:val="000000"/>
                <w:sz w:val="20"/>
                <w:szCs w:val="20"/>
              </w:rPr>
            </w:pPr>
            <w:r w:rsidRPr="00583923">
              <w:rPr>
                <w:color w:val="000000"/>
                <w:sz w:val="20"/>
                <w:szCs w:val="20"/>
              </w:rPr>
              <w:t>0.77</w:t>
            </w:r>
          </w:p>
        </w:tc>
      </w:tr>
      <w:tr w:rsidR="00D64922" w:rsidRPr="00DB7C8C" w14:paraId="516B7EF0" w14:textId="77777777" w:rsidTr="00D64922">
        <w:trPr>
          <w:trHeight w:val="300"/>
          <w:jc w:val="center"/>
        </w:trPr>
        <w:tc>
          <w:tcPr>
            <w:tcW w:w="0" w:type="auto"/>
            <w:shd w:val="clear" w:color="auto" w:fill="auto"/>
            <w:vAlign w:val="center"/>
            <w:hideMark/>
          </w:tcPr>
          <w:p w14:paraId="3E4B04DC" w14:textId="77777777" w:rsidR="00D64922" w:rsidRPr="00583923" w:rsidRDefault="00D64922" w:rsidP="00D64922">
            <w:pPr>
              <w:spacing w:after="0"/>
              <w:rPr>
                <w:color w:val="000000"/>
                <w:sz w:val="20"/>
                <w:szCs w:val="20"/>
              </w:rPr>
            </w:pPr>
            <w:r w:rsidRPr="00583923">
              <w:rPr>
                <w:color w:val="000000"/>
                <w:sz w:val="20"/>
                <w:szCs w:val="20"/>
              </w:rPr>
              <w:t>Grenadier - Rattail Grenadier Unidentified</w:t>
            </w:r>
          </w:p>
        </w:tc>
        <w:tc>
          <w:tcPr>
            <w:tcW w:w="0" w:type="auto"/>
            <w:shd w:val="clear" w:color="auto" w:fill="auto"/>
            <w:vAlign w:val="center"/>
            <w:hideMark/>
          </w:tcPr>
          <w:p w14:paraId="5F063A38" w14:textId="77777777" w:rsidR="00D64922" w:rsidRPr="00583923" w:rsidRDefault="00D64922" w:rsidP="00D64922">
            <w:pPr>
              <w:spacing w:after="0"/>
              <w:jc w:val="center"/>
              <w:rPr>
                <w:color w:val="000000"/>
                <w:sz w:val="20"/>
                <w:szCs w:val="20"/>
              </w:rPr>
            </w:pPr>
            <w:r w:rsidRPr="00583923">
              <w:rPr>
                <w:color w:val="000000"/>
                <w:sz w:val="20"/>
                <w:szCs w:val="20"/>
              </w:rPr>
              <w:t>0.07</w:t>
            </w:r>
          </w:p>
        </w:tc>
        <w:tc>
          <w:tcPr>
            <w:tcW w:w="0" w:type="auto"/>
            <w:shd w:val="clear" w:color="auto" w:fill="auto"/>
            <w:vAlign w:val="center"/>
            <w:hideMark/>
          </w:tcPr>
          <w:p w14:paraId="0CF46F6E" w14:textId="77777777" w:rsidR="00D64922" w:rsidRPr="00583923" w:rsidRDefault="00D64922" w:rsidP="00D64922">
            <w:pPr>
              <w:spacing w:after="0"/>
              <w:jc w:val="center"/>
              <w:rPr>
                <w:color w:val="000000"/>
                <w:sz w:val="20"/>
                <w:szCs w:val="20"/>
              </w:rPr>
            </w:pPr>
            <w:r w:rsidRPr="00583923">
              <w:rPr>
                <w:color w:val="000000"/>
                <w:sz w:val="20"/>
                <w:szCs w:val="20"/>
              </w:rPr>
              <w:t>0.12</w:t>
            </w:r>
          </w:p>
        </w:tc>
        <w:tc>
          <w:tcPr>
            <w:tcW w:w="0" w:type="auto"/>
            <w:shd w:val="clear" w:color="auto" w:fill="auto"/>
            <w:vAlign w:val="center"/>
            <w:hideMark/>
          </w:tcPr>
          <w:p w14:paraId="186396D2"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3F9DB12F" w14:textId="77777777" w:rsidR="00D64922" w:rsidRPr="00583923" w:rsidRDefault="00D64922" w:rsidP="00D64922">
            <w:pPr>
              <w:spacing w:after="0"/>
              <w:jc w:val="center"/>
              <w:rPr>
                <w:color w:val="000000"/>
                <w:sz w:val="20"/>
                <w:szCs w:val="20"/>
              </w:rPr>
            </w:pPr>
            <w:r w:rsidRPr="00583923">
              <w:rPr>
                <w:color w:val="000000"/>
                <w:sz w:val="20"/>
                <w:szCs w:val="20"/>
              </w:rPr>
              <w:t>0.15</w:t>
            </w:r>
          </w:p>
        </w:tc>
        <w:tc>
          <w:tcPr>
            <w:tcW w:w="0" w:type="auto"/>
            <w:shd w:val="clear" w:color="auto" w:fill="auto"/>
            <w:vAlign w:val="center"/>
            <w:hideMark/>
          </w:tcPr>
          <w:p w14:paraId="1FA32913" w14:textId="77777777" w:rsidR="00D64922" w:rsidRPr="00583923" w:rsidRDefault="00D64922" w:rsidP="00D64922">
            <w:pPr>
              <w:spacing w:after="0"/>
              <w:jc w:val="center"/>
              <w:rPr>
                <w:color w:val="000000"/>
                <w:sz w:val="20"/>
                <w:szCs w:val="20"/>
              </w:rPr>
            </w:pPr>
            <w:r w:rsidRPr="00583923">
              <w:rPr>
                <w:color w:val="000000"/>
                <w:sz w:val="20"/>
                <w:szCs w:val="20"/>
              </w:rPr>
              <w:t>0.59</w:t>
            </w:r>
          </w:p>
        </w:tc>
      </w:tr>
      <w:tr w:rsidR="00D64922" w:rsidRPr="00DB7C8C" w14:paraId="7B558C50" w14:textId="77777777" w:rsidTr="00D64922">
        <w:trPr>
          <w:trHeight w:val="300"/>
          <w:jc w:val="center"/>
        </w:trPr>
        <w:tc>
          <w:tcPr>
            <w:tcW w:w="0" w:type="auto"/>
            <w:shd w:val="clear" w:color="auto" w:fill="auto"/>
            <w:vAlign w:val="center"/>
            <w:hideMark/>
          </w:tcPr>
          <w:p w14:paraId="23F1B081" w14:textId="77777777" w:rsidR="00D64922" w:rsidRPr="00583923" w:rsidRDefault="00D64922" w:rsidP="00D64922">
            <w:pPr>
              <w:spacing w:after="0"/>
              <w:rPr>
                <w:color w:val="000000"/>
                <w:sz w:val="20"/>
                <w:szCs w:val="20"/>
              </w:rPr>
            </w:pPr>
            <w:r w:rsidRPr="00583923">
              <w:rPr>
                <w:color w:val="000000"/>
                <w:sz w:val="20"/>
                <w:szCs w:val="20"/>
              </w:rPr>
              <w:t>Hermit crab unidentified</w:t>
            </w:r>
          </w:p>
        </w:tc>
        <w:tc>
          <w:tcPr>
            <w:tcW w:w="0" w:type="auto"/>
            <w:shd w:val="clear" w:color="auto" w:fill="auto"/>
            <w:vAlign w:val="center"/>
            <w:hideMark/>
          </w:tcPr>
          <w:p w14:paraId="0A0D0D3F" w14:textId="77777777" w:rsidR="00D64922" w:rsidRPr="00583923" w:rsidRDefault="00D64922" w:rsidP="00D64922">
            <w:pPr>
              <w:spacing w:after="0"/>
              <w:jc w:val="center"/>
              <w:rPr>
                <w:color w:val="000000"/>
                <w:sz w:val="20"/>
                <w:szCs w:val="20"/>
              </w:rPr>
            </w:pPr>
            <w:r w:rsidRPr="00583923">
              <w:rPr>
                <w:color w:val="000000"/>
                <w:sz w:val="20"/>
                <w:szCs w:val="20"/>
              </w:rPr>
              <w:t>0.06</w:t>
            </w:r>
          </w:p>
        </w:tc>
        <w:tc>
          <w:tcPr>
            <w:tcW w:w="0" w:type="auto"/>
            <w:shd w:val="clear" w:color="auto" w:fill="auto"/>
            <w:vAlign w:val="center"/>
            <w:hideMark/>
          </w:tcPr>
          <w:p w14:paraId="31C1EF32" w14:textId="77777777" w:rsidR="00D64922" w:rsidRPr="00583923" w:rsidRDefault="00D64922" w:rsidP="00D64922">
            <w:pPr>
              <w:spacing w:after="0"/>
              <w:jc w:val="center"/>
              <w:rPr>
                <w:color w:val="000000"/>
                <w:sz w:val="20"/>
                <w:szCs w:val="20"/>
              </w:rPr>
            </w:pPr>
            <w:r w:rsidRPr="00583923">
              <w:rPr>
                <w:color w:val="000000"/>
                <w:sz w:val="20"/>
                <w:szCs w:val="20"/>
              </w:rPr>
              <w:t>0.01</w:t>
            </w:r>
          </w:p>
        </w:tc>
        <w:tc>
          <w:tcPr>
            <w:tcW w:w="0" w:type="auto"/>
            <w:shd w:val="clear" w:color="auto" w:fill="auto"/>
            <w:vAlign w:val="center"/>
            <w:hideMark/>
          </w:tcPr>
          <w:p w14:paraId="78022BAD"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065275E0" w14:textId="77777777" w:rsidR="00D64922" w:rsidRPr="00583923" w:rsidRDefault="00D64922" w:rsidP="00D64922">
            <w:pPr>
              <w:spacing w:after="0"/>
              <w:jc w:val="center"/>
              <w:rPr>
                <w:color w:val="000000"/>
                <w:sz w:val="20"/>
                <w:szCs w:val="20"/>
              </w:rPr>
            </w:pPr>
            <w:r w:rsidRPr="00583923">
              <w:rPr>
                <w:color w:val="000000"/>
                <w:sz w:val="20"/>
                <w:szCs w:val="20"/>
              </w:rPr>
              <w:t>0.92</w:t>
            </w:r>
          </w:p>
        </w:tc>
        <w:tc>
          <w:tcPr>
            <w:tcW w:w="0" w:type="auto"/>
            <w:shd w:val="clear" w:color="auto" w:fill="auto"/>
            <w:vAlign w:val="center"/>
            <w:hideMark/>
          </w:tcPr>
          <w:p w14:paraId="2480C6C0" w14:textId="77777777" w:rsidR="00D64922" w:rsidRPr="00583923" w:rsidRDefault="00D64922" w:rsidP="00D64922">
            <w:pPr>
              <w:spacing w:after="0"/>
              <w:jc w:val="center"/>
              <w:rPr>
                <w:color w:val="000000"/>
                <w:sz w:val="20"/>
                <w:szCs w:val="20"/>
              </w:rPr>
            </w:pPr>
            <w:r w:rsidRPr="00583923">
              <w:rPr>
                <w:color w:val="000000"/>
                <w:sz w:val="20"/>
                <w:szCs w:val="20"/>
              </w:rPr>
              <w:t>0.09</w:t>
            </w:r>
          </w:p>
        </w:tc>
      </w:tr>
      <w:tr w:rsidR="00D64922" w:rsidRPr="00DB7C8C" w14:paraId="25822B02" w14:textId="77777777" w:rsidTr="00D64922">
        <w:trPr>
          <w:trHeight w:val="300"/>
          <w:jc w:val="center"/>
        </w:trPr>
        <w:tc>
          <w:tcPr>
            <w:tcW w:w="0" w:type="auto"/>
            <w:shd w:val="clear" w:color="auto" w:fill="auto"/>
            <w:vAlign w:val="center"/>
            <w:hideMark/>
          </w:tcPr>
          <w:p w14:paraId="1BF4CDBA" w14:textId="77777777" w:rsidR="00D64922" w:rsidRPr="00583923" w:rsidRDefault="00D64922" w:rsidP="00D64922">
            <w:pPr>
              <w:spacing w:after="0"/>
              <w:rPr>
                <w:color w:val="000000"/>
                <w:sz w:val="20"/>
                <w:szCs w:val="20"/>
              </w:rPr>
            </w:pPr>
            <w:r w:rsidRPr="00583923">
              <w:rPr>
                <w:color w:val="000000"/>
                <w:sz w:val="20"/>
                <w:szCs w:val="20"/>
              </w:rPr>
              <w:t>Invertebrate unidentified</w:t>
            </w:r>
          </w:p>
        </w:tc>
        <w:tc>
          <w:tcPr>
            <w:tcW w:w="0" w:type="auto"/>
            <w:shd w:val="clear" w:color="auto" w:fill="auto"/>
            <w:vAlign w:val="center"/>
            <w:hideMark/>
          </w:tcPr>
          <w:p w14:paraId="19852B5E" w14:textId="77777777" w:rsidR="00D64922" w:rsidRPr="00583923" w:rsidRDefault="00D64922" w:rsidP="00D64922">
            <w:pPr>
              <w:spacing w:after="0"/>
              <w:jc w:val="center"/>
              <w:rPr>
                <w:color w:val="000000"/>
                <w:sz w:val="20"/>
                <w:szCs w:val="20"/>
              </w:rPr>
            </w:pPr>
            <w:r w:rsidRPr="00583923">
              <w:rPr>
                <w:color w:val="000000"/>
                <w:sz w:val="20"/>
                <w:szCs w:val="20"/>
              </w:rPr>
              <w:t>0.77</w:t>
            </w:r>
          </w:p>
        </w:tc>
        <w:tc>
          <w:tcPr>
            <w:tcW w:w="0" w:type="auto"/>
            <w:shd w:val="clear" w:color="auto" w:fill="auto"/>
            <w:vAlign w:val="center"/>
            <w:hideMark/>
          </w:tcPr>
          <w:p w14:paraId="24DD83FA" w14:textId="77777777" w:rsidR="00D64922" w:rsidRPr="00583923" w:rsidRDefault="00D64922" w:rsidP="00D64922">
            <w:pPr>
              <w:spacing w:after="0"/>
              <w:jc w:val="center"/>
              <w:rPr>
                <w:color w:val="000000"/>
                <w:sz w:val="20"/>
                <w:szCs w:val="20"/>
              </w:rPr>
            </w:pPr>
            <w:r w:rsidRPr="00583923">
              <w:rPr>
                <w:color w:val="000000"/>
                <w:sz w:val="20"/>
                <w:szCs w:val="20"/>
              </w:rPr>
              <w:t>0.01</w:t>
            </w:r>
          </w:p>
        </w:tc>
        <w:tc>
          <w:tcPr>
            <w:tcW w:w="0" w:type="auto"/>
            <w:shd w:val="clear" w:color="auto" w:fill="auto"/>
            <w:vAlign w:val="center"/>
            <w:hideMark/>
          </w:tcPr>
          <w:p w14:paraId="611CC497" w14:textId="77777777" w:rsidR="00D64922" w:rsidRPr="00583923" w:rsidRDefault="00D64922" w:rsidP="00D64922">
            <w:pPr>
              <w:spacing w:after="0"/>
              <w:jc w:val="center"/>
              <w:rPr>
                <w:color w:val="000000"/>
                <w:sz w:val="20"/>
                <w:szCs w:val="20"/>
              </w:rPr>
            </w:pPr>
            <w:r w:rsidRPr="00583923">
              <w:rPr>
                <w:color w:val="000000"/>
                <w:sz w:val="20"/>
                <w:szCs w:val="20"/>
              </w:rPr>
              <w:t>0.11</w:t>
            </w:r>
          </w:p>
        </w:tc>
        <w:tc>
          <w:tcPr>
            <w:tcW w:w="0" w:type="auto"/>
            <w:shd w:val="clear" w:color="auto" w:fill="auto"/>
            <w:vAlign w:val="center"/>
            <w:hideMark/>
          </w:tcPr>
          <w:p w14:paraId="27AECC98" w14:textId="77777777" w:rsidR="00D64922" w:rsidRPr="00583923" w:rsidRDefault="00D64922" w:rsidP="00D64922">
            <w:pPr>
              <w:spacing w:after="0"/>
              <w:jc w:val="center"/>
              <w:rPr>
                <w:color w:val="000000"/>
                <w:sz w:val="20"/>
                <w:szCs w:val="20"/>
              </w:rPr>
            </w:pPr>
            <w:r w:rsidRPr="00583923">
              <w:rPr>
                <w:color w:val="000000"/>
                <w:sz w:val="20"/>
                <w:szCs w:val="20"/>
              </w:rPr>
              <w:t>0.08</w:t>
            </w:r>
          </w:p>
        </w:tc>
        <w:tc>
          <w:tcPr>
            <w:tcW w:w="0" w:type="auto"/>
            <w:shd w:val="clear" w:color="auto" w:fill="auto"/>
            <w:vAlign w:val="center"/>
            <w:hideMark/>
          </w:tcPr>
          <w:p w14:paraId="77EBA0BB" w14:textId="77777777" w:rsidR="00D64922" w:rsidRPr="00583923" w:rsidRDefault="00D64922" w:rsidP="00D64922">
            <w:pPr>
              <w:spacing w:after="0"/>
              <w:jc w:val="center"/>
              <w:rPr>
                <w:color w:val="000000"/>
                <w:sz w:val="20"/>
                <w:szCs w:val="20"/>
              </w:rPr>
            </w:pPr>
            <w:r w:rsidRPr="00583923">
              <w:rPr>
                <w:color w:val="000000"/>
                <w:sz w:val="20"/>
                <w:szCs w:val="20"/>
              </w:rPr>
              <w:t>0.08</w:t>
            </w:r>
          </w:p>
        </w:tc>
      </w:tr>
      <w:tr w:rsidR="00D64922" w:rsidRPr="00DB7C8C" w14:paraId="114DFFB7" w14:textId="77777777" w:rsidTr="00D64922">
        <w:trPr>
          <w:trHeight w:val="300"/>
          <w:jc w:val="center"/>
        </w:trPr>
        <w:tc>
          <w:tcPr>
            <w:tcW w:w="0" w:type="auto"/>
            <w:shd w:val="clear" w:color="auto" w:fill="auto"/>
            <w:vAlign w:val="center"/>
            <w:hideMark/>
          </w:tcPr>
          <w:p w14:paraId="0DB8B5FC" w14:textId="77777777" w:rsidR="00D64922" w:rsidRPr="00583923" w:rsidRDefault="00D64922" w:rsidP="00D64922">
            <w:pPr>
              <w:spacing w:after="0"/>
              <w:rPr>
                <w:color w:val="000000"/>
                <w:sz w:val="20"/>
                <w:szCs w:val="20"/>
              </w:rPr>
            </w:pPr>
            <w:proofErr w:type="spellStart"/>
            <w:r w:rsidRPr="00583923">
              <w:rPr>
                <w:color w:val="000000"/>
                <w:sz w:val="20"/>
                <w:szCs w:val="20"/>
              </w:rPr>
              <w:t>Misc</w:t>
            </w:r>
            <w:proofErr w:type="spellEnd"/>
            <w:r w:rsidRPr="00583923">
              <w:rPr>
                <w:color w:val="000000"/>
                <w:sz w:val="20"/>
                <w:szCs w:val="20"/>
              </w:rPr>
              <w:t xml:space="preserve"> crabs</w:t>
            </w:r>
          </w:p>
        </w:tc>
        <w:tc>
          <w:tcPr>
            <w:tcW w:w="0" w:type="auto"/>
            <w:shd w:val="clear" w:color="auto" w:fill="auto"/>
            <w:vAlign w:val="center"/>
            <w:hideMark/>
          </w:tcPr>
          <w:p w14:paraId="022A3840" w14:textId="77777777" w:rsidR="00D64922" w:rsidRPr="00583923" w:rsidRDefault="00D64922" w:rsidP="00D64922">
            <w:pPr>
              <w:spacing w:after="0"/>
              <w:jc w:val="center"/>
              <w:rPr>
                <w:color w:val="000000"/>
                <w:sz w:val="20"/>
                <w:szCs w:val="20"/>
              </w:rPr>
            </w:pPr>
            <w:r w:rsidRPr="00583923">
              <w:rPr>
                <w:color w:val="000000"/>
                <w:sz w:val="20"/>
                <w:szCs w:val="20"/>
              </w:rPr>
              <w:t>0.05</w:t>
            </w:r>
          </w:p>
        </w:tc>
        <w:tc>
          <w:tcPr>
            <w:tcW w:w="0" w:type="auto"/>
            <w:shd w:val="clear" w:color="auto" w:fill="auto"/>
            <w:vAlign w:val="center"/>
            <w:hideMark/>
          </w:tcPr>
          <w:p w14:paraId="28BCAF77" w14:textId="77777777" w:rsidR="00D64922" w:rsidRPr="00583923" w:rsidRDefault="00D64922" w:rsidP="00D64922">
            <w:pPr>
              <w:spacing w:after="0"/>
              <w:jc w:val="center"/>
              <w:rPr>
                <w:color w:val="000000"/>
                <w:sz w:val="20"/>
                <w:szCs w:val="20"/>
              </w:rPr>
            </w:pPr>
            <w:r w:rsidRPr="00583923">
              <w:rPr>
                <w:color w:val="000000"/>
                <w:sz w:val="20"/>
                <w:szCs w:val="20"/>
              </w:rPr>
              <w:t>0.14</w:t>
            </w:r>
          </w:p>
        </w:tc>
        <w:tc>
          <w:tcPr>
            <w:tcW w:w="0" w:type="auto"/>
            <w:shd w:val="clear" w:color="auto" w:fill="auto"/>
            <w:vAlign w:val="center"/>
            <w:hideMark/>
          </w:tcPr>
          <w:p w14:paraId="69A43542"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5B9C0B54" w14:textId="77777777" w:rsidR="00D64922" w:rsidRPr="00583923" w:rsidRDefault="00D64922" w:rsidP="00D64922">
            <w:pPr>
              <w:spacing w:after="0"/>
              <w:jc w:val="center"/>
              <w:rPr>
                <w:color w:val="000000"/>
                <w:sz w:val="20"/>
                <w:szCs w:val="20"/>
              </w:rPr>
            </w:pPr>
            <w:r w:rsidRPr="00583923">
              <w:rPr>
                <w:color w:val="000000"/>
                <w:sz w:val="20"/>
                <w:szCs w:val="20"/>
              </w:rPr>
              <w:t>0.14</w:t>
            </w:r>
          </w:p>
        </w:tc>
        <w:tc>
          <w:tcPr>
            <w:tcW w:w="0" w:type="auto"/>
            <w:shd w:val="clear" w:color="auto" w:fill="auto"/>
            <w:vAlign w:val="center"/>
            <w:hideMark/>
          </w:tcPr>
          <w:p w14:paraId="0C6B7401" w14:textId="77777777" w:rsidR="00D64922" w:rsidRPr="00583923" w:rsidRDefault="00D64922" w:rsidP="00D64922">
            <w:pPr>
              <w:spacing w:after="0"/>
              <w:jc w:val="center"/>
              <w:rPr>
                <w:color w:val="000000"/>
                <w:sz w:val="20"/>
                <w:szCs w:val="20"/>
              </w:rPr>
            </w:pPr>
            <w:r w:rsidRPr="00583923">
              <w:rPr>
                <w:color w:val="000000"/>
                <w:sz w:val="20"/>
                <w:szCs w:val="20"/>
              </w:rPr>
              <w:t>0.43</w:t>
            </w:r>
          </w:p>
        </w:tc>
      </w:tr>
      <w:tr w:rsidR="00D64922" w:rsidRPr="00DB7C8C" w14:paraId="12F4EADC" w14:textId="77777777" w:rsidTr="00D64922">
        <w:trPr>
          <w:trHeight w:val="300"/>
          <w:jc w:val="center"/>
        </w:trPr>
        <w:tc>
          <w:tcPr>
            <w:tcW w:w="0" w:type="auto"/>
            <w:shd w:val="clear" w:color="auto" w:fill="auto"/>
            <w:vAlign w:val="center"/>
            <w:hideMark/>
          </w:tcPr>
          <w:p w14:paraId="7857CF8B" w14:textId="77777777" w:rsidR="00D64922" w:rsidRPr="00583923" w:rsidRDefault="00D64922" w:rsidP="00D64922">
            <w:pPr>
              <w:spacing w:after="0"/>
              <w:rPr>
                <w:color w:val="000000"/>
                <w:sz w:val="20"/>
                <w:szCs w:val="20"/>
              </w:rPr>
            </w:pPr>
            <w:proofErr w:type="spellStart"/>
            <w:r w:rsidRPr="00583923">
              <w:rPr>
                <w:color w:val="000000"/>
                <w:sz w:val="20"/>
                <w:szCs w:val="20"/>
              </w:rPr>
              <w:t>Misc</w:t>
            </w:r>
            <w:proofErr w:type="spellEnd"/>
            <w:r w:rsidRPr="00583923">
              <w:rPr>
                <w:color w:val="000000"/>
                <w:sz w:val="20"/>
                <w:szCs w:val="20"/>
              </w:rPr>
              <w:t xml:space="preserve"> crustaceans</w:t>
            </w:r>
          </w:p>
        </w:tc>
        <w:tc>
          <w:tcPr>
            <w:tcW w:w="0" w:type="auto"/>
            <w:shd w:val="clear" w:color="auto" w:fill="auto"/>
            <w:vAlign w:val="center"/>
            <w:hideMark/>
          </w:tcPr>
          <w:p w14:paraId="5BC1ECF3" w14:textId="77777777" w:rsidR="00D64922" w:rsidRPr="00583923" w:rsidRDefault="00D64922" w:rsidP="00D64922">
            <w:pPr>
              <w:spacing w:after="0"/>
              <w:jc w:val="center"/>
              <w:rPr>
                <w:color w:val="000000"/>
                <w:sz w:val="20"/>
                <w:szCs w:val="20"/>
              </w:rPr>
            </w:pPr>
            <w:r w:rsidRPr="00583923">
              <w:rPr>
                <w:color w:val="000000"/>
                <w:sz w:val="20"/>
                <w:szCs w:val="20"/>
              </w:rPr>
              <w:t>0.00</w:t>
            </w:r>
          </w:p>
        </w:tc>
        <w:tc>
          <w:tcPr>
            <w:tcW w:w="0" w:type="auto"/>
            <w:shd w:val="clear" w:color="auto" w:fill="auto"/>
            <w:vAlign w:val="center"/>
            <w:hideMark/>
          </w:tcPr>
          <w:p w14:paraId="39ABFE05"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163CD432"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36A5357E" w14:textId="77777777" w:rsidR="00D64922" w:rsidRPr="00583923" w:rsidRDefault="00D64922" w:rsidP="00D64922">
            <w:pPr>
              <w:spacing w:after="0"/>
              <w:jc w:val="center"/>
              <w:rPr>
                <w:color w:val="000000"/>
                <w:sz w:val="20"/>
                <w:szCs w:val="20"/>
              </w:rPr>
            </w:pPr>
            <w:r w:rsidRPr="00583923">
              <w:rPr>
                <w:color w:val="000000"/>
                <w:sz w:val="20"/>
                <w:szCs w:val="20"/>
              </w:rPr>
              <w:t>0.00</w:t>
            </w:r>
          </w:p>
        </w:tc>
        <w:tc>
          <w:tcPr>
            <w:tcW w:w="0" w:type="auto"/>
            <w:shd w:val="clear" w:color="auto" w:fill="auto"/>
            <w:vAlign w:val="center"/>
            <w:hideMark/>
          </w:tcPr>
          <w:p w14:paraId="7B01E681" w14:textId="77777777" w:rsidR="00D64922" w:rsidRPr="00583923" w:rsidRDefault="00D64922" w:rsidP="00D64922">
            <w:pPr>
              <w:spacing w:after="0"/>
              <w:jc w:val="center"/>
              <w:rPr>
                <w:color w:val="000000"/>
                <w:sz w:val="20"/>
                <w:szCs w:val="20"/>
              </w:rPr>
            </w:pPr>
          </w:p>
        </w:tc>
      </w:tr>
      <w:tr w:rsidR="00D64922" w:rsidRPr="00DB7C8C" w14:paraId="350C0CF5" w14:textId="77777777" w:rsidTr="00D64922">
        <w:trPr>
          <w:trHeight w:val="300"/>
          <w:jc w:val="center"/>
        </w:trPr>
        <w:tc>
          <w:tcPr>
            <w:tcW w:w="0" w:type="auto"/>
            <w:shd w:val="clear" w:color="auto" w:fill="auto"/>
            <w:vAlign w:val="center"/>
            <w:hideMark/>
          </w:tcPr>
          <w:p w14:paraId="58E2C779" w14:textId="77777777" w:rsidR="00D64922" w:rsidRPr="00583923" w:rsidRDefault="00D64922" w:rsidP="00D64922">
            <w:pPr>
              <w:spacing w:after="0"/>
              <w:rPr>
                <w:color w:val="000000"/>
                <w:sz w:val="20"/>
                <w:szCs w:val="20"/>
              </w:rPr>
            </w:pPr>
            <w:proofErr w:type="spellStart"/>
            <w:r w:rsidRPr="00583923">
              <w:rPr>
                <w:color w:val="000000"/>
                <w:sz w:val="20"/>
                <w:szCs w:val="20"/>
              </w:rPr>
              <w:t>Misc</w:t>
            </w:r>
            <w:proofErr w:type="spellEnd"/>
            <w:r w:rsidRPr="00583923">
              <w:rPr>
                <w:color w:val="000000"/>
                <w:sz w:val="20"/>
                <w:szCs w:val="20"/>
              </w:rPr>
              <w:t xml:space="preserve"> fish</w:t>
            </w:r>
          </w:p>
        </w:tc>
        <w:tc>
          <w:tcPr>
            <w:tcW w:w="0" w:type="auto"/>
            <w:shd w:val="clear" w:color="auto" w:fill="auto"/>
            <w:vAlign w:val="center"/>
            <w:hideMark/>
          </w:tcPr>
          <w:p w14:paraId="0F0B46B9" w14:textId="77777777" w:rsidR="00D64922" w:rsidRPr="00583923" w:rsidRDefault="00D64922" w:rsidP="00D64922">
            <w:pPr>
              <w:spacing w:after="0"/>
              <w:jc w:val="center"/>
              <w:rPr>
                <w:color w:val="000000"/>
                <w:sz w:val="20"/>
                <w:szCs w:val="20"/>
              </w:rPr>
            </w:pPr>
            <w:r w:rsidRPr="00583923">
              <w:rPr>
                <w:color w:val="000000"/>
                <w:sz w:val="20"/>
                <w:szCs w:val="20"/>
              </w:rPr>
              <w:t>23.88</w:t>
            </w:r>
          </w:p>
        </w:tc>
        <w:tc>
          <w:tcPr>
            <w:tcW w:w="0" w:type="auto"/>
            <w:shd w:val="clear" w:color="auto" w:fill="auto"/>
            <w:vAlign w:val="center"/>
            <w:hideMark/>
          </w:tcPr>
          <w:p w14:paraId="3EA4F1E9" w14:textId="77777777" w:rsidR="00D64922" w:rsidRPr="00583923" w:rsidRDefault="00D64922" w:rsidP="00D64922">
            <w:pPr>
              <w:spacing w:after="0"/>
              <w:jc w:val="center"/>
              <w:rPr>
                <w:color w:val="000000"/>
                <w:sz w:val="20"/>
                <w:szCs w:val="20"/>
              </w:rPr>
            </w:pPr>
            <w:r w:rsidRPr="00583923">
              <w:rPr>
                <w:color w:val="000000"/>
                <w:sz w:val="20"/>
                <w:szCs w:val="20"/>
              </w:rPr>
              <w:t>33.33</w:t>
            </w:r>
          </w:p>
        </w:tc>
        <w:tc>
          <w:tcPr>
            <w:tcW w:w="0" w:type="auto"/>
            <w:shd w:val="clear" w:color="auto" w:fill="auto"/>
            <w:vAlign w:val="center"/>
            <w:hideMark/>
          </w:tcPr>
          <w:p w14:paraId="58E15527" w14:textId="77777777" w:rsidR="00D64922" w:rsidRPr="00583923" w:rsidRDefault="00D64922" w:rsidP="00D64922">
            <w:pPr>
              <w:spacing w:after="0"/>
              <w:jc w:val="center"/>
              <w:rPr>
                <w:color w:val="000000"/>
                <w:sz w:val="20"/>
                <w:szCs w:val="20"/>
              </w:rPr>
            </w:pPr>
            <w:r w:rsidRPr="00583923">
              <w:rPr>
                <w:color w:val="000000"/>
                <w:sz w:val="20"/>
                <w:szCs w:val="20"/>
              </w:rPr>
              <w:t>7.71</w:t>
            </w:r>
          </w:p>
        </w:tc>
        <w:tc>
          <w:tcPr>
            <w:tcW w:w="0" w:type="auto"/>
            <w:shd w:val="clear" w:color="auto" w:fill="auto"/>
            <w:vAlign w:val="center"/>
            <w:hideMark/>
          </w:tcPr>
          <w:p w14:paraId="578CAD61" w14:textId="77777777" w:rsidR="00D64922" w:rsidRPr="00583923" w:rsidRDefault="00D64922" w:rsidP="00D64922">
            <w:pPr>
              <w:spacing w:after="0"/>
              <w:jc w:val="center"/>
              <w:rPr>
                <w:color w:val="000000"/>
                <w:sz w:val="20"/>
                <w:szCs w:val="20"/>
              </w:rPr>
            </w:pPr>
            <w:r w:rsidRPr="00583923">
              <w:rPr>
                <w:color w:val="000000"/>
                <w:sz w:val="20"/>
                <w:szCs w:val="20"/>
              </w:rPr>
              <w:t>15.35</w:t>
            </w:r>
          </w:p>
        </w:tc>
        <w:tc>
          <w:tcPr>
            <w:tcW w:w="0" w:type="auto"/>
            <w:shd w:val="clear" w:color="auto" w:fill="auto"/>
            <w:vAlign w:val="center"/>
            <w:hideMark/>
          </w:tcPr>
          <w:p w14:paraId="4AE457E0" w14:textId="77777777" w:rsidR="00D64922" w:rsidRPr="00583923" w:rsidRDefault="00D64922" w:rsidP="00D64922">
            <w:pPr>
              <w:spacing w:after="0"/>
              <w:jc w:val="center"/>
              <w:rPr>
                <w:color w:val="000000"/>
                <w:sz w:val="20"/>
                <w:szCs w:val="20"/>
              </w:rPr>
            </w:pPr>
            <w:r w:rsidRPr="00583923">
              <w:rPr>
                <w:color w:val="000000"/>
                <w:sz w:val="20"/>
                <w:szCs w:val="20"/>
              </w:rPr>
              <w:t>31.40</w:t>
            </w:r>
          </w:p>
        </w:tc>
      </w:tr>
      <w:tr w:rsidR="00D64922" w:rsidRPr="00DB7C8C" w14:paraId="37DA7413" w14:textId="77777777" w:rsidTr="00D64922">
        <w:trPr>
          <w:trHeight w:val="300"/>
          <w:jc w:val="center"/>
        </w:trPr>
        <w:tc>
          <w:tcPr>
            <w:tcW w:w="0" w:type="auto"/>
            <w:shd w:val="clear" w:color="auto" w:fill="auto"/>
            <w:vAlign w:val="center"/>
            <w:hideMark/>
          </w:tcPr>
          <w:p w14:paraId="2A59F204" w14:textId="77777777" w:rsidR="00D64922" w:rsidRPr="00583923" w:rsidRDefault="00D64922" w:rsidP="00D64922">
            <w:pPr>
              <w:spacing w:after="0"/>
              <w:rPr>
                <w:color w:val="000000"/>
                <w:sz w:val="20"/>
                <w:szCs w:val="20"/>
              </w:rPr>
            </w:pPr>
            <w:r w:rsidRPr="00583923">
              <w:rPr>
                <w:color w:val="000000"/>
                <w:sz w:val="20"/>
                <w:szCs w:val="20"/>
              </w:rPr>
              <w:t>Sculpin</w:t>
            </w:r>
          </w:p>
        </w:tc>
        <w:tc>
          <w:tcPr>
            <w:tcW w:w="0" w:type="auto"/>
            <w:shd w:val="clear" w:color="auto" w:fill="auto"/>
            <w:vAlign w:val="center"/>
            <w:hideMark/>
          </w:tcPr>
          <w:p w14:paraId="57A64337" w14:textId="77777777" w:rsidR="00D64922" w:rsidRPr="00583923" w:rsidRDefault="00D64922" w:rsidP="00D64922">
            <w:pPr>
              <w:spacing w:after="0"/>
              <w:jc w:val="center"/>
              <w:rPr>
                <w:color w:val="000000"/>
                <w:sz w:val="20"/>
                <w:szCs w:val="20"/>
              </w:rPr>
            </w:pPr>
            <w:r w:rsidRPr="00583923">
              <w:rPr>
                <w:color w:val="000000"/>
                <w:sz w:val="20"/>
                <w:szCs w:val="20"/>
              </w:rPr>
              <w:t>141.73</w:t>
            </w:r>
          </w:p>
        </w:tc>
        <w:tc>
          <w:tcPr>
            <w:tcW w:w="0" w:type="auto"/>
            <w:shd w:val="clear" w:color="auto" w:fill="auto"/>
            <w:vAlign w:val="center"/>
            <w:hideMark/>
          </w:tcPr>
          <w:p w14:paraId="206D84ED" w14:textId="77777777" w:rsidR="00D64922" w:rsidRPr="00583923" w:rsidRDefault="00D64922" w:rsidP="00D64922">
            <w:pPr>
              <w:spacing w:after="0"/>
              <w:jc w:val="center"/>
              <w:rPr>
                <w:color w:val="000000"/>
                <w:sz w:val="20"/>
                <w:szCs w:val="20"/>
              </w:rPr>
            </w:pPr>
            <w:r w:rsidRPr="00583923">
              <w:rPr>
                <w:color w:val="000000"/>
                <w:sz w:val="20"/>
                <w:szCs w:val="20"/>
              </w:rPr>
              <w:t>119.50</w:t>
            </w:r>
          </w:p>
        </w:tc>
        <w:tc>
          <w:tcPr>
            <w:tcW w:w="0" w:type="auto"/>
            <w:shd w:val="clear" w:color="auto" w:fill="auto"/>
            <w:vAlign w:val="center"/>
            <w:hideMark/>
          </w:tcPr>
          <w:p w14:paraId="249139D0"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72639F80"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72EAE184" w14:textId="77777777" w:rsidR="00D64922" w:rsidRPr="00583923" w:rsidRDefault="00D64922" w:rsidP="00D64922">
            <w:pPr>
              <w:spacing w:after="0"/>
              <w:jc w:val="center"/>
              <w:rPr>
                <w:color w:val="000000"/>
                <w:sz w:val="20"/>
                <w:szCs w:val="20"/>
              </w:rPr>
            </w:pPr>
          </w:p>
        </w:tc>
      </w:tr>
      <w:tr w:rsidR="00D64922" w:rsidRPr="00DB7C8C" w14:paraId="7E5F7F93" w14:textId="77777777" w:rsidTr="00D64922">
        <w:trPr>
          <w:trHeight w:val="300"/>
          <w:jc w:val="center"/>
        </w:trPr>
        <w:tc>
          <w:tcPr>
            <w:tcW w:w="0" w:type="auto"/>
            <w:shd w:val="clear" w:color="auto" w:fill="auto"/>
            <w:vAlign w:val="center"/>
            <w:hideMark/>
          </w:tcPr>
          <w:p w14:paraId="52A3BEC3" w14:textId="77777777" w:rsidR="00D64922" w:rsidRPr="00583923" w:rsidRDefault="00D64922" w:rsidP="00D64922">
            <w:pPr>
              <w:spacing w:after="0"/>
              <w:rPr>
                <w:color w:val="000000"/>
                <w:sz w:val="20"/>
                <w:szCs w:val="20"/>
              </w:rPr>
            </w:pPr>
            <w:proofErr w:type="spellStart"/>
            <w:r w:rsidRPr="00583923">
              <w:rPr>
                <w:color w:val="000000"/>
                <w:sz w:val="20"/>
                <w:szCs w:val="20"/>
              </w:rPr>
              <w:t>Scypho</w:t>
            </w:r>
            <w:proofErr w:type="spellEnd"/>
            <w:r w:rsidRPr="00583923">
              <w:rPr>
                <w:color w:val="000000"/>
                <w:sz w:val="20"/>
                <w:szCs w:val="20"/>
              </w:rPr>
              <w:t xml:space="preserve"> jellies</w:t>
            </w:r>
          </w:p>
        </w:tc>
        <w:tc>
          <w:tcPr>
            <w:tcW w:w="0" w:type="auto"/>
            <w:shd w:val="clear" w:color="auto" w:fill="auto"/>
            <w:vAlign w:val="center"/>
            <w:hideMark/>
          </w:tcPr>
          <w:p w14:paraId="6EDA3214" w14:textId="77777777" w:rsidR="00D64922" w:rsidRPr="00583923" w:rsidRDefault="00D64922" w:rsidP="00D64922">
            <w:pPr>
              <w:spacing w:after="0"/>
              <w:jc w:val="center"/>
              <w:rPr>
                <w:color w:val="000000"/>
                <w:sz w:val="20"/>
                <w:szCs w:val="20"/>
              </w:rPr>
            </w:pPr>
            <w:r w:rsidRPr="00583923">
              <w:rPr>
                <w:color w:val="000000"/>
                <w:sz w:val="20"/>
                <w:szCs w:val="20"/>
              </w:rPr>
              <w:t>0.03</w:t>
            </w:r>
          </w:p>
        </w:tc>
        <w:tc>
          <w:tcPr>
            <w:tcW w:w="0" w:type="auto"/>
            <w:shd w:val="clear" w:color="auto" w:fill="auto"/>
            <w:vAlign w:val="center"/>
            <w:hideMark/>
          </w:tcPr>
          <w:p w14:paraId="43C0110B" w14:textId="77777777" w:rsidR="00D64922" w:rsidRPr="00583923" w:rsidRDefault="00D64922" w:rsidP="00D64922">
            <w:pPr>
              <w:spacing w:after="0"/>
              <w:jc w:val="center"/>
              <w:rPr>
                <w:color w:val="000000"/>
                <w:sz w:val="20"/>
                <w:szCs w:val="20"/>
              </w:rPr>
            </w:pPr>
            <w:r w:rsidRPr="00583923">
              <w:rPr>
                <w:color w:val="000000"/>
                <w:sz w:val="20"/>
                <w:szCs w:val="20"/>
              </w:rPr>
              <w:t>0.19</w:t>
            </w:r>
          </w:p>
        </w:tc>
        <w:tc>
          <w:tcPr>
            <w:tcW w:w="0" w:type="auto"/>
            <w:shd w:val="clear" w:color="auto" w:fill="auto"/>
            <w:vAlign w:val="center"/>
            <w:hideMark/>
          </w:tcPr>
          <w:p w14:paraId="3A5A9C80" w14:textId="77777777" w:rsidR="00D64922" w:rsidRPr="00583923" w:rsidRDefault="00D64922" w:rsidP="00D64922">
            <w:pPr>
              <w:spacing w:after="0"/>
              <w:jc w:val="center"/>
              <w:rPr>
                <w:color w:val="000000"/>
                <w:sz w:val="20"/>
                <w:szCs w:val="20"/>
              </w:rPr>
            </w:pPr>
            <w:r w:rsidRPr="00583923">
              <w:rPr>
                <w:color w:val="000000"/>
                <w:sz w:val="20"/>
                <w:szCs w:val="20"/>
              </w:rPr>
              <w:t>0.02</w:t>
            </w:r>
          </w:p>
        </w:tc>
        <w:tc>
          <w:tcPr>
            <w:tcW w:w="0" w:type="auto"/>
            <w:shd w:val="clear" w:color="auto" w:fill="auto"/>
            <w:vAlign w:val="center"/>
            <w:hideMark/>
          </w:tcPr>
          <w:p w14:paraId="4132BB9B" w14:textId="77777777" w:rsidR="00D64922" w:rsidRPr="00583923" w:rsidRDefault="00D64922" w:rsidP="00D64922">
            <w:pPr>
              <w:spacing w:after="0"/>
              <w:jc w:val="center"/>
              <w:rPr>
                <w:color w:val="000000"/>
                <w:sz w:val="20"/>
                <w:szCs w:val="20"/>
              </w:rPr>
            </w:pPr>
            <w:r w:rsidRPr="00583923">
              <w:rPr>
                <w:color w:val="000000"/>
                <w:sz w:val="20"/>
                <w:szCs w:val="20"/>
              </w:rPr>
              <w:t>2.65</w:t>
            </w:r>
          </w:p>
        </w:tc>
        <w:tc>
          <w:tcPr>
            <w:tcW w:w="0" w:type="auto"/>
            <w:shd w:val="clear" w:color="auto" w:fill="auto"/>
            <w:vAlign w:val="center"/>
            <w:hideMark/>
          </w:tcPr>
          <w:p w14:paraId="525412BB" w14:textId="77777777" w:rsidR="00D64922" w:rsidRPr="00583923" w:rsidRDefault="00D64922" w:rsidP="00D64922">
            <w:pPr>
              <w:spacing w:after="0"/>
              <w:jc w:val="center"/>
              <w:rPr>
                <w:color w:val="000000"/>
                <w:sz w:val="20"/>
                <w:szCs w:val="20"/>
              </w:rPr>
            </w:pPr>
          </w:p>
        </w:tc>
      </w:tr>
      <w:tr w:rsidR="00D64922" w:rsidRPr="00DB7C8C" w14:paraId="5D9FC82D" w14:textId="77777777" w:rsidTr="00D64922">
        <w:trPr>
          <w:trHeight w:val="300"/>
          <w:jc w:val="center"/>
        </w:trPr>
        <w:tc>
          <w:tcPr>
            <w:tcW w:w="0" w:type="auto"/>
            <w:shd w:val="clear" w:color="auto" w:fill="auto"/>
            <w:vAlign w:val="center"/>
            <w:hideMark/>
          </w:tcPr>
          <w:p w14:paraId="30AE1CF8" w14:textId="77777777" w:rsidR="00D64922" w:rsidRPr="00583923" w:rsidRDefault="00D64922" w:rsidP="00D64922">
            <w:pPr>
              <w:spacing w:after="0"/>
              <w:rPr>
                <w:color w:val="000000"/>
                <w:sz w:val="20"/>
                <w:szCs w:val="20"/>
              </w:rPr>
            </w:pPr>
            <w:r w:rsidRPr="00583923">
              <w:rPr>
                <w:color w:val="000000"/>
                <w:sz w:val="20"/>
                <w:szCs w:val="20"/>
              </w:rPr>
              <w:t>Sea anemone unidentified</w:t>
            </w:r>
          </w:p>
        </w:tc>
        <w:tc>
          <w:tcPr>
            <w:tcW w:w="0" w:type="auto"/>
            <w:shd w:val="clear" w:color="auto" w:fill="auto"/>
            <w:vAlign w:val="center"/>
            <w:hideMark/>
          </w:tcPr>
          <w:p w14:paraId="229A2598" w14:textId="77777777" w:rsidR="00D64922" w:rsidRPr="00583923" w:rsidRDefault="00D64922" w:rsidP="00D64922">
            <w:pPr>
              <w:spacing w:after="0"/>
              <w:jc w:val="center"/>
              <w:rPr>
                <w:color w:val="000000"/>
                <w:sz w:val="20"/>
                <w:szCs w:val="20"/>
              </w:rPr>
            </w:pPr>
            <w:r w:rsidRPr="00583923">
              <w:rPr>
                <w:color w:val="000000"/>
                <w:sz w:val="20"/>
                <w:szCs w:val="20"/>
              </w:rPr>
              <w:t>0.76</w:t>
            </w:r>
          </w:p>
        </w:tc>
        <w:tc>
          <w:tcPr>
            <w:tcW w:w="0" w:type="auto"/>
            <w:shd w:val="clear" w:color="auto" w:fill="auto"/>
            <w:vAlign w:val="center"/>
            <w:hideMark/>
          </w:tcPr>
          <w:p w14:paraId="0EA10759" w14:textId="77777777" w:rsidR="00D64922" w:rsidRPr="00583923" w:rsidRDefault="00D64922" w:rsidP="00D64922">
            <w:pPr>
              <w:spacing w:after="0"/>
              <w:jc w:val="center"/>
              <w:rPr>
                <w:color w:val="000000"/>
                <w:sz w:val="20"/>
                <w:szCs w:val="20"/>
              </w:rPr>
            </w:pPr>
            <w:r w:rsidRPr="00583923">
              <w:rPr>
                <w:color w:val="000000"/>
                <w:sz w:val="20"/>
                <w:szCs w:val="20"/>
              </w:rPr>
              <w:t>1.09</w:t>
            </w:r>
          </w:p>
        </w:tc>
        <w:tc>
          <w:tcPr>
            <w:tcW w:w="0" w:type="auto"/>
            <w:shd w:val="clear" w:color="auto" w:fill="auto"/>
            <w:vAlign w:val="center"/>
            <w:hideMark/>
          </w:tcPr>
          <w:p w14:paraId="52A38D9D" w14:textId="77777777" w:rsidR="00D64922" w:rsidRPr="00583923" w:rsidRDefault="00D64922" w:rsidP="00D64922">
            <w:pPr>
              <w:spacing w:after="0"/>
              <w:jc w:val="center"/>
              <w:rPr>
                <w:color w:val="000000"/>
                <w:sz w:val="20"/>
                <w:szCs w:val="20"/>
              </w:rPr>
            </w:pPr>
            <w:r w:rsidRPr="00583923">
              <w:rPr>
                <w:color w:val="000000"/>
                <w:sz w:val="20"/>
                <w:szCs w:val="20"/>
              </w:rPr>
              <w:t>0.00</w:t>
            </w:r>
          </w:p>
        </w:tc>
        <w:tc>
          <w:tcPr>
            <w:tcW w:w="0" w:type="auto"/>
            <w:shd w:val="clear" w:color="auto" w:fill="auto"/>
            <w:vAlign w:val="center"/>
            <w:hideMark/>
          </w:tcPr>
          <w:p w14:paraId="677CA749" w14:textId="77777777" w:rsidR="00D64922" w:rsidRPr="00583923" w:rsidRDefault="00D64922" w:rsidP="00D64922">
            <w:pPr>
              <w:spacing w:after="0"/>
              <w:jc w:val="center"/>
              <w:rPr>
                <w:color w:val="000000"/>
                <w:sz w:val="20"/>
                <w:szCs w:val="20"/>
              </w:rPr>
            </w:pPr>
            <w:r w:rsidRPr="00583923">
              <w:rPr>
                <w:color w:val="000000"/>
                <w:sz w:val="20"/>
                <w:szCs w:val="20"/>
              </w:rPr>
              <w:t>1.31</w:t>
            </w:r>
          </w:p>
        </w:tc>
        <w:tc>
          <w:tcPr>
            <w:tcW w:w="0" w:type="auto"/>
            <w:shd w:val="clear" w:color="auto" w:fill="auto"/>
            <w:vAlign w:val="center"/>
            <w:hideMark/>
          </w:tcPr>
          <w:p w14:paraId="342A80E6" w14:textId="77777777" w:rsidR="00D64922" w:rsidRPr="00583923" w:rsidRDefault="00D64922" w:rsidP="00D64922">
            <w:pPr>
              <w:spacing w:after="0"/>
              <w:jc w:val="center"/>
              <w:rPr>
                <w:color w:val="000000"/>
                <w:sz w:val="20"/>
                <w:szCs w:val="20"/>
              </w:rPr>
            </w:pPr>
            <w:r w:rsidRPr="00583923">
              <w:rPr>
                <w:color w:val="000000"/>
                <w:sz w:val="20"/>
                <w:szCs w:val="20"/>
              </w:rPr>
              <w:t>2.63</w:t>
            </w:r>
          </w:p>
        </w:tc>
      </w:tr>
      <w:tr w:rsidR="00D64922" w:rsidRPr="00DB7C8C" w14:paraId="28A27027" w14:textId="77777777" w:rsidTr="00D64922">
        <w:trPr>
          <w:trHeight w:val="300"/>
          <w:jc w:val="center"/>
        </w:trPr>
        <w:tc>
          <w:tcPr>
            <w:tcW w:w="0" w:type="auto"/>
            <w:shd w:val="clear" w:color="auto" w:fill="auto"/>
            <w:vAlign w:val="center"/>
            <w:hideMark/>
          </w:tcPr>
          <w:p w14:paraId="55CF5145" w14:textId="77777777" w:rsidR="00D64922" w:rsidRPr="00583923" w:rsidRDefault="00D64922" w:rsidP="00D64922">
            <w:pPr>
              <w:spacing w:after="0"/>
              <w:rPr>
                <w:color w:val="000000"/>
                <w:sz w:val="20"/>
                <w:szCs w:val="20"/>
              </w:rPr>
            </w:pPr>
            <w:r w:rsidRPr="00583923">
              <w:rPr>
                <w:color w:val="000000"/>
                <w:sz w:val="20"/>
                <w:szCs w:val="20"/>
              </w:rPr>
              <w:t>Sea pens whips</w:t>
            </w:r>
          </w:p>
        </w:tc>
        <w:tc>
          <w:tcPr>
            <w:tcW w:w="0" w:type="auto"/>
            <w:shd w:val="clear" w:color="auto" w:fill="auto"/>
            <w:vAlign w:val="center"/>
            <w:hideMark/>
          </w:tcPr>
          <w:p w14:paraId="0D6DA5A0" w14:textId="77777777" w:rsidR="00D64922" w:rsidRPr="00583923" w:rsidRDefault="00D64922" w:rsidP="00D64922">
            <w:pPr>
              <w:spacing w:after="0"/>
              <w:jc w:val="center"/>
              <w:rPr>
                <w:color w:val="000000"/>
                <w:sz w:val="20"/>
                <w:szCs w:val="20"/>
              </w:rPr>
            </w:pPr>
            <w:r w:rsidRPr="00583923">
              <w:rPr>
                <w:color w:val="000000"/>
                <w:sz w:val="20"/>
                <w:szCs w:val="20"/>
              </w:rPr>
              <w:t>1.47</w:t>
            </w:r>
          </w:p>
        </w:tc>
        <w:tc>
          <w:tcPr>
            <w:tcW w:w="0" w:type="auto"/>
            <w:shd w:val="clear" w:color="auto" w:fill="auto"/>
            <w:vAlign w:val="center"/>
            <w:hideMark/>
          </w:tcPr>
          <w:p w14:paraId="4277B1A2" w14:textId="77777777" w:rsidR="00D64922" w:rsidRPr="00583923" w:rsidRDefault="00D64922" w:rsidP="00D64922">
            <w:pPr>
              <w:spacing w:after="0"/>
              <w:jc w:val="center"/>
              <w:rPr>
                <w:color w:val="000000"/>
                <w:sz w:val="20"/>
                <w:szCs w:val="20"/>
              </w:rPr>
            </w:pPr>
            <w:r w:rsidRPr="00583923">
              <w:rPr>
                <w:color w:val="000000"/>
                <w:sz w:val="20"/>
                <w:szCs w:val="20"/>
              </w:rPr>
              <w:t>0.04</w:t>
            </w:r>
          </w:p>
        </w:tc>
        <w:tc>
          <w:tcPr>
            <w:tcW w:w="0" w:type="auto"/>
            <w:shd w:val="clear" w:color="auto" w:fill="auto"/>
            <w:vAlign w:val="center"/>
            <w:hideMark/>
          </w:tcPr>
          <w:p w14:paraId="04E66AC6"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169AD605" w14:textId="77777777" w:rsidR="00D64922" w:rsidRPr="00583923" w:rsidRDefault="00D64922" w:rsidP="00D64922">
            <w:pPr>
              <w:spacing w:after="0"/>
              <w:jc w:val="center"/>
              <w:rPr>
                <w:color w:val="000000"/>
                <w:sz w:val="20"/>
                <w:szCs w:val="20"/>
              </w:rPr>
            </w:pPr>
            <w:r w:rsidRPr="00583923">
              <w:rPr>
                <w:color w:val="000000"/>
                <w:sz w:val="20"/>
                <w:szCs w:val="20"/>
              </w:rPr>
              <w:t>0.46</w:t>
            </w:r>
          </w:p>
        </w:tc>
        <w:tc>
          <w:tcPr>
            <w:tcW w:w="0" w:type="auto"/>
            <w:shd w:val="clear" w:color="auto" w:fill="auto"/>
            <w:vAlign w:val="center"/>
            <w:hideMark/>
          </w:tcPr>
          <w:p w14:paraId="4D11381C" w14:textId="77777777" w:rsidR="00D64922" w:rsidRPr="00583923" w:rsidRDefault="00D64922" w:rsidP="00D64922">
            <w:pPr>
              <w:spacing w:after="0"/>
              <w:jc w:val="center"/>
              <w:rPr>
                <w:color w:val="000000"/>
                <w:sz w:val="20"/>
                <w:szCs w:val="20"/>
              </w:rPr>
            </w:pPr>
            <w:r w:rsidRPr="00583923">
              <w:rPr>
                <w:color w:val="000000"/>
                <w:sz w:val="20"/>
                <w:szCs w:val="20"/>
              </w:rPr>
              <w:t>0.34</w:t>
            </w:r>
          </w:p>
        </w:tc>
      </w:tr>
      <w:tr w:rsidR="00D64922" w:rsidRPr="00DB7C8C" w14:paraId="4F2B9390" w14:textId="77777777" w:rsidTr="00D64922">
        <w:trPr>
          <w:trHeight w:val="300"/>
          <w:jc w:val="center"/>
        </w:trPr>
        <w:tc>
          <w:tcPr>
            <w:tcW w:w="0" w:type="auto"/>
            <w:shd w:val="clear" w:color="auto" w:fill="auto"/>
            <w:vAlign w:val="center"/>
            <w:hideMark/>
          </w:tcPr>
          <w:p w14:paraId="7AB543CF" w14:textId="77777777" w:rsidR="00D64922" w:rsidRPr="00583923" w:rsidRDefault="00D64922" w:rsidP="00D64922">
            <w:pPr>
              <w:spacing w:after="0"/>
              <w:rPr>
                <w:color w:val="000000"/>
                <w:sz w:val="20"/>
                <w:szCs w:val="20"/>
              </w:rPr>
            </w:pPr>
            <w:r w:rsidRPr="00583923">
              <w:rPr>
                <w:color w:val="000000"/>
                <w:sz w:val="20"/>
                <w:szCs w:val="20"/>
              </w:rPr>
              <w:t>Sea star</w:t>
            </w:r>
          </w:p>
        </w:tc>
        <w:tc>
          <w:tcPr>
            <w:tcW w:w="0" w:type="auto"/>
            <w:shd w:val="clear" w:color="auto" w:fill="auto"/>
            <w:vAlign w:val="center"/>
            <w:hideMark/>
          </w:tcPr>
          <w:p w14:paraId="16F74C85" w14:textId="77777777" w:rsidR="00D64922" w:rsidRPr="00583923" w:rsidRDefault="00D64922" w:rsidP="00D64922">
            <w:pPr>
              <w:spacing w:after="0"/>
              <w:jc w:val="center"/>
              <w:rPr>
                <w:color w:val="000000"/>
                <w:sz w:val="20"/>
                <w:szCs w:val="20"/>
              </w:rPr>
            </w:pPr>
            <w:r w:rsidRPr="00583923">
              <w:rPr>
                <w:color w:val="000000"/>
                <w:sz w:val="20"/>
                <w:szCs w:val="20"/>
              </w:rPr>
              <w:t>23.58</w:t>
            </w:r>
          </w:p>
        </w:tc>
        <w:tc>
          <w:tcPr>
            <w:tcW w:w="0" w:type="auto"/>
            <w:shd w:val="clear" w:color="auto" w:fill="auto"/>
            <w:vAlign w:val="center"/>
            <w:hideMark/>
          </w:tcPr>
          <w:p w14:paraId="283F4895" w14:textId="77777777" w:rsidR="00D64922" w:rsidRPr="00583923" w:rsidRDefault="00D64922" w:rsidP="00D64922">
            <w:pPr>
              <w:spacing w:after="0"/>
              <w:jc w:val="center"/>
              <w:rPr>
                <w:color w:val="000000"/>
                <w:sz w:val="20"/>
                <w:szCs w:val="20"/>
              </w:rPr>
            </w:pPr>
            <w:r w:rsidRPr="00583923">
              <w:rPr>
                <w:color w:val="000000"/>
                <w:sz w:val="20"/>
                <w:szCs w:val="20"/>
              </w:rPr>
              <w:t>18.39</w:t>
            </w:r>
          </w:p>
        </w:tc>
        <w:tc>
          <w:tcPr>
            <w:tcW w:w="0" w:type="auto"/>
            <w:shd w:val="clear" w:color="auto" w:fill="auto"/>
            <w:vAlign w:val="center"/>
            <w:hideMark/>
          </w:tcPr>
          <w:p w14:paraId="1ED053CC" w14:textId="77777777" w:rsidR="00D64922" w:rsidRPr="00583923" w:rsidRDefault="00D64922" w:rsidP="00D64922">
            <w:pPr>
              <w:spacing w:after="0"/>
              <w:jc w:val="center"/>
              <w:rPr>
                <w:color w:val="000000"/>
                <w:sz w:val="20"/>
                <w:szCs w:val="20"/>
              </w:rPr>
            </w:pPr>
            <w:r w:rsidRPr="00583923">
              <w:rPr>
                <w:color w:val="000000"/>
                <w:sz w:val="20"/>
                <w:szCs w:val="20"/>
              </w:rPr>
              <w:t>1.59</w:t>
            </w:r>
          </w:p>
        </w:tc>
        <w:tc>
          <w:tcPr>
            <w:tcW w:w="0" w:type="auto"/>
            <w:shd w:val="clear" w:color="auto" w:fill="auto"/>
            <w:vAlign w:val="center"/>
            <w:hideMark/>
          </w:tcPr>
          <w:p w14:paraId="392B8084" w14:textId="77777777" w:rsidR="00D64922" w:rsidRPr="00583923" w:rsidRDefault="00D64922" w:rsidP="00D64922">
            <w:pPr>
              <w:spacing w:after="0"/>
              <w:jc w:val="center"/>
              <w:rPr>
                <w:color w:val="000000"/>
                <w:sz w:val="20"/>
                <w:szCs w:val="20"/>
              </w:rPr>
            </w:pPr>
            <w:r w:rsidRPr="00583923">
              <w:rPr>
                <w:color w:val="000000"/>
                <w:sz w:val="20"/>
                <w:szCs w:val="20"/>
              </w:rPr>
              <w:t>37.47</w:t>
            </w:r>
          </w:p>
        </w:tc>
        <w:tc>
          <w:tcPr>
            <w:tcW w:w="0" w:type="auto"/>
            <w:shd w:val="clear" w:color="auto" w:fill="auto"/>
            <w:vAlign w:val="center"/>
            <w:hideMark/>
          </w:tcPr>
          <w:p w14:paraId="54EE25C3" w14:textId="77777777" w:rsidR="00D64922" w:rsidRPr="00583923" w:rsidRDefault="00D64922" w:rsidP="00D64922">
            <w:pPr>
              <w:spacing w:after="0"/>
              <w:jc w:val="center"/>
              <w:rPr>
                <w:color w:val="000000"/>
                <w:sz w:val="20"/>
                <w:szCs w:val="20"/>
              </w:rPr>
            </w:pPr>
            <w:r w:rsidRPr="00583923">
              <w:rPr>
                <w:color w:val="000000"/>
                <w:sz w:val="20"/>
                <w:szCs w:val="20"/>
              </w:rPr>
              <w:t>37.69</w:t>
            </w:r>
          </w:p>
        </w:tc>
      </w:tr>
      <w:tr w:rsidR="00D64922" w:rsidRPr="00DB7C8C" w14:paraId="241FE061" w14:textId="77777777" w:rsidTr="00D64922">
        <w:trPr>
          <w:trHeight w:val="300"/>
          <w:jc w:val="center"/>
        </w:trPr>
        <w:tc>
          <w:tcPr>
            <w:tcW w:w="0" w:type="auto"/>
            <w:shd w:val="clear" w:color="auto" w:fill="auto"/>
            <w:vAlign w:val="center"/>
            <w:hideMark/>
          </w:tcPr>
          <w:p w14:paraId="55C8E077" w14:textId="77777777" w:rsidR="00D64922" w:rsidRPr="00583923" w:rsidRDefault="00D64922" w:rsidP="00D64922">
            <w:pPr>
              <w:spacing w:after="0"/>
              <w:rPr>
                <w:color w:val="000000"/>
                <w:sz w:val="20"/>
                <w:szCs w:val="20"/>
              </w:rPr>
            </w:pPr>
            <w:r w:rsidRPr="00583923">
              <w:rPr>
                <w:color w:val="000000"/>
                <w:sz w:val="20"/>
                <w:szCs w:val="20"/>
              </w:rPr>
              <w:t>Snails</w:t>
            </w:r>
          </w:p>
        </w:tc>
        <w:tc>
          <w:tcPr>
            <w:tcW w:w="0" w:type="auto"/>
            <w:shd w:val="clear" w:color="auto" w:fill="auto"/>
            <w:vAlign w:val="center"/>
            <w:hideMark/>
          </w:tcPr>
          <w:p w14:paraId="16581751" w14:textId="77777777" w:rsidR="00D64922" w:rsidRPr="00583923" w:rsidRDefault="00D64922" w:rsidP="00D64922">
            <w:pPr>
              <w:spacing w:after="0"/>
              <w:jc w:val="center"/>
              <w:rPr>
                <w:color w:val="000000"/>
                <w:sz w:val="20"/>
                <w:szCs w:val="20"/>
              </w:rPr>
            </w:pPr>
            <w:r w:rsidRPr="00583923">
              <w:rPr>
                <w:color w:val="000000"/>
                <w:sz w:val="20"/>
                <w:szCs w:val="20"/>
              </w:rPr>
              <w:t>1.92</w:t>
            </w:r>
          </w:p>
        </w:tc>
        <w:tc>
          <w:tcPr>
            <w:tcW w:w="0" w:type="auto"/>
            <w:shd w:val="clear" w:color="auto" w:fill="auto"/>
            <w:vAlign w:val="center"/>
            <w:hideMark/>
          </w:tcPr>
          <w:p w14:paraId="4C8328FC" w14:textId="77777777" w:rsidR="00D64922" w:rsidRPr="00583923" w:rsidRDefault="00D64922" w:rsidP="00D64922">
            <w:pPr>
              <w:spacing w:after="0"/>
              <w:jc w:val="center"/>
              <w:rPr>
                <w:color w:val="000000"/>
                <w:sz w:val="20"/>
                <w:szCs w:val="20"/>
              </w:rPr>
            </w:pPr>
            <w:r w:rsidRPr="00583923">
              <w:rPr>
                <w:color w:val="000000"/>
                <w:sz w:val="20"/>
                <w:szCs w:val="20"/>
              </w:rPr>
              <w:t>0.27</w:t>
            </w:r>
          </w:p>
        </w:tc>
        <w:tc>
          <w:tcPr>
            <w:tcW w:w="0" w:type="auto"/>
            <w:shd w:val="clear" w:color="auto" w:fill="auto"/>
            <w:vAlign w:val="center"/>
            <w:hideMark/>
          </w:tcPr>
          <w:p w14:paraId="5EC82BFA" w14:textId="77777777" w:rsidR="00D64922" w:rsidRPr="00583923" w:rsidRDefault="00D64922" w:rsidP="00D64922">
            <w:pPr>
              <w:spacing w:after="0"/>
              <w:jc w:val="center"/>
              <w:rPr>
                <w:color w:val="000000"/>
                <w:sz w:val="20"/>
                <w:szCs w:val="20"/>
              </w:rPr>
            </w:pPr>
            <w:r w:rsidRPr="00583923">
              <w:rPr>
                <w:color w:val="000000"/>
                <w:sz w:val="20"/>
                <w:szCs w:val="20"/>
              </w:rPr>
              <w:t>0.06</w:t>
            </w:r>
          </w:p>
        </w:tc>
        <w:tc>
          <w:tcPr>
            <w:tcW w:w="0" w:type="auto"/>
            <w:shd w:val="clear" w:color="auto" w:fill="auto"/>
            <w:vAlign w:val="center"/>
            <w:hideMark/>
          </w:tcPr>
          <w:p w14:paraId="404C0D42" w14:textId="77777777" w:rsidR="00D64922" w:rsidRPr="00583923" w:rsidRDefault="00D64922" w:rsidP="00D64922">
            <w:pPr>
              <w:spacing w:after="0"/>
              <w:jc w:val="center"/>
              <w:rPr>
                <w:color w:val="000000"/>
                <w:sz w:val="20"/>
                <w:szCs w:val="20"/>
              </w:rPr>
            </w:pPr>
            <w:r w:rsidRPr="00583923">
              <w:rPr>
                <w:color w:val="000000"/>
                <w:sz w:val="20"/>
                <w:szCs w:val="20"/>
              </w:rPr>
              <w:t>4.74</w:t>
            </w:r>
          </w:p>
        </w:tc>
        <w:tc>
          <w:tcPr>
            <w:tcW w:w="0" w:type="auto"/>
            <w:shd w:val="clear" w:color="auto" w:fill="auto"/>
            <w:vAlign w:val="center"/>
            <w:hideMark/>
          </w:tcPr>
          <w:p w14:paraId="40A564FC" w14:textId="77777777" w:rsidR="00D64922" w:rsidRPr="00583923" w:rsidRDefault="00D64922" w:rsidP="00D64922">
            <w:pPr>
              <w:spacing w:after="0"/>
              <w:jc w:val="center"/>
              <w:rPr>
                <w:color w:val="000000"/>
                <w:sz w:val="20"/>
                <w:szCs w:val="20"/>
              </w:rPr>
            </w:pPr>
            <w:r w:rsidRPr="00583923">
              <w:rPr>
                <w:color w:val="000000"/>
                <w:sz w:val="20"/>
                <w:szCs w:val="20"/>
              </w:rPr>
              <w:t>6.78</w:t>
            </w:r>
          </w:p>
        </w:tc>
      </w:tr>
      <w:tr w:rsidR="00D64922" w:rsidRPr="00DB7C8C" w14:paraId="36E7E0B9" w14:textId="77777777" w:rsidTr="00D64922">
        <w:trPr>
          <w:trHeight w:val="300"/>
          <w:jc w:val="center"/>
        </w:trPr>
        <w:tc>
          <w:tcPr>
            <w:tcW w:w="0" w:type="auto"/>
            <w:shd w:val="clear" w:color="auto" w:fill="auto"/>
            <w:vAlign w:val="center"/>
            <w:hideMark/>
          </w:tcPr>
          <w:p w14:paraId="75EFB1FE" w14:textId="77777777" w:rsidR="00D64922" w:rsidRPr="00583923" w:rsidRDefault="00D64922" w:rsidP="00D64922">
            <w:pPr>
              <w:spacing w:after="0"/>
              <w:rPr>
                <w:color w:val="000000"/>
                <w:sz w:val="20"/>
                <w:szCs w:val="20"/>
              </w:rPr>
            </w:pPr>
            <w:r w:rsidRPr="00583923">
              <w:rPr>
                <w:color w:val="000000"/>
                <w:sz w:val="20"/>
                <w:szCs w:val="20"/>
              </w:rPr>
              <w:t>Sponge unidentified</w:t>
            </w:r>
          </w:p>
        </w:tc>
        <w:tc>
          <w:tcPr>
            <w:tcW w:w="0" w:type="auto"/>
            <w:shd w:val="clear" w:color="auto" w:fill="auto"/>
            <w:vAlign w:val="center"/>
            <w:hideMark/>
          </w:tcPr>
          <w:p w14:paraId="078C456D" w14:textId="77777777" w:rsidR="00D64922" w:rsidRPr="00583923" w:rsidRDefault="00D64922" w:rsidP="00D64922">
            <w:pPr>
              <w:spacing w:after="0"/>
              <w:jc w:val="center"/>
              <w:rPr>
                <w:color w:val="000000"/>
                <w:sz w:val="20"/>
                <w:szCs w:val="20"/>
              </w:rPr>
            </w:pPr>
            <w:r w:rsidRPr="00583923">
              <w:rPr>
                <w:color w:val="000000"/>
                <w:sz w:val="20"/>
                <w:szCs w:val="20"/>
              </w:rPr>
              <w:t>0.34</w:t>
            </w:r>
          </w:p>
        </w:tc>
        <w:tc>
          <w:tcPr>
            <w:tcW w:w="0" w:type="auto"/>
            <w:shd w:val="clear" w:color="auto" w:fill="auto"/>
            <w:vAlign w:val="center"/>
            <w:hideMark/>
          </w:tcPr>
          <w:p w14:paraId="2B502CA8" w14:textId="77777777" w:rsidR="00D64922" w:rsidRPr="00583923" w:rsidRDefault="00D64922" w:rsidP="00D64922">
            <w:pPr>
              <w:spacing w:after="0"/>
              <w:jc w:val="center"/>
              <w:rPr>
                <w:color w:val="000000"/>
                <w:sz w:val="20"/>
                <w:szCs w:val="20"/>
              </w:rPr>
            </w:pPr>
            <w:r w:rsidRPr="00583923">
              <w:rPr>
                <w:color w:val="000000"/>
                <w:sz w:val="20"/>
                <w:szCs w:val="20"/>
              </w:rPr>
              <w:t>0.05</w:t>
            </w:r>
          </w:p>
        </w:tc>
        <w:tc>
          <w:tcPr>
            <w:tcW w:w="0" w:type="auto"/>
            <w:shd w:val="clear" w:color="auto" w:fill="auto"/>
            <w:vAlign w:val="center"/>
            <w:hideMark/>
          </w:tcPr>
          <w:p w14:paraId="3DCDFC80"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225CA1AE" w14:textId="77777777" w:rsidR="00D64922" w:rsidRPr="00583923" w:rsidRDefault="00D64922" w:rsidP="00D64922">
            <w:pPr>
              <w:spacing w:after="0"/>
              <w:jc w:val="center"/>
              <w:rPr>
                <w:color w:val="000000"/>
                <w:sz w:val="20"/>
                <w:szCs w:val="20"/>
              </w:rPr>
            </w:pPr>
            <w:r w:rsidRPr="00583923">
              <w:rPr>
                <w:color w:val="000000"/>
                <w:sz w:val="20"/>
                <w:szCs w:val="20"/>
              </w:rPr>
              <w:t>5.36</w:t>
            </w:r>
          </w:p>
        </w:tc>
        <w:tc>
          <w:tcPr>
            <w:tcW w:w="0" w:type="auto"/>
            <w:shd w:val="clear" w:color="auto" w:fill="auto"/>
            <w:vAlign w:val="center"/>
            <w:hideMark/>
          </w:tcPr>
          <w:p w14:paraId="56B34842" w14:textId="77777777" w:rsidR="00D64922" w:rsidRPr="00583923" w:rsidRDefault="00D64922" w:rsidP="00D64922">
            <w:pPr>
              <w:spacing w:after="0"/>
              <w:jc w:val="center"/>
              <w:rPr>
                <w:color w:val="000000"/>
                <w:sz w:val="20"/>
                <w:szCs w:val="20"/>
              </w:rPr>
            </w:pPr>
            <w:r w:rsidRPr="00583923">
              <w:rPr>
                <w:color w:val="000000"/>
                <w:sz w:val="20"/>
                <w:szCs w:val="20"/>
              </w:rPr>
              <w:t>2.09</w:t>
            </w:r>
          </w:p>
        </w:tc>
      </w:tr>
      <w:tr w:rsidR="00D64922" w:rsidRPr="00DB7C8C" w14:paraId="62D86F4C" w14:textId="77777777" w:rsidTr="00D64922">
        <w:trPr>
          <w:trHeight w:val="300"/>
          <w:jc w:val="center"/>
        </w:trPr>
        <w:tc>
          <w:tcPr>
            <w:tcW w:w="0" w:type="auto"/>
            <w:shd w:val="clear" w:color="auto" w:fill="auto"/>
            <w:vAlign w:val="center"/>
            <w:hideMark/>
          </w:tcPr>
          <w:p w14:paraId="78A4DD63" w14:textId="77777777" w:rsidR="00D64922" w:rsidRPr="00583923" w:rsidRDefault="00D64922" w:rsidP="00D64922">
            <w:pPr>
              <w:spacing w:after="0"/>
              <w:rPr>
                <w:color w:val="000000"/>
                <w:sz w:val="20"/>
                <w:szCs w:val="20"/>
              </w:rPr>
            </w:pPr>
            <w:r w:rsidRPr="00583923">
              <w:rPr>
                <w:color w:val="000000"/>
                <w:sz w:val="20"/>
                <w:szCs w:val="20"/>
              </w:rPr>
              <w:t>State-managed Rockfish</w:t>
            </w:r>
          </w:p>
        </w:tc>
        <w:tc>
          <w:tcPr>
            <w:tcW w:w="0" w:type="auto"/>
            <w:shd w:val="clear" w:color="auto" w:fill="auto"/>
            <w:vAlign w:val="center"/>
            <w:hideMark/>
          </w:tcPr>
          <w:p w14:paraId="67CE2A67" w14:textId="77777777" w:rsidR="00D64922" w:rsidRPr="00583923" w:rsidRDefault="00D64922" w:rsidP="00D64922">
            <w:pPr>
              <w:spacing w:after="0"/>
              <w:jc w:val="center"/>
              <w:rPr>
                <w:color w:val="000000"/>
                <w:sz w:val="20"/>
                <w:szCs w:val="20"/>
              </w:rPr>
            </w:pPr>
            <w:r w:rsidRPr="00583923">
              <w:rPr>
                <w:color w:val="000000"/>
                <w:sz w:val="20"/>
                <w:szCs w:val="20"/>
              </w:rPr>
              <w:t>0.43</w:t>
            </w:r>
          </w:p>
        </w:tc>
        <w:tc>
          <w:tcPr>
            <w:tcW w:w="0" w:type="auto"/>
            <w:shd w:val="clear" w:color="auto" w:fill="auto"/>
            <w:vAlign w:val="center"/>
            <w:hideMark/>
          </w:tcPr>
          <w:p w14:paraId="6B3DB2F7" w14:textId="77777777" w:rsidR="00D64922" w:rsidRPr="00583923" w:rsidRDefault="00D64922" w:rsidP="00D64922">
            <w:pPr>
              <w:spacing w:after="0"/>
              <w:jc w:val="center"/>
              <w:rPr>
                <w:color w:val="000000"/>
                <w:sz w:val="20"/>
                <w:szCs w:val="20"/>
              </w:rPr>
            </w:pPr>
            <w:r w:rsidRPr="00583923">
              <w:rPr>
                <w:color w:val="000000"/>
                <w:sz w:val="20"/>
                <w:szCs w:val="20"/>
              </w:rPr>
              <w:t>2.24</w:t>
            </w:r>
          </w:p>
        </w:tc>
        <w:tc>
          <w:tcPr>
            <w:tcW w:w="0" w:type="auto"/>
            <w:shd w:val="clear" w:color="auto" w:fill="auto"/>
            <w:vAlign w:val="center"/>
            <w:hideMark/>
          </w:tcPr>
          <w:p w14:paraId="3907B01B"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76FBD7BE" w14:textId="77777777" w:rsidR="00D64922" w:rsidRPr="00583923" w:rsidRDefault="00D64922" w:rsidP="00D64922">
            <w:pPr>
              <w:spacing w:after="0"/>
              <w:jc w:val="center"/>
              <w:rPr>
                <w:color w:val="000000"/>
                <w:sz w:val="20"/>
                <w:szCs w:val="20"/>
              </w:rPr>
            </w:pPr>
            <w:r w:rsidRPr="00583923">
              <w:rPr>
                <w:color w:val="000000"/>
                <w:sz w:val="20"/>
                <w:szCs w:val="20"/>
              </w:rPr>
              <w:t>3.45</w:t>
            </w:r>
          </w:p>
        </w:tc>
        <w:tc>
          <w:tcPr>
            <w:tcW w:w="0" w:type="auto"/>
            <w:shd w:val="clear" w:color="auto" w:fill="auto"/>
            <w:vAlign w:val="center"/>
            <w:hideMark/>
          </w:tcPr>
          <w:p w14:paraId="36908F5B" w14:textId="77777777" w:rsidR="00D64922" w:rsidRPr="00583923" w:rsidRDefault="00D64922" w:rsidP="00D64922">
            <w:pPr>
              <w:spacing w:after="0"/>
              <w:jc w:val="center"/>
              <w:rPr>
                <w:color w:val="000000"/>
                <w:sz w:val="20"/>
                <w:szCs w:val="20"/>
              </w:rPr>
            </w:pPr>
            <w:r w:rsidRPr="00583923">
              <w:rPr>
                <w:color w:val="000000"/>
                <w:sz w:val="20"/>
                <w:szCs w:val="20"/>
              </w:rPr>
              <w:t>2.80</w:t>
            </w:r>
          </w:p>
        </w:tc>
      </w:tr>
      <w:tr w:rsidR="00D64922" w:rsidRPr="00DB7C8C" w14:paraId="30BBEDE4" w14:textId="77777777" w:rsidTr="00D64922">
        <w:trPr>
          <w:trHeight w:val="300"/>
          <w:jc w:val="center"/>
        </w:trPr>
        <w:tc>
          <w:tcPr>
            <w:tcW w:w="0" w:type="auto"/>
            <w:tcBorders>
              <w:bottom w:val="single" w:sz="4" w:space="0" w:color="auto"/>
            </w:tcBorders>
            <w:shd w:val="clear" w:color="auto" w:fill="auto"/>
            <w:vAlign w:val="center"/>
            <w:hideMark/>
          </w:tcPr>
          <w:p w14:paraId="24329D43" w14:textId="77777777" w:rsidR="00D64922" w:rsidRPr="00583923" w:rsidRDefault="00D64922" w:rsidP="00D64922">
            <w:pPr>
              <w:spacing w:after="0"/>
              <w:rPr>
                <w:color w:val="000000"/>
                <w:sz w:val="20"/>
                <w:szCs w:val="20"/>
              </w:rPr>
            </w:pPr>
            <w:r w:rsidRPr="00583923">
              <w:rPr>
                <w:color w:val="000000"/>
                <w:sz w:val="20"/>
                <w:szCs w:val="20"/>
              </w:rPr>
              <w:t>urchins dollars cucumbers</w:t>
            </w:r>
          </w:p>
        </w:tc>
        <w:tc>
          <w:tcPr>
            <w:tcW w:w="0" w:type="auto"/>
            <w:tcBorders>
              <w:bottom w:val="single" w:sz="4" w:space="0" w:color="auto"/>
            </w:tcBorders>
            <w:shd w:val="clear" w:color="auto" w:fill="auto"/>
            <w:vAlign w:val="center"/>
            <w:hideMark/>
          </w:tcPr>
          <w:p w14:paraId="44C7E756" w14:textId="77777777" w:rsidR="00D64922" w:rsidRPr="00583923" w:rsidRDefault="00D64922" w:rsidP="00D64922">
            <w:pPr>
              <w:spacing w:after="0"/>
              <w:jc w:val="center"/>
              <w:rPr>
                <w:color w:val="000000"/>
                <w:sz w:val="20"/>
                <w:szCs w:val="20"/>
              </w:rPr>
            </w:pPr>
            <w:r w:rsidRPr="00583923">
              <w:rPr>
                <w:color w:val="000000"/>
                <w:sz w:val="20"/>
                <w:szCs w:val="20"/>
              </w:rPr>
              <w:t>0.28</w:t>
            </w:r>
          </w:p>
        </w:tc>
        <w:tc>
          <w:tcPr>
            <w:tcW w:w="0" w:type="auto"/>
            <w:tcBorders>
              <w:bottom w:val="single" w:sz="4" w:space="0" w:color="auto"/>
            </w:tcBorders>
            <w:shd w:val="clear" w:color="auto" w:fill="auto"/>
            <w:vAlign w:val="center"/>
            <w:hideMark/>
          </w:tcPr>
          <w:p w14:paraId="44029978" w14:textId="77777777" w:rsidR="00D64922" w:rsidRPr="00583923" w:rsidRDefault="00D64922" w:rsidP="00D64922">
            <w:pPr>
              <w:spacing w:after="0"/>
              <w:jc w:val="center"/>
              <w:rPr>
                <w:color w:val="000000"/>
                <w:sz w:val="20"/>
                <w:szCs w:val="20"/>
              </w:rPr>
            </w:pPr>
            <w:r w:rsidRPr="00583923">
              <w:rPr>
                <w:color w:val="000000"/>
                <w:sz w:val="20"/>
                <w:szCs w:val="20"/>
              </w:rPr>
              <w:t>0.03</w:t>
            </w:r>
          </w:p>
        </w:tc>
        <w:tc>
          <w:tcPr>
            <w:tcW w:w="0" w:type="auto"/>
            <w:tcBorders>
              <w:bottom w:val="single" w:sz="4" w:space="0" w:color="auto"/>
            </w:tcBorders>
            <w:shd w:val="clear" w:color="auto" w:fill="auto"/>
            <w:vAlign w:val="center"/>
            <w:hideMark/>
          </w:tcPr>
          <w:p w14:paraId="32C67885" w14:textId="77777777" w:rsidR="00D64922" w:rsidRPr="00583923" w:rsidRDefault="00D64922" w:rsidP="00D64922">
            <w:pPr>
              <w:spacing w:after="0"/>
              <w:jc w:val="center"/>
              <w:rPr>
                <w:color w:val="000000"/>
                <w:sz w:val="20"/>
                <w:szCs w:val="20"/>
              </w:rPr>
            </w:pPr>
          </w:p>
        </w:tc>
        <w:tc>
          <w:tcPr>
            <w:tcW w:w="0" w:type="auto"/>
            <w:tcBorders>
              <w:bottom w:val="single" w:sz="4" w:space="0" w:color="auto"/>
            </w:tcBorders>
            <w:shd w:val="clear" w:color="auto" w:fill="auto"/>
            <w:vAlign w:val="center"/>
            <w:hideMark/>
          </w:tcPr>
          <w:p w14:paraId="030A5DB0" w14:textId="77777777" w:rsidR="00D64922" w:rsidRPr="00583923" w:rsidRDefault="00D64922" w:rsidP="00D64922">
            <w:pPr>
              <w:spacing w:after="0"/>
              <w:jc w:val="center"/>
              <w:rPr>
                <w:color w:val="000000"/>
                <w:sz w:val="20"/>
                <w:szCs w:val="20"/>
              </w:rPr>
            </w:pPr>
            <w:r w:rsidRPr="00583923">
              <w:rPr>
                <w:color w:val="000000"/>
                <w:sz w:val="20"/>
                <w:szCs w:val="20"/>
              </w:rPr>
              <w:t>0.31</w:t>
            </w:r>
          </w:p>
        </w:tc>
        <w:tc>
          <w:tcPr>
            <w:tcW w:w="0" w:type="auto"/>
            <w:tcBorders>
              <w:bottom w:val="single" w:sz="4" w:space="0" w:color="auto"/>
            </w:tcBorders>
            <w:shd w:val="clear" w:color="auto" w:fill="auto"/>
            <w:vAlign w:val="center"/>
            <w:hideMark/>
          </w:tcPr>
          <w:p w14:paraId="3FB8D479" w14:textId="77777777" w:rsidR="00D64922" w:rsidRPr="00583923" w:rsidRDefault="00D64922" w:rsidP="00D64922">
            <w:pPr>
              <w:spacing w:after="0"/>
              <w:jc w:val="center"/>
              <w:rPr>
                <w:color w:val="000000"/>
                <w:sz w:val="20"/>
                <w:szCs w:val="20"/>
              </w:rPr>
            </w:pPr>
            <w:r w:rsidRPr="00583923">
              <w:rPr>
                <w:color w:val="000000"/>
                <w:sz w:val="20"/>
                <w:szCs w:val="20"/>
              </w:rPr>
              <w:t>0.39</w:t>
            </w:r>
          </w:p>
        </w:tc>
      </w:tr>
    </w:tbl>
    <w:p w14:paraId="34A21CB2" w14:textId="77777777" w:rsidR="00D64922" w:rsidRDefault="00D64922" w:rsidP="00D64922">
      <w:pPr>
        <w:spacing w:line="259" w:lineRule="auto"/>
      </w:pPr>
      <w:r>
        <w:br w:type="page"/>
      </w:r>
    </w:p>
    <w:p w14:paraId="4A339C79" w14:textId="77777777" w:rsidR="00D64922" w:rsidRDefault="00D64922" w:rsidP="00D64922">
      <w:r w:rsidRPr="00583923">
        <w:lastRenderedPageBreak/>
        <w:t xml:space="preserve">Table 2.7. Pacific cod catch (t) by trip target in Gulf of Alaska </w:t>
      </w:r>
      <w:proofErr w:type="spellStart"/>
      <w:r w:rsidRPr="00583923">
        <w:t>groundfish</w:t>
      </w:r>
      <w:proofErr w:type="spellEnd"/>
      <w:r w:rsidRPr="00583923">
        <w:t xml:space="preserve"> fisheries. </w:t>
      </w:r>
      <w:r>
        <w:t>Data for 2022</w:t>
      </w:r>
      <w:r w:rsidRPr="00583923">
        <w:t xml:space="preserve"> is as of 2022-10-25.</w:t>
      </w:r>
    </w:p>
    <w:tbl>
      <w:tblPr>
        <w:tblW w:w="0" w:type="auto"/>
        <w:tblLayout w:type="fixed"/>
        <w:tblLook w:val="04A0" w:firstRow="1" w:lastRow="0" w:firstColumn="1" w:lastColumn="0" w:noHBand="0" w:noVBand="1"/>
      </w:tblPr>
      <w:tblGrid>
        <w:gridCol w:w="3150"/>
        <w:gridCol w:w="1017"/>
        <w:gridCol w:w="1017"/>
        <w:gridCol w:w="1017"/>
        <w:gridCol w:w="1017"/>
        <w:gridCol w:w="1018"/>
        <w:gridCol w:w="1018"/>
      </w:tblGrid>
      <w:tr w:rsidR="00D64922" w:rsidRPr="007C104A" w14:paraId="6A56D6DC" w14:textId="77777777" w:rsidTr="00D64922">
        <w:tc>
          <w:tcPr>
            <w:tcW w:w="3150" w:type="dxa"/>
            <w:tcBorders>
              <w:top w:val="double" w:sz="4" w:space="0" w:color="auto"/>
              <w:left w:val="nil"/>
              <w:bottom w:val="double" w:sz="4" w:space="0" w:color="auto"/>
              <w:right w:val="nil"/>
            </w:tcBorders>
            <w:shd w:val="clear" w:color="auto" w:fill="auto"/>
            <w:noWrap/>
            <w:vAlign w:val="bottom"/>
            <w:hideMark/>
          </w:tcPr>
          <w:p w14:paraId="3906B68F" w14:textId="77777777" w:rsidR="00D64922" w:rsidRPr="00B4208A" w:rsidRDefault="00D64922" w:rsidP="00D64922">
            <w:pPr>
              <w:spacing w:after="0"/>
              <w:rPr>
                <w:b/>
                <w:color w:val="000000"/>
              </w:rPr>
            </w:pPr>
            <w:r w:rsidRPr="00B4208A">
              <w:rPr>
                <w:b/>
                <w:color w:val="000000"/>
              </w:rPr>
              <w:t>Trip Target</w:t>
            </w:r>
          </w:p>
        </w:tc>
        <w:tc>
          <w:tcPr>
            <w:tcW w:w="1017" w:type="dxa"/>
            <w:tcBorders>
              <w:top w:val="double" w:sz="4" w:space="0" w:color="auto"/>
              <w:left w:val="nil"/>
              <w:bottom w:val="double" w:sz="4" w:space="0" w:color="auto"/>
              <w:right w:val="nil"/>
            </w:tcBorders>
            <w:shd w:val="clear" w:color="auto" w:fill="auto"/>
            <w:noWrap/>
            <w:vAlign w:val="center"/>
            <w:hideMark/>
          </w:tcPr>
          <w:p w14:paraId="5196554E" w14:textId="77777777" w:rsidR="00D64922" w:rsidRPr="00583923" w:rsidRDefault="00D64922" w:rsidP="00D64922">
            <w:pPr>
              <w:spacing w:after="0"/>
              <w:jc w:val="right"/>
              <w:rPr>
                <w:b/>
                <w:color w:val="000000"/>
              </w:rPr>
            </w:pPr>
            <w:r w:rsidRPr="00583923">
              <w:rPr>
                <w:b/>
                <w:bCs/>
                <w:color w:val="000000"/>
              </w:rPr>
              <w:t>2018</w:t>
            </w:r>
          </w:p>
        </w:tc>
        <w:tc>
          <w:tcPr>
            <w:tcW w:w="1017" w:type="dxa"/>
            <w:tcBorders>
              <w:top w:val="double" w:sz="4" w:space="0" w:color="auto"/>
              <w:left w:val="nil"/>
              <w:bottom w:val="double" w:sz="4" w:space="0" w:color="auto"/>
              <w:right w:val="nil"/>
            </w:tcBorders>
            <w:shd w:val="clear" w:color="auto" w:fill="auto"/>
            <w:noWrap/>
            <w:vAlign w:val="center"/>
            <w:hideMark/>
          </w:tcPr>
          <w:p w14:paraId="0F536482" w14:textId="77777777" w:rsidR="00D64922" w:rsidRPr="00583923" w:rsidRDefault="00D64922" w:rsidP="00D64922">
            <w:pPr>
              <w:spacing w:after="0"/>
              <w:jc w:val="right"/>
              <w:rPr>
                <w:b/>
                <w:color w:val="000000"/>
              </w:rPr>
            </w:pPr>
            <w:r w:rsidRPr="00583923">
              <w:rPr>
                <w:b/>
                <w:bCs/>
                <w:color w:val="000000"/>
              </w:rPr>
              <w:t>2019</w:t>
            </w:r>
          </w:p>
        </w:tc>
        <w:tc>
          <w:tcPr>
            <w:tcW w:w="1017" w:type="dxa"/>
            <w:tcBorders>
              <w:top w:val="double" w:sz="4" w:space="0" w:color="auto"/>
              <w:left w:val="nil"/>
              <w:bottom w:val="double" w:sz="4" w:space="0" w:color="auto"/>
              <w:right w:val="nil"/>
            </w:tcBorders>
            <w:shd w:val="clear" w:color="auto" w:fill="auto"/>
            <w:noWrap/>
            <w:vAlign w:val="center"/>
            <w:hideMark/>
          </w:tcPr>
          <w:p w14:paraId="0D439A88" w14:textId="77777777" w:rsidR="00D64922" w:rsidRPr="00583923" w:rsidRDefault="00D64922" w:rsidP="00D64922">
            <w:pPr>
              <w:spacing w:after="0"/>
              <w:jc w:val="right"/>
              <w:rPr>
                <w:b/>
                <w:color w:val="000000"/>
              </w:rPr>
            </w:pPr>
            <w:r w:rsidRPr="00583923">
              <w:rPr>
                <w:b/>
                <w:bCs/>
                <w:color w:val="000000"/>
              </w:rPr>
              <w:t>2020</w:t>
            </w:r>
          </w:p>
        </w:tc>
        <w:tc>
          <w:tcPr>
            <w:tcW w:w="1017" w:type="dxa"/>
            <w:tcBorders>
              <w:top w:val="double" w:sz="4" w:space="0" w:color="auto"/>
              <w:left w:val="nil"/>
              <w:bottom w:val="double" w:sz="4" w:space="0" w:color="auto"/>
              <w:right w:val="nil"/>
            </w:tcBorders>
            <w:shd w:val="clear" w:color="auto" w:fill="auto"/>
            <w:noWrap/>
            <w:vAlign w:val="center"/>
            <w:hideMark/>
          </w:tcPr>
          <w:p w14:paraId="758C1BEF" w14:textId="77777777" w:rsidR="00D64922" w:rsidRPr="00583923" w:rsidRDefault="00D64922" w:rsidP="00D64922">
            <w:pPr>
              <w:spacing w:after="0"/>
              <w:jc w:val="right"/>
              <w:rPr>
                <w:b/>
                <w:color w:val="000000"/>
              </w:rPr>
            </w:pPr>
            <w:r w:rsidRPr="00583923">
              <w:rPr>
                <w:b/>
                <w:bCs/>
                <w:color w:val="000000"/>
              </w:rPr>
              <w:t>2021</w:t>
            </w:r>
          </w:p>
        </w:tc>
        <w:tc>
          <w:tcPr>
            <w:tcW w:w="1018" w:type="dxa"/>
            <w:tcBorders>
              <w:top w:val="double" w:sz="4" w:space="0" w:color="auto"/>
              <w:left w:val="nil"/>
              <w:bottom w:val="double" w:sz="4" w:space="0" w:color="auto"/>
              <w:right w:val="nil"/>
            </w:tcBorders>
            <w:shd w:val="clear" w:color="auto" w:fill="auto"/>
            <w:noWrap/>
            <w:vAlign w:val="center"/>
            <w:hideMark/>
          </w:tcPr>
          <w:p w14:paraId="1B18996F" w14:textId="77777777" w:rsidR="00D64922" w:rsidRPr="00583923" w:rsidRDefault="00D64922" w:rsidP="00D64922">
            <w:pPr>
              <w:spacing w:after="0"/>
              <w:jc w:val="right"/>
              <w:rPr>
                <w:b/>
                <w:color w:val="000000"/>
              </w:rPr>
            </w:pPr>
            <w:r w:rsidRPr="00583923">
              <w:rPr>
                <w:b/>
                <w:bCs/>
                <w:color w:val="000000"/>
              </w:rPr>
              <w:t>2022</w:t>
            </w:r>
          </w:p>
        </w:tc>
        <w:tc>
          <w:tcPr>
            <w:tcW w:w="1018" w:type="dxa"/>
            <w:tcBorders>
              <w:top w:val="double" w:sz="4" w:space="0" w:color="auto"/>
              <w:left w:val="nil"/>
              <w:bottom w:val="double" w:sz="4" w:space="0" w:color="auto"/>
              <w:right w:val="nil"/>
            </w:tcBorders>
          </w:tcPr>
          <w:p w14:paraId="19C309AC" w14:textId="77777777" w:rsidR="00D64922" w:rsidRPr="00583923" w:rsidRDefault="00D64922" w:rsidP="00D64922">
            <w:pPr>
              <w:spacing w:after="0"/>
              <w:jc w:val="right"/>
              <w:rPr>
                <w:b/>
                <w:bCs/>
                <w:color w:val="000000"/>
              </w:rPr>
            </w:pPr>
            <w:r>
              <w:rPr>
                <w:b/>
                <w:bCs/>
                <w:color w:val="000000"/>
              </w:rPr>
              <w:t>Average</w:t>
            </w:r>
          </w:p>
        </w:tc>
      </w:tr>
      <w:tr w:rsidR="00D64922" w:rsidRPr="007C104A" w14:paraId="0900C6A5" w14:textId="77777777" w:rsidTr="00D64922">
        <w:tc>
          <w:tcPr>
            <w:tcW w:w="3150" w:type="dxa"/>
            <w:tcBorders>
              <w:top w:val="double" w:sz="4" w:space="0" w:color="auto"/>
              <w:left w:val="nil"/>
              <w:bottom w:val="nil"/>
              <w:right w:val="nil"/>
            </w:tcBorders>
            <w:shd w:val="clear" w:color="auto" w:fill="auto"/>
            <w:noWrap/>
            <w:vAlign w:val="center"/>
            <w:hideMark/>
          </w:tcPr>
          <w:p w14:paraId="207DABC9" w14:textId="77777777" w:rsidR="00D64922" w:rsidRPr="00583923" w:rsidRDefault="00D64922" w:rsidP="00D64922">
            <w:pPr>
              <w:spacing w:after="0"/>
              <w:rPr>
                <w:color w:val="000000"/>
              </w:rPr>
            </w:pPr>
            <w:r>
              <w:rPr>
                <w:color w:val="000000"/>
              </w:rPr>
              <w:t>Pacific Cod</w:t>
            </w:r>
          </w:p>
        </w:tc>
        <w:tc>
          <w:tcPr>
            <w:tcW w:w="1017" w:type="dxa"/>
            <w:tcBorders>
              <w:top w:val="double" w:sz="4" w:space="0" w:color="auto"/>
              <w:left w:val="nil"/>
              <w:bottom w:val="nil"/>
              <w:right w:val="nil"/>
            </w:tcBorders>
            <w:shd w:val="clear" w:color="auto" w:fill="auto"/>
            <w:noWrap/>
            <w:vAlign w:val="center"/>
            <w:hideMark/>
          </w:tcPr>
          <w:p w14:paraId="10340D26" w14:textId="77777777" w:rsidR="00D64922" w:rsidRPr="00D548B7" w:rsidRDefault="00D64922" w:rsidP="00D64922">
            <w:pPr>
              <w:spacing w:after="0"/>
              <w:jc w:val="right"/>
              <w:rPr>
                <w:color w:val="000000"/>
              </w:rPr>
            </w:pPr>
            <w:r w:rsidRPr="00D548B7">
              <w:rPr>
                <w:color w:val="000000"/>
              </w:rPr>
              <w:t>12,010</w:t>
            </w:r>
          </w:p>
        </w:tc>
        <w:tc>
          <w:tcPr>
            <w:tcW w:w="1017" w:type="dxa"/>
            <w:tcBorders>
              <w:top w:val="double" w:sz="4" w:space="0" w:color="auto"/>
              <w:left w:val="nil"/>
              <w:bottom w:val="nil"/>
              <w:right w:val="nil"/>
            </w:tcBorders>
            <w:shd w:val="clear" w:color="auto" w:fill="auto"/>
            <w:noWrap/>
            <w:vAlign w:val="center"/>
            <w:hideMark/>
          </w:tcPr>
          <w:p w14:paraId="37E91717" w14:textId="77777777" w:rsidR="00D64922" w:rsidRPr="00D548B7" w:rsidRDefault="00D64922" w:rsidP="00D64922">
            <w:pPr>
              <w:spacing w:after="0"/>
              <w:jc w:val="right"/>
              <w:rPr>
                <w:color w:val="000000"/>
              </w:rPr>
            </w:pPr>
            <w:r w:rsidRPr="00D548B7">
              <w:rPr>
                <w:color w:val="000000"/>
              </w:rPr>
              <w:t>11,978</w:t>
            </w:r>
          </w:p>
        </w:tc>
        <w:tc>
          <w:tcPr>
            <w:tcW w:w="1017" w:type="dxa"/>
            <w:tcBorders>
              <w:top w:val="double" w:sz="4" w:space="0" w:color="auto"/>
              <w:left w:val="nil"/>
              <w:bottom w:val="nil"/>
              <w:right w:val="nil"/>
            </w:tcBorders>
            <w:shd w:val="clear" w:color="auto" w:fill="auto"/>
            <w:noWrap/>
            <w:vAlign w:val="center"/>
            <w:hideMark/>
          </w:tcPr>
          <w:p w14:paraId="04278E3F" w14:textId="77777777" w:rsidR="00D64922" w:rsidRPr="00D548B7" w:rsidRDefault="00D64922" w:rsidP="00D64922">
            <w:pPr>
              <w:spacing w:after="0"/>
              <w:jc w:val="right"/>
              <w:rPr>
                <w:color w:val="000000"/>
              </w:rPr>
            </w:pPr>
            <w:r w:rsidRPr="00D548B7">
              <w:rPr>
                <w:color w:val="000000"/>
              </w:rPr>
              <w:t>2,330</w:t>
            </w:r>
          </w:p>
        </w:tc>
        <w:tc>
          <w:tcPr>
            <w:tcW w:w="1017" w:type="dxa"/>
            <w:tcBorders>
              <w:top w:val="double" w:sz="4" w:space="0" w:color="auto"/>
              <w:left w:val="nil"/>
              <w:bottom w:val="nil"/>
              <w:right w:val="nil"/>
            </w:tcBorders>
            <w:shd w:val="clear" w:color="auto" w:fill="auto"/>
            <w:noWrap/>
            <w:vAlign w:val="center"/>
            <w:hideMark/>
          </w:tcPr>
          <w:p w14:paraId="7C88C5E6" w14:textId="77777777" w:rsidR="00D64922" w:rsidRPr="00D548B7" w:rsidRDefault="00D64922" w:rsidP="00D64922">
            <w:pPr>
              <w:spacing w:after="0"/>
              <w:jc w:val="right"/>
              <w:rPr>
                <w:color w:val="000000"/>
              </w:rPr>
            </w:pPr>
            <w:r w:rsidRPr="00D548B7">
              <w:rPr>
                <w:color w:val="000000"/>
              </w:rPr>
              <w:t>14,110</w:t>
            </w:r>
          </w:p>
        </w:tc>
        <w:tc>
          <w:tcPr>
            <w:tcW w:w="1018" w:type="dxa"/>
            <w:tcBorders>
              <w:top w:val="double" w:sz="4" w:space="0" w:color="auto"/>
              <w:left w:val="nil"/>
              <w:bottom w:val="nil"/>
              <w:right w:val="nil"/>
            </w:tcBorders>
            <w:shd w:val="clear" w:color="auto" w:fill="auto"/>
            <w:noWrap/>
            <w:vAlign w:val="center"/>
            <w:hideMark/>
          </w:tcPr>
          <w:p w14:paraId="261CFF8B" w14:textId="77777777" w:rsidR="00D64922" w:rsidRPr="00D548B7" w:rsidRDefault="00D64922" w:rsidP="00D64922">
            <w:pPr>
              <w:spacing w:after="0"/>
              <w:jc w:val="right"/>
              <w:rPr>
                <w:color w:val="000000"/>
              </w:rPr>
            </w:pPr>
            <w:r w:rsidRPr="00D548B7">
              <w:rPr>
                <w:color w:val="000000"/>
              </w:rPr>
              <w:t>17,228</w:t>
            </w:r>
          </w:p>
        </w:tc>
        <w:tc>
          <w:tcPr>
            <w:tcW w:w="1018" w:type="dxa"/>
            <w:tcBorders>
              <w:top w:val="double" w:sz="4" w:space="0" w:color="auto"/>
              <w:left w:val="nil"/>
              <w:bottom w:val="nil"/>
              <w:right w:val="nil"/>
            </w:tcBorders>
            <w:vAlign w:val="center"/>
          </w:tcPr>
          <w:p w14:paraId="41843C0E" w14:textId="77777777" w:rsidR="00D64922" w:rsidRPr="00D548B7" w:rsidRDefault="00D64922" w:rsidP="00D64922">
            <w:pPr>
              <w:spacing w:after="0"/>
              <w:jc w:val="right"/>
              <w:rPr>
                <w:color w:val="000000"/>
              </w:rPr>
            </w:pPr>
            <w:r w:rsidRPr="00D548B7">
              <w:rPr>
                <w:color w:val="000000"/>
              </w:rPr>
              <w:t>11,531</w:t>
            </w:r>
          </w:p>
        </w:tc>
      </w:tr>
      <w:tr w:rsidR="00D64922" w:rsidRPr="007C104A" w14:paraId="07A6AE8C" w14:textId="77777777" w:rsidTr="00D64922">
        <w:tc>
          <w:tcPr>
            <w:tcW w:w="3150" w:type="dxa"/>
            <w:tcBorders>
              <w:top w:val="nil"/>
              <w:left w:val="nil"/>
              <w:bottom w:val="nil"/>
              <w:right w:val="nil"/>
            </w:tcBorders>
            <w:shd w:val="clear" w:color="auto" w:fill="auto"/>
            <w:noWrap/>
            <w:vAlign w:val="center"/>
            <w:hideMark/>
          </w:tcPr>
          <w:p w14:paraId="7DD16E72" w14:textId="77777777" w:rsidR="00D64922" w:rsidRPr="00583923" w:rsidRDefault="00D64922" w:rsidP="00D64922">
            <w:pPr>
              <w:spacing w:after="0"/>
              <w:rPr>
                <w:color w:val="000000"/>
              </w:rPr>
            </w:pPr>
            <w:r>
              <w:rPr>
                <w:color w:val="000000"/>
              </w:rPr>
              <w:t>Pollock - bottom</w:t>
            </w:r>
          </w:p>
        </w:tc>
        <w:tc>
          <w:tcPr>
            <w:tcW w:w="1017" w:type="dxa"/>
            <w:tcBorders>
              <w:top w:val="nil"/>
              <w:left w:val="nil"/>
              <w:bottom w:val="nil"/>
              <w:right w:val="nil"/>
            </w:tcBorders>
            <w:shd w:val="clear" w:color="auto" w:fill="auto"/>
            <w:noWrap/>
            <w:vAlign w:val="center"/>
            <w:hideMark/>
          </w:tcPr>
          <w:p w14:paraId="668708B1" w14:textId="77777777" w:rsidR="00D64922" w:rsidRPr="00D548B7" w:rsidRDefault="00D64922" w:rsidP="00D64922">
            <w:pPr>
              <w:spacing w:after="0"/>
              <w:jc w:val="right"/>
              <w:rPr>
                <w:color w:val="000000"/>
              </w:rPr>
            </w:pPr>
            <w:r w:rsidRPr="00D548B7">
              <w:rPr>
                <w:color w:val="000000"/>
              </w:rPr>
              <w:t>782</w:t>
            </w:r>
          </w:p>
        </w:tc>
        <w:tc>
          <w:tcPr>
            <w:tcW w:w="1017" w:type="dxa"/>
            <w:tcBorders>
              <w:top w:val="nil"/>
              <w:left w:val="nil"/>
              <w:bottom w:val="nil"/>
              <w:right w:val="nil"/>
            </w:tcBorders>
            <w:shd w:val="clear" w:color="auto" w:fill="auto"/>
            <w:noWrap/>
            <w:vAlign w:val="center"/>
            <w:hideMark/>
          </w:tcPr>
          <w:p w14:paraId="6565631D" w14:textId="77777777" w:rsidR="00D64922" w:rsidRPr="00D548B7" w:rsidRDefault="00D64922" w:rsidP="00D64922">
            <w:pPr>
              <w:spacing w:after="0"/>
              <w:jc w:val="right"/>
              <w:rPr>
                <w:sz w:val="20"/>
              </w:rPr>
            </w:pPr>
            <w:r w:rsidRPr="00D548B7">
              <w:rPr>
                <w:color w:val="000000"/>
              </w:rPr>
              <w:t>711</w:t>
            </w:r>
          </w:p>
        </w:tc>
        <w:tc>
          <w:tcPr>
            <w:tcW w:w="1017" w:type="dxa"/>
            <w:tcBorders>
              <w:top w:val="nil"/>
              <w:left w:val="nil"/>
              <w:bottom w:val="nil"/>
              <w:right w:val="nil"/>
            </w:tcBorders>
            <w:shd w:val="clear" w:color="auto" w:fill="auto"/>
            <w:noWrap/>
            <w:vAlign w:val="center"/>
            <w:hideMark/>
          </w:tcPr>
          <w:p w14:paraId="7D983030" w14:textId="77777777" w:rsidR="00D64922" w:rsidRPr="00D548B7" w:rsidRDefault="00D64922" w:rsidP="00D64922">
            <w:pPr>
              <w:spacing w:after="0"/>
              <w:jc w:val="right"/>
              <w:rPr>
                <w:sz w:val="20"/>
              </w:rPr>
            </w:pPr>
            <w:r w:rsidRPr="00D548B7">
              <w:rPr>
                <w:color w:val="000000"/>
              </w:rPr>
              <w:t>899</w:t>
            </w:r>
          </w:p>
        </w:tc>
        <w:tc>
          <w:tcPr>
            <w:tcW w:w="1017" w:type="dxa"/>
            <w:tcBorders>
              <w:top w:val="nil"/>
              <w:left w:val="nil"/>
              <w:bottom w:val="nil"/>
              <w:right w:val="nil"/>
            </w:tcBorders>
            <w:shd w:val="clear" w:color="auto" w:fill="auto"/>
            <w:noWrap/>
            <w:vAlign w:val="center"/>
            <w:hideMark/>
          </w:tcPr>
          <w:p w14:paraId="527DADC7" w14:textId="77777777" w:rsidR="00D64922" w:rsidRPr="00D548B7" w:rsidRDefault="00D64922" w:rsidP="00D64922">
            <w:pPr>
              <w:spacing w:after="0"/>
              <w:jc w:val="right"/>
              <w:rPr>
                <w:color w:val="000000"/>
              </w:rPr>
            </w:pPr>
            <w:r w:rsidRPr="00D548B7">
              <w:rPr>
                <w:color w:val="000000"/>
              </w:rPr>
              <w:t>2,843</w:t>
            </w:r>
          </w:p>
        </w:tc>
        <w:tc>
          <w:tcPr>
            <w:tcW w:w="1018" w:type="dxa"/>
            <w:tcBorders>
              <w:top w:val="nil"/>
              <w:left w:val="nil"/>
              <w:bottom w:val="nil"/>
              <w:right w:val="nil"/>
            </w:tcBorders>
            <w:shd w:val="clear" w:color="auto" w:fill="auto"/>
            <w:noWrap/>
            <w:vAlign w:val="center"/>
            <w:hideMark/>
          </w:tcPr>
          <w:p w14:paraId="3A808D60" w14:textId="77777777" w:rsidR="00D64922" w:rsidRPr="00D548B7" w:rsidRDefault="00D64922" w:rsidP="00D64922">
            <w:pPr>
              <w:spacing w:after="0"/>
              <w:jc w:val="right"/>
              <w:rPr>
                <w:color w:val="000000"/>
              </w:rPr>
            </w:pPr>
            <w:r w:rsidRPr="00D548B7">
              <w:rPr>
                <w:color w:val="000000"/>
              </w:rPr>
              <w:t>3,272</w:t>
            </w:r>
          </w:p>
        </w:tc>
        <w:tc>
          <w:tcPr>
            <w:tcW w:w="1018" w:type="dxa"/>
            <w:tcBorders>
              <w:top w:val="nil"/>
              <w:left w:val="nil"/>
              <w:bottom w:val="nil"/>
              <w:right w:val="nil"/>
            </w:tcBorders>
            <w:vAlign w:val="center"/>
          </w:tcPr>
          <w:p w14:paraId="70BC6CCB" w14:textId="77777777" w:rsidR="00D64922" w:rsidRPr="00D548B7" w:rsidRDefault="00D64922" w:rsidP="00D64922">
            <w:pPr>
              <w:spacing w:after="0"/>
              <w:jc w:val="right"/>
              <w:rPr>
                <w:color w:val="000000"/>
              </w:rPr>
            </w:pPr>
            <w:r w:rsidRPr="00D548B7">
              <w:rPr>
                <w:color w:val="000000"/>
              </w:rPr>
              <w:t>1,701</w:t>
            </w:r>
          </w:p>
        </w:tc>
      </w:tr>
      <w:tr w:rsidR="00D64922" w:rsidRPr="007C104A" w14:paraId="454F8145" w14:textId="77777777" w:rsidTr="00D64922">
        <w:tc>
          <w:tcPr>
            <w:tcW w:w="3150" w:type="dxa"/>
            <w:tcBorders>
              <w:top w:val="nil"/>
              <w:left w:val="nil"/>
              <w:bottom w:val="nil"/>
              <w:right w:val="nil"/>
            </w:tcBorders>
            <w:shd w:val="clear" w:color="auto" w:fill="auto"/>
            <w:noWrap/>
            <w:vAlign w:val="center"/>
            <w:hideMark/>
          </w:tcPr>
          <w:p w14:paraId="2082DBA5" w14:textId="77777777" w:rsidR="00D64922" w:rsidRPr="00583923" w:rsidRDefault="00D64922" w:rsidP="00D64922">
            <w:pPr>
              <w:spacing w:after="0"/>
              <w:rPr>
                <w:color w:val="000000"/>
              </w:rPr>
            </w:pPr>
            <w:proofErr w:type="spellStart"/>
            <w:r>
              <w:rPr>
                <w:color w:val="000000"/>
              </w:rPr>
              <w:t>Arrowtooth</w:t>
            </w:r>
            <w:proofErr w:type="spellEnd"/>
            <w:r>
              <w:rPr>
                <w:color w:val="000000"/>
              </w:rPr>
              <w:t xml:space="preserve"> Flounder</w:t>
            </w:r>
          </w:p>
        </w:tc>
        <w:tc>
          <w:tcPr>
            <w:tcW w:w="1017" w:type="dxa"/>
            <w:tcBorders>
              <w:top w:val="nil"/>
              <w:left w:val="nil"/>
              <w:bottom w:val="nil"/>
              <w:right w:val="nil"/>
            </w:tcBorders>
            <w:shd w:val="clear" w:color="auto" w:fill="auto"/>
            <w:noWrap/>
            <w:vAlign w:val="center"/>
            <w:hideMark/>
          </w:tcPr>
          <w:p w14:paraId="573117EA" w14:textId="77777777" w:rsidR="00D64922" w:rsidRPr="00D548B7" w:rsidRDefault="00D64922" w:rsidP="00D64922">
            <w:pPr>
              <w:spacing w:after="0"/>
              <w:jc w:val="right"/>
              <w:rPr>
                <w:color w:val="000000"/>
              </w:rPr>
            </w:pPr>
            <w:r w:rsidRPr="00D548B7">
              <w:rPr>
                <w:color w:val="000000"/>
              </w:rPr>
              <w:t>880</w:t>
            </w:r>
          </w:p>
        </w:tc>
        <w:tc>
          <w:tcPr>
            <w:tcW w:w="1017" w:type="dxa"/>
            <w:tcBorders>
              <w:top w:val="nil"/>
              <w:left w:val="nil"/>
              <w:bottom w:val="nil"/>
              <w:right w:val="nil"/>
            </w:tcBorders>
            <w:shd w:val="clear" w:color="auto" w:fill="auto"/>
            <w:noWrap/>
            <w:vAlign w:val="center"/>
            <w:hideMark/>
          </w:tcPr>
          <w:p w14:paraId="116F5715" w14:textId="77777777" w:rsidR="00D64922" w:rsidRPr="00D548B7" w:rsidRDefault="00D64922" w:rsidP="00D64922">
            <w:pPr>
              <w:spacing w:after="0"/>
              <w:jc w:val="right"/>
              <w:rPr>
                <w:sz w:val="20"/>
              </w:rPr>
            </w:pPr>
            <w:r w:rsidRPr="00D548B7">
              <w:rPr>
                <w:color w:val="000000"/>
              </w:rPr>
              <w:t>1,439</w:t>
            </w:r>
          </w:p>
        </w:tc>
        <w:tc>
          <w:tcPr>
            <w:tcW w:w="1017" w:type="dxa"/>
            <w:tcBorders>
              <w:top w:val="nil"/>
              <w:left w:val="nil"/>
              <w:bottom w:val="nil"/>
              <w:right w:val="nil"/>
            </w:tcBorders>
            <w:shd w:val="clear" w:color="auto" w:fill="auto"/>
            <w:noWrap/>
            <w:vAlign w:val="center"/>
            <w:hideMark/>
          </w:tcPr>
          <w:p w14:paraId="776C89C2" w14:textId="77777777" w:rsidR="00D64922" w:rsidRPr="00D548B7" w:rsidRDefault="00D64922" w:rsidP="00D64922">
            <w:pPr>
              <w:spacing w:after="0"/>
              <w:jc w:val="right"/>
              <w:rPr>
                <w:color w:val="000000"/>
              </w:rPr>
            </w:pPr>
            <w:r w:rsidRPr="00D548B7">
              <w:rPr>
                <w:color w:val="000000"/>
              </w:rPr>
              <w:t>1,237</w:t>
            </w:r>
          </w:p>
        </w:tc>
        <w:tc>
          <w:tcPr>
            <w:tcW w:w="1017" w:type="dxa"/>
            <w:tcBorders>
              <w:top w:val="nil"/>
              <w:left w:val="nil"/>
              <w:bottom w:val="nil"/>
              <w:right w:val="nil"/>
            </w:tcBorders>
            <w:shd w:val="clear" w:color="auto" w:fill="auto"/>
            <w:noWrap/>
            <w:vAlign w:val="center"/>
            <w:hideMark/>
          </w:tcPr>
          <w:p w14:paraId="19EDBC1C" w14:textId="77777777" w:rsidR="00D64922" w:rsidRPr="00D548B7" w:rsidRDefault="00D64922" w:rsidP="00D64922">
            <w:pPr>
              <w:spacing w:after="0"/>
              <w:jc w:val="right"/>
              <w:rPr>
                <w:color w:val="000000"/>
              </w:rPr>
            </w:pPr>
            <w:r w:rsidRPr="00D548B7">
              <w:rPr>
                <w:color w:val="000000"/>
              </w:rPr>
              <w:t>379</w:t>
            </w:r>
          </w:p>
        </w:tc>
        <w:tc>
          <w:tcPr>
            <w:tcW w:w="1018" w:type="dxa"/>
            <w:tcBorders>
              <w:top w:val="nil"/>
              <w:left w:val="nil"/>
              <w:bottom w:val="nil"/>
              <w:right w:val="nil"/>
            </w:tcBorders>
            <w:shd w:val="clear" w:color="auto" w:fill="auto"/>
            <w:noWrap/>
            <w:vAlign w:val="center"/>
            <w:hideMark/>
          </w:tcPr>
          <w:p w14:paraId="50562F8D" w14:textId="77777777" w:rsidR="00D64922" w:rsidRPr="00D548B7" w:rsidRDefault="00D64922" w:rsidP="00D64922">
            <w:pPr>
              <w:spacing w:after="0"/>
              <w:jc w:val="right"/>
              <w:rPr>
                <w:color w:val="000000"/>
              </w:rPr>
            </w:pPr>
            <w:r w:rsidRPr="00D548B7">
              <w:rPr>
                <w:color w:val="000000"/>
              </w:rPr>
              <w:t>408</w:t>
            </w:r>
          </w:p>
        </w:tc>
        <w:tc>
          <w:tcPr>
            <w:tcW w:w="1018" w:type="dxa"/>
            <w:tcBorders>
              <w:top w:val="nil"/>
              <w:left w:val="nil"/>
              <w:bottom w:val="nil"/>
              <w:right w:val="nil"/>
            </w:tcBorders>
            <w:vAlign w:val="center"/>
          </w:tcPr>
          <w:p w14:paraId="156B029A" w14:textId="77777777" w:rsidR="00D64922" w:rsidRPr="00D548B7" w:rsidRDefault="00D64922" w:rsidP="00D64922">
            <w:pPr>
              <w:spacing w:after="0"/>
              <w:jc w:val="right"/>
              <w:rPr>
                <w:color w:val="000000"/>
              </w:rPr>
            </w:pPr>
            <w:r w:rsidRPr="00D548B7">
              <w:rPr>
                <w:color w:val="000000"/>
              </w:rPr>
              <w:t>869</w:t>
            </w:r>
          </w:p>
        </w:tc>
      </w:tr>
      <w:tr w:rsidR="00D64922" w:rsidRPr="007C104A" w14:paraId="3A817A2F" w14:textId="77777777" w:rsidTr="00D64922">
        <w:tc>
          <w:tcPr>
            <w:tcW w:w="3150" w:type="dxa"/>
            <w:tcBorders>
              <w:top w:val="nil"/>
              <w:left w:val="nil"/>
              <w:bottom w:val="nil"/>
              <w:right w:val="nil"/>
            </w:tcBorders>
            <w:shd w:val="clear" w:color="auto" w:fill="auto"/>
            <w:noWrap/>
            <w:vAlign w:val="center"/>
            <w:hideMark/>
          </w:tcPr>
          <w:p w14:paraId="161F1E2B" w14:textId="77777777" w:rsidR="00D64922" w:rsidRPr="00583923" w:rsidRDefault="00D64922" w:rsidP="00D64922">
            <w:pPr>
              <w:spacing w:after="0"/>
              <w:rPr>
                <w:color w:val="000000"/>
              </w:rPr>
            </w:pPr>
            <w:r>
              <w:rPr>
                <w:color w:val="000000"/>
              </w:rPr>
              <w:t>Halibut</w:t>
            </w:r>
          </w:p>
        </w:tc>
        <w:tc>
          <w:tcPr>
            <w:tcW w:w="1017" w:type="dxa"/>
            <w:tcBorders>
              <w:top w:val="nil"/>
              <w:left w:val="nil"/>
              <w:bottom w:val="nil"/>
              <w:right w:val="nil"/>
            </w:tcBorders>
            <w:shd w:val="clear" w:color="auto" w:fill="auto"/>
            <w:noWrap/>
            <w:vAlign w:val="center"/>
            <w:hideMark/>
          </w:tcPr>
          <w:p w14:paraId="42D512E4" w14:textId="77777777" w:rsidR="00D64922" w:rsidRPr="00D548B7" w:rsidRDefault="00D64922" w:rsidP="00D64922">
            <w:pPr>
              <w:spacing w:after="0"/>
              <w:jc w:val="right"/>
              <w:rPr>
                <w:color w:val="000000"/>
              </w:rPr>
            </w:pPr>
            <w:r w:rsidRPr="00D548B7">
              <w:rPr>
                <w:color w:val="000000"/>
              </w:rPr>
              <w:t>286</w:t>
            </w:r>
          </w:p>
        </w:tc>
        <w:tc>
          <w:tcPr>
            <w:tcW w:w="1017" w:type="dxa"/>
            <w:tcBorders>
              <w:top w:val="nil"/>
              <w:left w:val="nil"/>
              <w:bottom w:val="nil"/>
              <w:right w:val="nil"/>
            </w:tcBorders>
            <w:shd w:val="clear" w:color="auto" w:fill="auto"/>
            <w:noWrap/>
            <w:vAlign w:val="center"/>
            <w:hideMark/>
          </w:tcPr>
          <w:p w14:paraId="0342824F" w14:textId="77777777" w:rsidR="00D64922" w:rsidRPr="00D548B7" w:rsidRDefault="00D64922" w:rsidP="00D64922">
            <w:pPr>
              <w:spacing w:after="0"/>
              <w:jc w:val="right"/>
              <w:rPr>
                <w:color w:val="000000"/>
              </w:rPr>
            </w:pPr>
            <w:r w:rsidRPr="00D548B7">
              <w:rPr>
                <w:color w:val="000000"/>
              </w:rPr>
              <w:t>301</w:t>
            </w:r>
          </w:p>
        </w:tc>
        <w:tc>
          <w:tcPr>
            <w:tcW w:w="1017" w:type="dxa"/>
            <w:tcBorders>
              <w:top w:val="nil"/>
              <w:left w:val="nil"/>
              <w:bottom w:val="nil"/>
              <w:right w:val="nil"/>
            </w:tcBorders>
            <w:shd w:val="clear" w:color="auto" w:fill="auto"/>
            <w:noWrap/>
            <w:vAlign w:val="center"/>
            <w:hideMark/>
          </w:tcPr>
          <w:p w14:paraId="298DBD22" w14:textId="77777777" w:rsidR="00D64922" w:rsidRPr="00D548B7" w:rsidRDefault="00D64922" w:rsidP="00D64922">
            <w:pPr>
              <w:spacing w:after="0"/>
              <w:jc w:val="right"/>
              <w:rPr>
                <w:color w:val="000000"/>
              </w:rPr>
            </w:pPr>
            <w:r w:rsidRPr="00D548B7">
              <w:rPr>
                <w:color w:val="000000"/>
              </w:rPr>
              <w:t>555</w:t>
            </w:r>
          </w:p>
        </w:tc>
        <w:tc>
          <w:tcPr>
            <w:tcW w:w="1017" w:type="dxa"/>
            <w:tcBorders>
              <w:top w:val="nil"/>
              <w:left w:val="nil"/>
              <w:bottom w:val="nil"/>
              <w:right w:val="nil"/>
            </w:tcBorders>
            <w:shd w:val="clear" w:color="auto" w:fill="auto"/>
            <w:noWrap/>
            <w:vAlign w:val="center"/>
            <w:hideMark/>
          </w:tcPr>
          <w:p w14:paraId="3D9D902E" w14:textId="77777777" w:rsidR="00D64922" w:rsidRPr="00D548B7" w:rsidRDefault="00D64922" w:rsidP="00D64922">
            <w:pPr>
              <w:spacing w:after="0"/>
              <w:jc w:val="right"/>
              <w:rPr>
                <w:color w:val="000000"/>
              </w:rPr>
            </w:pPr>
            <w:r w:rsidRPr="00D548B7">
              <w:rPr>
                <w:color w:val="000000"/>
              </w:rPr>
              <w:t>474</w:t>
            </w:r>
          </w:p>
        </w:tc>
        <w:tc>
          <w:tcPr>
            <w:tcW w:w="1018" w:type="dxa"/>
            <w:tcBorders>
              <w:top w:val="nil"/>
              <w:left w:val="nil"/>
              <w:bottom w:val="nil"/>
              <w:right w:val="nil"/>
            </w:tcBorders>
            <w:shd w:val="clear" w:color="auto" w:fill="auto"/>
            <w:noWrap/>
            <w:vAlign w:val="center"/>
            <w:hideMark/>
          </w:tcPr>
          <w:p w14:paraId="60B1027C" w14:textId="77777777" w:rsidR="00D64922" w:rsidRPr="00D548B7" w:rsidRDefault="00D64922" w:rsidP="00D64922">
            <w:pPr>
              <w:spacing w:after="0"/>
              <w:jc w:val="right"/>
              <w:rPr>
                <w:color w:val="000000"/>
              </w:rPr>
            </w:pPr>
            <w:r w:rsidRPr="00D548B7">
              <w:rPr>
                <w:color w:val="000000"/>
              </w:rPr>
              <w:t>889</w:t>
            </w:r>
          </w:p>
        </w:tc>
        <w:tc>
          <w:tcPr>
            <w:tcW w:w="1018" w:type="dxa"/>
            <w:tcBorders>
              <w:top w:val="nil"/>
              <w:left w:val="nil"/>
              <w:bottom w:val="nil"/>
              <w:right w:val="nil"/>
            </w:tcBorders>
            <w:vAlign w:val="center"/>
          </w:tcPr>
          <w:p w14:paraId="01B93DB8" w14:textId="77777777" w:rsidR="00D64922" w:rsidRPr="00D548B7" w:rsidRDefault="00D64922" w:rsidP="00D64922">
            <w:pPr>
              <w:spacing w:after="0"/>
              <w:jc w:val="right"/>
              <w:rPr>
                <w:color w:val="000000"/>
              </w:rPr>
            </w:pPr>
            <w:r w:rsidRPr="00D548B7">
              <w:rPr>
                <w:color w:val="000000"/>
              </w:rPr>
              <w:t>501</w:t>
            </w:r>
          </w:p>
        </w:tc>
      </w:tr>
      <w:tr w:rsidR="00D64922" w:rsidRPr="007C104A" w14:paraId="77618F18" w14:textId="77777777" w:rsidTr="00D64922">
        <w:tc>
          <w:tcPr>
            <w:tcW w:w="3150" w:type="dxa"/>
            <w:tcBorders>
              <w:top w:val="nil"/>
              <w:left w:val="nil"/>
              <w:bottom w:val="nil"/>
              <w:right w:val="nil"/>
            </w:tcBorders>
            <w:shd w:val="clear" w:color="auto" w:fill="auto"/>
            <w:noWrap/>
            <w:vAlign w:val="center"/>
            <w:hideMark/>
          </w:tcPr>
          <w:p w14:paraId="14393BB7" w14:textId="77777777" w:rsidR="00D64922" w:rsidRPr="00583923" w:rsidRDefault="00D64922" w:rsidP="00D64922">
            <w:pPr>
              <w:spacing w:after="0"/>
              <w:rPr>
                <w:color w:val="000000"/>
              </w:rPr>
            </w:pPr>
            <w:r>
              <w:rPr>
                <w:color w:val="000000"/>
              </w:rPr>
              <w:t>Rockfish</w:t>
            </w:r>
          </w:p>
        </w:tc>
        <w:tc>
          <w:tcPr>
            <w:tcW w:w="1017" w:type="dxa"/>
            <w:tcBorders>
              <w:top w:val="nil"/>
              <w:left w:val="nil"/>
              <w:bottom w:val="nil"/>
              <w:right w:val="nil"/>
            </w:tcBorders>
            <w:shd w:val="clear" w:color="auto" w:fill="auto"/>
            <w:noWrap/>
            <w:vAlign w:val="center"/>
            <w:hideMark/>
          </w:tcPr>
          <w:p w14:paraId="72B48F67" w14:textId="77777777" w:rsidR="00D64922" w:rsidRPr="00D548B7" w:rsidRDefault="00D64922" w:rsidP="00D64922">
            <w:pPr>
              <w:spacing w:after="0"/>
              <w:jc w:val="right"/>
              <w:rPr>
                <w:color w:val="000000"/>
              </w:rPr>
            </w:pPr>
            <w:r w:rsidRPr="00D548B7">
              <w:rPr>
                <w:color w:val="000000"/>
              </w:rPr>
              <w:t>401</w:t>
            </w:r>
          </w:p>
        </w:tc>
        <w:tc>
          <w:tcPr>
            <w:tcW w:w="1017" w:type="dxa"/>
            <w:tcBorders>
              <w:top w:val="nil"/>
              <w:left w:val="nil"/>
              <w:bottom w:val="nil"/>
              <w:right w:val="nil"/>
            </w:tcBorders>
            <w:shd w:val="clear" w:color="auto" w:fill="auto"/>
            <w:noWrap/>
            <w:vAlign w:val="center"/>
            <w:hideMark/>
          </w:tcPr>
          <w:p w14:paraId="13EE5DE7" w14:textId="77777777" w:rsidR="00D64922" w:rsidRPr="00D548B7" w:rsidRDefault="00D64922" w:rsidP="00D64922">
            <w:pPr>
              <w:spacing w:after="0"/>
              <w:jc w:val="right"/>
              <w:rPr>
                <w:sz w:val="20"/>
              </w:rPr>
            </w:pPr>
            <w:r w:rsidRPr="00D548B7">
              <w:rPr>
                <w:color w:val="000000"/>
              </w:rPr>
              <w:t>322</w:t>
            </w:r>
          </w:p>
        </w:tc>
        <w:tc>
          <w:tcPr>
            <w:tcW w:w="1017" w:type="dxa"/>
            <w:tcBorders>
              <w:top w:val="nil"/>
              <w:left w:val="nil"/>
              <w:bottom w:val="nil"/>
              <w:right w:val="nil"/>
            </w:tcBorders>
            <w:shd w:val="clear" w:color="auto" w:fill="auto"/>
            <w:noWrap/>
            <w:vAlign w:val="center"/>
            <w:hideMark/>
          </w:tcPr>
          <w:p w14:paraId="3A952795" w14:textId="77777777" w:rsidR="00D64922" w:rsidRPr="00D548B7" w:rsidRDefault="00D64922" w:rsidP="00D64922">
            <w:pPr>
              <w:spacing w:after="0"/>
              <w:jc w:val="right"/>
              <w:rPr>
                <w:sz w:val="20"/>
              </w:rPr>
            </w:pPr>
            <w:r w:rsidRPr="00D548B7">
              <w:rPr>
                <w:color w:val="000000"/>
              </w:rPr>
              <w:t>170</w:t>
            </w:r>
          </w:p>
        </w:tc>
        <w:tc>
          <w:tcPr>
            <w:tcW w:w="1017" w:type="dxa"/>
            <w:tcBorders>
              <w:top w:val="nil"/>
              <w:left w:val="nil"/>
              <w:bottom w:val="nil"/>
              <w:right w:val="nil"/>
            </w:tcBorders>
            <w:shd w:val="clear" w:color="auto" w:fill="auto"/>
            <w:noWrap/>
            <w:vAlign w:val="center"/>
            <w:hideMark/>
          </w:tcPr>
          <w:p w14:paraId="071C4F9B" w14:textId="77777777" w:rsidR="00D64922" w:rsidRPr="00D548B7" w:rsidRDefault="00D64922" w:rsidP="00D64922">
            <w:pPr>
              <w:spacing w:after="0"/>
              <w:jc w:val="right"/>
              <w:rPr>
                <w:sz w:val="20"/>
              </w:rPr>
            </w:pPr>
            <w:r w:rsidRPr="00D548B7">
              <w:rPr>
                <w:color w:val="000000"/>
              </w:rPr>
              <w:t>660</w:t>
            </w:r>
          </w:p>
        </w:tc>
        <w:tc>
          <w:tcPr>
            <w:tcW w:w="1018" w:type="dxa"/>
            <w:tcBorders>
              <w:top w:val="nil"/>
              <w:left w:val="nil"/>
              <w:bottom w:val="nil"/>
              <w:right w:val="nil"/>
            </w:tcBorders>
            <w:shd w:val="clear" w:color="auto" w:fill="auto"/>
            <w:noWrap/>
            <w:vAlign w:val="center"/>
            <w:hideMark/>
          </w:tcPr>
          <w:p w14:paraId="6426A3EE" w14:textId="77777777" w:rsidR="00D64922" w:rsidRPr="00D548B7" w:rsidRDefault="00D64922" w:rsidP="00D64922">
            <w:pPr>
              <w:spacing w:after="0"/>
              <w:jc w:val="right"/>
              <w:rPr>
                <w:color w:val="000000"/>
              </w:rPr>
            </w:pPr>
            <w:r w:rsidRPr="00D548B7">
              <w:rPr>
                <w:color w:val="000000"/>
              </w:rPr>
              <w:t>626</w:t>
            </w:r>
          </w:p>
        </w:tc>
        <w:tc>
          <w:tcPr>
            <w:tcW w:w="1018" w:type="dxa"/>
            <w:tcBorders>
              <w:top w:val="nil"/>
              <w:left w:val="nil"/>
              <w:bottom w:val="nil"/>
              <w:right w:val="nil"/>
            </w:tcBorders>
            <w:vAlign w:val="center"/>
          </w:tcPr>
          <w:p w14:paraId="396BCB43" w14:textId="77777777" w:rsidR="00D64922" w:rsidRPr="00D548B7" w:rsidRDefault="00D64922" w:rsidP="00D64922">
            <w:pPr>
              <w:spacing w:after="0"/>
              <w:jc w:val="right"/>
              <w:rPr>
                <w:color w:val="000000"/>
              </w:rPr>
            </w:pPr>
            <w:r w:rsidRPr="00D548B7">
              <w:rPr>
                <w:color w:val="000000"/>
              </w:rPr>
              <w:t>436</w:t>
            </w:r>
          </w:p>
        </w:tc>
      </w:tr>
      <w:tr w:rsidR="00D64922" w:rsidRPr="007C104A" w14:paraId="6E6E65C0" w14:textId="77777777" w:rsidTr="00D64922">
        <w:tc>
          <w:tcPr>
            <w:tcW w:w="3150" w:type="dxa"/>
            <w:tcBorders>
              <w:top w:val="nil"/>
              <w:left w:val="nil"/>
              <w:bottom w:val="nil"/>
              <w:right w:val="nil"/>
            </w:tcBorders>
            <w:shd w:val="clear" w:color="auto" w:fill="auto"/>
            <w:noWrap/>
            <w:vAlign w:val="center"/>
            <w:hideMark/>
          </w:tcPr>
          <w:p w14:paraId="74BB900A" w14:textId="77777777" w:rsidR="00D64922" w:rsidRPr="00583923" w:rsidRDefault="00D64922" w:rsidP="00D64922">
            <w:pPr>
              <w:spacing w:after="0"/>
              <w:rPr>
                <w:color w:val="000000"/>
              </w:rPr>
            </w:pPr>
            <w:r>
              <w:rPr>
                <w:color w:val="000000"/>
              </w:rPr>
              <w:t>Shallow Water Flatfish - GOA</w:t>
            </w:r>
          </w:p>
        </w:tc>
        <w:tc>
          <w:tcPr>
            <w:tcW w:w="1017" w:type="dxa"/>
            <w:tcBorders>
              <w:top w:val="nil"/>
              <w:left w:val="nil"/>
              <w:bottom w:val="nil"/>
              <w:right w:val="nil"/>
            </w:tcBorders>
            <w:shd w:val="clear" w:color="auto" w:fill="auto"/>
            <w:noWrap/>
            <w:vAlign w:val="center"/>
            <w:hideMark/>
          </w:tcPr>
          <w:p w14:paraId="5A91C771" w14:textId="77777777" w:rsidR="00D64922" w:rsidRPr="00D548B7" w:rsidRDefault="00D64922" w:rsidP="00D64922">
            <w:pPr>
              <w:spacing w:after="0"/>
              <w:jc w:val="right"/>
              <w:rPr>
                <w:color w:val="000000"/>
              </w:rPr>
            </w:pPr>
            <w:r w:rsidRPr="00D548B7">
              <w:rPr>
                <w:color w:val="000000"/>
              </w:rPr>
              <w:t>251</w:t>
            </w:r>
          </w:p>
        </w:tc>
        <w:tc>
          <w:tcPr>
            <w:tcW w:w="1017" w:type="dxa"/>
            <w:tcBorders>
              <w:top w:val="nil"/>
              <w:left w:val="nil"/>
              <w:bottom w:val="nil"/>
              <w:right w:val="nil"/>
            </w:tcBorders>
            <w:shd w:val="clear" w:color="auto" w:fill="auto"/>
            <w:noWrap/>
            <w:vAlign w:val="center"/>
            <w:hideMark/>
          </w:tcPr>
          <w:p w14:paraId="259D24FA" w14:textId="77777777" w:rsidR="00D64922" w:rsidRPr="00D548B7" w:rsidRDefault="00D64922" w:rsidP="00D64922">
            <w:pPr>
              <w:spacing w:after="0"/>
              <w:jc w:val="right"/>
              <w:rPr>
                <w:color w:val="000000"/>
              </w:rPr>
            </w:pPr>
            <w:r w:rsidRPr="00D548B7">
              <w:rPr>
                <w:color w:val="000000"/>
              </w:rPr>
              <w:t>405</w:t>
            </w:r>
          </w:p>
        </w:tc>
        <w:tc>
          <w:tcPr>
            <w:tcW w:w="1017" w:type="dxa"/>
            <w:tcBorders>
              <w:top w:val="nil"/>
              <w:left w:val="nil"/>
              <w:bottom w:val="nil"/>
              <w:right w:val="nil"/>
            </w:tcBorders>
            <w:shd w:val="clear" w:color="auto" w:fill="auto"/>
            <w:noWrap/>
            <w:vAlign w:val="center"/>
            <w:hideMark/>
          </w:tcPr>
          <w:p w14:paraId="18A04604" w14:textId="77777777" w:rsidR="00D64922" w:rsidRPr="00D548B7" w:rsidRDefault="00D64922" w:rsidP="00D64922">
            <w:pPr>
              <w:spacing w:after="0"/>
              <w:jc w:val="right"/>
              <w:rPr>
                <w:color w:val="000000"/>
              </w:rPr>
            </w:pPr>
            <w:r w:rsidRPr="00D548B7">
              <w:rPr>
                <w:color w:val="000000"/>
              </w:rPr>
              <w:t>938</w:t>
            </w:r>
          </w:p>
        </w:tc>
        <w:tc>
          <w:tcPr>
            <w:tcW w:w="1017" w:type="dxa"/>
            <w:tcBorders>
              <w:top w:val="nil"/>
              <w:left w:val="nil"/>
              <w:bottom w:val="nil"/>
              <w:right w:val="nil"/>
            </w:tcBorders>
            <w:shd w:val="clear" w:color="auto" w:fill="auto"/>
            <w:noWrap/>
            <w:vAlign w:val="center"/>
            <w:hideMark/>
          </w:tcPr>
          <w:p w14:paraId="57AACDF6" w14:textId="77777777" w:rsidR="00D64922" w:rsidRPr="00D548B7" w:rsidRDefault="00D64922" w:rsidP="00D64922">
            <w:pPr>
              <w:spacing w:after="0"/>
              <w:jc w:val="right"/>
              <w:rPr>
                <w:color w:val="000000"/>
              </w:rPr>
            </w:pPr>
            <w:r w:rsidRPr="00D548B7">
              <w:rPr>
                <w:color w:val="000000"/>
              </w:rPr>
              <w:t>254</w:t>
            </w:r>
          </w:p>
        </w:tc>
        <w:tc>
          <w:tcPr>
            <w:tcW w:w="1018" w:type="dxa"/>
            <w:tcBorders>
              <w:top w:val="nil"/>
              <w:left w:val="nil"/>
              <w:bottom w:val="nil"/>
              <w:right w:val="nil"/>
            </w:tcBorders>
            <w:shd w:val="clear" w:color="auto" w:fill="auto"/>
            <w:noWrap/>
            <w:vAlign w:val="center"/>
            <w:hideMark/>
          </w:tcPr>
          <w:p w14:paraId="4EAC2D49" w14:textId="77777777" w:rsidR="00D64922" w:rsidRPr="00D548B7" w:rsidRDefault="00D64922" w:rsidP="00D64922">
            <w:pPr>
              <w:spacing w:after="0"/>
              <w:jc w:val="right"/>
              <w:rPr>
                <w:color w:val="000000"/>
              </w:rPr>
            </w:pPr>
            <w:r w:rsidRPr="00D548B7">
              <w:rPr>
                <w:color w:val="000000"/>
              </w:rPr>
              <w:t>222</w:t>
            </w:r>
          </w:p>
        </w:tc>
        <w:tc>
          <w:tcPr>
            <w:tcW w:w="1018" w:type="dxa"/>
            <w:tcBorders>
              <w:top w:val="nil"/>
              <w:left w:val="nil"/>
              <w:bottom w:val="nil"/>
              <w:right w:val="nil"/>
            </w:tcBorders>
            <w:vAlign w:val="center"/>
          </w:tcPr>
          <w:p w14:paraId="3E5217F8" w14:textId="77777777" w:rsidR="00D64922" w:rsidRPr="00D548B7" w:rsidRDefault="00D64922" w:rsidP="00D64922">
            <w:pPr>
              <w:spacing w:after="0"/>
              <w:jc w:val="right"/>
              <w:rPr>
                <w:color w:val="000000"/>
              </w:rPr>
            </w:pPr>
            <w:r w:rsidRPr="00D548B7">
              <w:rPr>
                <w:color w:val="000000"/>
              </w:rPr>
              <w:t>414</w:t>
            </w:r>
          </w:p>
        </w:tc>
      </w:tr>
      <w:tr w:rsidR="00D64922" w:rsidRPr="007C104A" w14:paraId="17BF907E" w14:textId="77777777" w:rsidTr="00D64922">
        <w:tc>
          <w:tcPr>
            <w:tcW w:w="3150" w:type="dxa"/>
            <w:tcBorders>
              <w:top w:val="nil"/>
              <w:left w:val="nil"/>
              <w:bottom w:val="nil"/>
              <w:right w:val="nil"/>
            </w:tcBorders>
            <w:shd w:val="clear" w:color="auto" w:fill="auto"/>
            <w:noWrap/>
            <w:vAlign w:val="center"/>
            <w:hideMark/>
          </w:tcPr>
          <w:p w14:paraId="1C425CBB" w14:textId="77777777" w:rsidR="00D64922" w:rsidRPr="00583923" w:rsidRDefault="00D64922" w:rsidP="00D64922">
            <w:pPr>
              <w:spacing w:after="0"/>
              <w:rPr>
                <w:color w:val="000000"/>
              </w:rPr>
            </w:pPr>
            <w:r>
              <w:rPr>
                <w:color w:val="000000"/>
              </w:rPr>
              <w:t>Pollock - midwater</w:t>
            </w:r>
          </w:p>
        </w:tc>
        <w:tc>
          <w:tcPr>
            <w:tcW w:w="1017" w:type="dxa"/>
            <w:tcBorders>
              <w:top w:val="nil"/>
              <w:left w:val="nil"/>
              <w:bottom w:val="nil"/>
              <w:right w:val="nil"/>
            </w:tcBorders>
            <w:shd w:val="clear" w:color="auto" w:fill="auto"/>
            <w:noWrap/>
            <w:vAlign w:val="center"/>
            <w:hideMark/>
          </w:tcPr>
          <w:p w14:paraId="38EC2DA7" w14:textId="77777777" w:rsidR="00D64922" w:rsidRPr="00D548B7" w:rsidRDefault="00D64922" w:rsidP="00D64922">
            <w:pPr>
              <w:spacing w:after="0"/>
              <w:jc w:val="right"/>
              <w:rPr>
                <w:color w:val="000000"/>
              </w:rPr>
            </w:pPr>
            <w:r w:rsidRPr="00D548B7">
              <w:rPr>
                <w:color w:val="000000"/>
              </w:rPr>
              <w:t>65</w:t>
            </w:r>
          </w:p>
        </w:tc>
        <w:tc>
          <w:tcPr>
            <w:tcW w:w="1017" w:type="dxa"/>
            <w:tcBorders>
              <w:top w:val="nil"/>
              <w:left w:val="nil"/>
              <w:bottom w:val="nil"/>
              <w:right w:val="nil"/>
            </w:tcBorders>
            <w:shd w:val="clear" w:color="auto" w:fill="auto"/>
            <w:noWrap/>
            <w:vAlign w:val="center"/>
            <w:hideMark/>
          </w:tcPr>
          <w:p w14:paraId="57A03097" w14:textId="77777777" w:rsidR="00D64922" w:rsidRPr="00D548B7" w:rsidRDefault="00D64922" w:rsidP="00D64922">
            <w:pPr>
              <w:spacing w:after="0"/>
              <w:jc w:val="right"/>
              <w:rPr>
                <w:color w:val="000000"/>
              </w:rPr>
            </w:pPr>
            <w:r w:rsidRPr="00D548B7">
              <w:rPr>
                <w:color w:val="000000"/>
              </w:rPr>
              <w:t>100</w:t>
            </w:r>
          </w:p>
        </w:tc>
        <w:tc>
          <w:tcPr>
            <w:tcW w:w="1017" w:type="dxa"/>
            <w:tcBorders>
              <w:top w:val="nil"/>
              <w:left w:val="nil"/>
              <w:bottom w:val="nil"/>
              <w:right w:val="nil"/>
            </w:tcBorders>
            <w:shd w:val="clear" w:color="auto" w:fill="auto"/>
            <w:noWrap/>
            <w:vAlign w:val="center"/>
            <w:hideMark/>
          </w:tcPr>
          <w:p w14:paraId="3774F14A" w14:textId="77777777" w:rsidR="00D64922" w:rsidRPr="00D548B7" w:rsidRDefault="00D64922" w:rsidP="00D64922">
            <w:pPr>
              <w:spacing w:after="0"/>
              <w:jc w:val="right"/>
              <w:rPr>
                <w:color w:val="000000"/>
              </w:rPr>
            </w:pPr>
            <w:r w:rsidRPr="00D548B7">
              <w:rPr>
                <w:color w:val="000000"/>
              </w:rPr>
              <w:t>141</w:t>
            </w:r>
          </w:p>
        </w:tc>
        <w:tc>
          <w:tcPr>
            <w:tcW w:w="1017" w:type="dxa"/>
            <w:tcBorders>
              <w:top w:val="nil"/>
              <w:left w:val="nil"/>
              <w:bottom w:val="nil"/>
              <w:right w:val="nil"/>
            </w:tcBorders>
            <w:shd w:val="clear" w:color="auto" w:fill="auto"/>
            <w:noWrap/>
            <w:vAlign w:val="center"/>
            <w:hideMark/>
          </w:tcPr>
          <w:p w14:paraId="1C5974F5" w14:textId="77777777" w:rsidR="00D64922" w:rsidRPr="00D548B7" w:rsidRDefault="00D64922" w:rsidP="00D64922">
            <w:pPr>
              <w:spacing w:after="0"/>
              <w:jc w:val="right"/>
              <w:rPr>
                <w:color w:val="000000"/>
              </w:rPr>
            </w:pPr>
            <w:r w:rsidRPr="00D548B7">
              <w:rPr>
                <w:color w:val="000000"/>
              </w:rPr>
              <w:t>74</w:t>
            </w:r>
          </w:p>
        </w:tc>
        <w:tc>
          <w:tcPr>
            <w:tcW w:w="1018" w:type="dxa"/>
            <w:tcBorders>
              <w:top w:val="nil"/>
              <w:left w:val="nil"/>
              <w:bottom w:val="nil"/>
              <w:right w:val="nil"/>
            </w:tcBorders>
            <w:shd w:val="clear" w:color="auto" w:fill="auto"/>
            <w:noWrap/>
            <w:vAlign w:val="center"/>
            <w:hideMark/>
          </w:tcPr>
          <w:p w14:paraId="2EE8A303" w14:textId="77777777" w:rsidR="00D64922" w:rsidRPr="00D548B7" w:rsidRDefault="00D64922" w:rsidP="00D64922">
            <w:pPr>
              <w:spacing w:after="0"/>
              <w:jc w:val="right"/>
              <w:rPr>
                <w:color w:val="000000"/>
              </w:rPr>
            </w:pPr>
            <w:r w:rsidRPr="00D548B7">
              <w:rPr>
                <w:color w:val="000000"/>
              </w:rPr>
              <w:t>113</w:t>
            </w:r>
          </w:p>
        </w:tc>
        <w:tc>
          <w:tcPr>
            <w:tcW w:w="1018" w:type="dxa"/>
            <w:tcBorders>
              <w:top w:val="nil"/>
              <w:left w:val="nil"/>
              <w:bottom w:val="nil"/>
              <w:right w:val="nil"/>
            </w:tcBorders>
            <w:vAlign w:val="center"/>
          </w:tcPr>
          <w:p w14:paraId="2DC272EC" w14:textId="77777777" w:rsidR="00D64922" w:rsidRPr="00D548B7" w:rsidRDefault="00D64922" w:rsidP="00D64922">
            <w:pPr>
              <w:spacing w:after="0"/>
              <w:jc w:val="right"/>
              <w:rPr>
                <w:color w:val="000000"/>
              </w:rPr>
            </w:pPr>
            <w:r w:rsidRPr="00D548B7">
              <w:rPr>
                <w:color w:val="000000"/>
              </w:rPr>
              <w:t>99</w:t>
            </w:r>
          </w:p>
        </w:tc>
      </w:tr>
      <w:tr w:rsidR="00D64922" w:rsidRPr="007C104A" w14:paraId="30CE93C0" w14:textId="77777777" w:rsidTr="00D64922">
        <w:tc>
          <w:tcPr>
            <w:tcW w:w="3150" w:type="dxa"/>
            <w:tcBorders>
              <w:top w:val="nil"/>
              <w:left w:val="nil"/>
              <w:bottom w:val="nil"/>
              <w:right w:val="nil"/>
            </w:tcBorders>
            <w:shd w:val="clear" w:color="auto" w:fill="auto"/>
            <w:noWrap/>
            <w:vAlign w:val="center"/>
            <w:hideMark/>
          </w:tcPr>
          <w:p w14:paraId="2B16F390" w14:textId="77777777" w:rsidR="00D64922" w:rsidRPr="00583923" w:rsidRDefault="00D64922" w:rsidP="00D64922">
            <w:pPr>
              <w:spacing w:after="0"/>
              <w:rPr>
                <w:color w:val="000000"/>
              </w:rPr>
            </w:pPr>
            <w:r>
              <w:rPr>
                <w:color w:val="000000"/>
              </w:rPr>
              <w:t>Sablefish</w:t>
            </w:r>
          </w:p>
        </w:tc>
        <w:tc>
          <w:tcPr>
            <w:tcW w:w="1017" w:type="dxa"/>
            <w:tcBorders>
              <w:top w:val="nil"/>
              <w:left w:val="nil"/>
              <w:bottom w:val="nil"/>
              <w:right w:val="nil"/>
            </w:tcBorders>
            <w:shd w:val="clear" w:color="auto" w:fill="auto"/>
            <w:noWrap/>
            <w:vAlign w:val="center"/>
            <w:hideMark/>
          </w:tcPr>
          <w:p w14:paraId="2A8AA139" w14:textId="77777777" w:rsidR="00D64922" w:rsidRPr="00D548B7" w:rsidRDefault="00D64922" w:rsidP="00D64922">
            <w:pPr>
              <w:spacing w:after="0"/>
              <w:jc w:val="right"/>
              <w:rPr>
                <w:color w:val="000000"/>
              </w:rPr>
            </w:pPr>
            <w:r w:rsidRPr="00D548B7">
              <w:rPr>
                <w:color w:val="000000"/>
              </w:rPr>
              <w:t>39</w:t>
            </w:r>
          </w:p>
        </w:tc>
        <w:tc>
          <w:tcPr>
            <w:tcW w:w="1017" w:type="dxa"/>
            <w:tcBorders>
              <w:top w:val="nil"/>
              <w:left w:val="nil"/>
              <w:bottom w:val="nil"/>
              <w:right w:val="nil"/>
            </w:tcBorders>
            <w:shd w:val="clear" w:color="auto" w:fill="auto"/>
            <w:noWrap/>
            <w:vAlign w:val="center"/>
            <w:hideMark/>
          </w:tcPr>
          <w:p w14:paraId="2357CD3E" w14:textId="77777777" w:rsidR="00D64922" w:rsidRPr="00D548B7" w:rsidRDefault="00D64922" w:rsidP="00D64922">
            <w:pPr>
              <w:spacing w:after="0"/>
              <w:jc w:val="right"/>
              <w:rPr>
                <w:color w:val="000000"/>
              </w:rPr>
            </w:pPr>
            <w:r w:rsidRPr="00D548B7">
              <w:rPr>
                <w:color w:val="000000"/>
              </w:rPr>
              <w:t>50</w:t>
            </w:r>
          </w:p>
        </w:tc>
        <w:tc>
          <w:tcPr>
            <w:tcW w:w="1017" w:type="dxa"/>
            <w:tcBorders>
              <w:top w:val="nil"/>
              <w:left w:val="nil"/>
              <w:bottom w:val="nil"/>
              <w:right w:val="nil"/>
            </w:tcBorders>
            <w:shd w:val="clear" w:color="auto" w:fill="auto"/>
            <w:noWrap/>
            <w:vAlign w:val="center"/>
            <w:hideMark/>
          </w:tcPr>
          <w:p w14:paraId="7A698C93" w14:textId="77777777" w:rsidR="00D64922" w:rsidRPr="00D548B7" w:rsidRDefault="00D64922" w:rsidP="00D64922">
            <w:pPr>
              <w:spacing w:after="0"/>
              <w:jc w:val="right"/>
              <w:rPr>
                <w:color w:val="000000"/>
              </w:rPr>
            </w:pPr>
            <w:r w:rsidRPr="00D548B7">
              <w:rPr>
                <w:color w:val="000000"/>
              </w:rPr>
              <w:t>43</w:t>
            </w:r>
          </w:p>
        </w:tc>
        <w:tc>
          <w:tcPr>
            <w:tcW w:w="1017" w:type="dxa"/>
            <w:tcBorders>
              <w:top w:val="nil"/>
              <w:left w:val="nil"/>
              <w:bottom w:val="nil"/>
              <w:right w:val="nil"/>
            </w:tcBorders>
            <w:shd w:val="clear" w:color="auto" w:fill="auto"/>
            <w:noWrap/>
            <w:vAlign w:val="center"/>
            <w:hideMark/>
          </w:tcPr>
          <w:p w14:paraId="3E42E76D" w14:textId="77777777" w:rsidR="00D64922" w:rsidRPr="00D548B7" w:rsidRDefault="00D64922" w:rsidP="00D64922">
            <w:pPr>
              <w:spacing w:after="0"/>
              <w:jc w:val="right"/>
              <w:rPr>
                <w:color w:val="000000"/>
              </w:rPr>
            </w:pPr>
            <w:r w:rsidRPr="00D548B7">
              <w:rPr>
                <w:color w:val="000000"/>
              </w:rPr>
              <w:t>56</w:t>
            </w:r>
          </w:p>
        </w:tc>
        <w:tc>
          <w:tcPr>
            <w:tcW w:w="1018" w:type="dxa"/>
            <w:tcBorders>
              <w:top w:val="nil"/>
              <w:left w:val="nil"/>
              <w:bottom w:val="nil"/>
              <w:right w:val="nil"/>
            </w:tcBorders>
            <w:shd w:val="clear" w:color="auto" w:fill="auto"/>
            <w:noWrap/>
            <w:vAlign w:val="center"/>
            <w:hideMark/>
          </w:tcPr>
          <w:p w14:paraId="27B51C89" w14:textId="77777777" w:rsidR="00D64922" w:rsidRPr="00D548B7" w:rsidRDefault="00D64922" w:rsidP="00D64922">
            <w:pPr>
              <w:spacing w:after="0"/>
              <w:jc w:val="right"/>
              <w:rPr>
                <w:color w:val="000000"/>
              </w:rPr>
            </w:pPr>
            <w:r w:rsidRPr="00D548B7">
              <w:rPr>
                <w:color w:val="000000"/>
              </w:rPr>
              <w:t>23</w:t>
            </w:r>
          </w:p>
        </w:tc>
        <w:tc>
          <w:tcPr>
            <w:tcW w:w="1018" w:type="dxa"/>
            <w:tcBorders>
              <w:top w:val="nil"/>
              <w:left w:val="nil"/>
              <w:bottom w:val="nil"/>
              <w:right w:val="nil"/>
            </w:tcBorders>
            <w:vAlign w:val="center"/>
          </w:tcPr>
          <w:p w14:paraId="6A1488BC" w14:textId="77777777" w:rsidR="00D64922" w:rsidRPr="00D548B7" w:rsidRDefault="00D64922" w:rsidP="00D64922">
            <w:pPr>
              <w:spacing w:after="0"/>
              <w:jc w:val="right"/>
              <w:rPr>
                <w:color w:val="000000"/>
              </w:rPr>
            </w:pPr>
            <w:r w:rsidRPr="00D548B7">
              <w:rPr>
                <w:color w:val="000000"/>
              </w:rPr>
              <w:t>42</w:t>
            </w:r>
          </w:p>
        </w:tc>
      </w:tr>
      <w:tr w:rsidR="00D64922" w:rsidRPr="007C104A" w14:paraId="53C69C4E" w14:textId="77777777" w:rsidTr="00D64922">
        <w:tc>
          <w:tcPr>
            <w:tcW w:w="3150" w:type="dxa"/>
            <w:tcBorders>
              <w:top w:val="nil"/>
              <w:left w:val="nil"/>
              <w:bottom w:val="nil"/>
              <w:right w:val="nil"/>
            </w:tcBorders>
            <w:shd w:val="clear" w:color="auto" w:fill="auto"/>
            <w:noWrap/>
            <w:vAlign w:val="center"/>
            <w:hideMark/>
          </w:tcPr>
          <w:p w14:paraId="00070578" w14:textId="77777777" w:rsidR="00D64922" w:rsidRPr="00583923" w:rsidRDefault="00D64922" w:rsidP="00D64922">
            <w:pPr>
              <w:spacing w:after="0"/>
              <w:rPr>
                <w:color w:val="000000"/>
              </w:rPr>
            </w:pPr>
            <w:r>
              <w:rPr>
                <w:color w:val="000000"/>
              </w:rPr>
              <w:t>Rex Sole - GOA</w:t>
            </w:r>
          </w:p>
        </w:tc>
        <w:tc>
          <w:tcPr>
            <w:tcW w:w="1017" w:type="dxa"/>
            <w:tcBorders>
              <w:top w:val="nil"/>
              <w:left w:val="nil"/>
              <w:bottom w:val="nil"/>
              <w:right w:val="nil"/>
            </w:tcBorders>
            <w:shd w:val="clear" w:color="auto" w:fill="auto"/>
            <w:noWrap/>
            <w:vAlign w:val="center"/>
            <w:hideMark/>
          </w:tcPr>
          <w:p w14:paraId="28698278" w14:textId="77777777" w:rsidR="00D64922" w:rsidRPr="00D548B7" w:rsidRDefault="00D64922" w:rsidP="00D64922">
            <w:pPr>
              <w:spacing w:after="0"/>
              <w:jc w:val="right"/>
              <w:rPr>
                <w:color w:val="000000"/>
              </w:rPr>
            </w:pPr>
            <w:r w:rsidRPr="00D548B7">
              <w:rPr>
                <w:color w:val="000000"/>
              </w:rPr>
              <w:t>76</w:t>
            </w:r>
          </w:p>
        </w:tc>
        <w:tc>
          <w:tcPr>
            <w:tcW w:w="1017" w:type="dxa"/>
            <w:tcBorders>
              <w:top w:val="nil"/>
              <w:left w:val="nil"/>
              <w:bottom w:val="nil"/>
              <w:right w:val="nil"/>
            </w:tcBorders>
            <w:shd w:val="clear" w:color="auto" w:fill="auto"/>
            <w:noWrap/>
            <w:vAlign w:val="center"/>
            <w:hideMark/>
          </w:tcPr>
          <w:p w14:paraId="72BF0012" w14:textId="77777777" w:rsidR="00D64922" w:rsidRPr="00D548B7" w:rsidRDefault="00D64922" w:rsidP="00D64922">
            <w:pPr>
              <w:spacing w:after="0"/>
              <w:jc w:val="right"/>
              <w:rPr>
                <w:color w:val="000000"/>
              </w:rPr>
            </w:pPr>
            <w:r w:rsidRPr="00D548B7">
              <w:rPr>
                <w:color w:val="000000"/>
              </w:rPr>
              <w:t>83</w:t>
            </w:r>
          </w:p>
        </w:tc>
        <w:tc>
          <w:tcPr>
            <w:tcW w:w="1017" w:type="dxa"/>
            <w:tcBorders>
              <w:top w:val="nil"/>
              <w:left w:val="nil"/>
              <w:bottom w:val="nil"/>
              <w:right w:val="nil"/>
            </w:tcBorders>
            <w:shd w:val="clear" w:color="auto" w:fill="auto"/>
            <w:noWrap/>
            <w:vAlign w:val="center"/>
            <w:hideMark/>
          </w:tcPr>
          <w:p w14:paraId="2472AF26" w14:textId="77777777" w:rsidR="00D64922" w:rsidRPr="00D548B7" w:rsidRDefault="00D64922" w:rsidP="00D64922">
            <w:pPr>
              <w:spacing w:after="0"/>
              <w:jc w:val="right"/>
              <w:rPr>
                <w:color w:val="000000"/>
              </w:rPr>
            </w:pPr>
            <w:r w:rsidRPr="00D548B7">
              <w:rPr>
                <w:color w:val="000000"/>
              </w:rPr>
              <w:t>14</w:t>
            </w:r>
          </w:p>
        </w:tc>
        <w:tc>
          <w:tcPr>
            <w:tcW w:w="1017" w:type="dxa"/>
            <w:tcBorders>
              <w:top w:val="nil"/>
              <w:left w:val="nil"/>
              <w:bottom w:val="nil"/>
              <w:right w:val="nil"/>
            </w:tcBorders>
            <w:shd w:val="clear" w:color="auto" w:fill="auto"/>
            <w:noWrap/>
            <w:vAlign w:val="center"/>
            <w:hideMark/>
          </w:tcPr>
          <w:p w14:paraId="5EB5FAFA" w14:textId="77777777" w:rsidR="00D64922" w:rsidRPr="00D548B7" w:rsidRDefault="00D64922" w:rsidP="00D64922">
            <w:pPr>
              <w:spacing w:after="0"/>
              <w:jc w:val="right"/>
              <w:rPr>
                <w:color w:val="000000"/>
              </w:rPr>
            </w:pPr>
            <w:r w:rsidRPr="00D548B7">
              <w:rPr>
                <w:color w:val="000000"/>
              </w:rPr>
              <w:t>0</w:t>
            </w:r>
          </w:p>
        </w:tc>
        <w:tc>
          <w:tcPr>
            <w:tcW w:w="1018" w:type="dxa"/>
            <w:tcBorders>
              <w:top w:val="nil"/>
              <w:left w:val="nil"/>
              <w:bottom w:val="nil"/>
              <w:right w:val="nil"/>
            </w:tcBorders>
            <w:shd w:val="clear" w:color="auto" w:fill="auto"/>
            <w:noWrap/>
            <w:vAlign w:val="center"/>
            <w:hideMark/>
          </w:tcPr>
          <w:p w14:paraId="066A2F2D" w14:textId="77777777" w:rsidR="00D64922" w:rsidRPr="00D548B7" w:rsidRDefault="00D64922" w:rsidP="00D64922">
            <w:pPr>
              <w:spacing w:after="0"/>
              <w:jc w:val="right"/>
              <w:rPr>
                <w:color w:val="000000"/>
              </w:rPr>
            </w:pPr>
            <w:r w:rsidRPr="00D548B7">
              <w:rPr>
                <w:color w:val="000000"/>
              </w:rPr>
              <w:t>22</w:t>
            </w:r>
          </w:p>
        </w:tc>
        <w:tc>
          <w:tcPr>
            <w:tcW w:w="1018" w:type="dxa"/>
            <w:tcBorders>
              <w:top w:val="nil"/>
              <w:left w:val="nil"/>
              <w:bottom w:val="nil"/>
              <w:right w:val="nil"/>
            </w:tcBorders>
            <w:vAlign w:val="center"/>
          </w:tcPr>
          <w:p w14:paraId="32A08978" w14:textId="77777777" w:rsidR="00D64922" w:rsidRPr="00D548B7" w:rsidRDefault="00D64922" w:rsidP="00D64922">
            <w:pPr>
              <w:spacing w:after="0"/>
              <w:jc w:val="right"/>
              <w:rPr>
                <w:color w:val="000000"/>
              </w:rPr>
            </w:pPr>
            <w:r w:rsidRPr="00D548B7">
              <w:rPr>
                <w:color w:val="000000"/>
              </w:rPr>
              <w:t>39</w:t>
            </w:r>
          </w:p>
        </w:tc>
      </w:tr>
      <w:tr w:rsidR="00D64922" w:rsidRPr="007C104A" w14:paraId="34A3A957" w14:textId="77777777" w:rsidTr="00D64922">
        <w:tc>
          <w:tcPr>
            <w:tcW w:w="3150" w:type="dxa"/>
            <w:tcBorders>
              <w:top w:val="nil"/>
              <w:left w:val="nil"/>
              <w:bottom w:val="nil"/>
              <w:right w:val="nil"/>
            </w:tcBorders>
            <w:shd w:val="clear" w:color="auto" w:fill="auto"/>
            <w:noWrap/>
            <w:vAlign w:val="center"/>
            <w:hideMark/>
          </w:tcPr>
          <w:p w14:paraId="056742C4" w14:textId="77777777" w:rsidR="00D64922" w:rsidRPr="00583923" w:rsidRDefault="00D64922" w:rsidP="00D64922">
            <w:pPr>
              <w:spacing w:after="0"/>
              <w:rPr>
                <w:color w:val="000000"/>
              </w:rPr>
            </w:pPr>
            <w:r>
              <w:rPr>
                <w:color w:val="000000"/>
              </w:rPr>
              <w:t>Flathead Sole</w:t>
            </w:r>
          </w:p>
        </w:tc>
        <w:tc>
          <w:tcPr>
            <w:tcW w:w="1017" w:type="dxa"/>
            <w:tcBorders>
              <w:top w:val="nil"/>
              <w:left w:val="nil"/>
              <w:bottom w:val="nil"/>
              <w:right w:val="nil"/>
            </w:tcBorders>
            <w:shd w:val="clear" w:color="auto" w:fill="auto"/>
            <w:noWrap/>
            <w:vAlign w:val="center"/>
            <w:hideMark/>
          </w:tcPr>
          <w:p w14:paraId="6579184A" w14:textId="77777777" w:rsidR="00D64922" w:rsidRPr="00D548B7" w:rsidRDefault="00D64922" w:rsidP="00D64922">
            <w:pPr>
              <w:spacing w:after="0"/>
              <w:jc w:val="right"/>
              <w:rPr>
                <w:color w:val="000000"/>
              </w:rPr>
            </w:pPr>
            <w:r w:rsidRPr="00D548B7">
              <w:rPr>
                <w:color w:val="000000"/>
              </w:rPr>
              <w:t>2</w:t>
            </w:r>
          </w:p>
        </w:tc>
        <w:tc>
          <w:tcPr>
            <w:tcW w:w="1017" w:type="dxa"/>
            <w:tcBorders>
              <w:top w:val="nil"/>
              <w:left w:val="nil"/>
              <w:bottom w:val="nil"/>
              <w:right w:val="nil"/>
            </w:tcBorders>
            <w:shd w:val="clear" w:color="auto" w:fill="auto"/>
            <w:noWrap/>
            <w:vAlign w:val="center"/>
            <w:hideMark/>
          </w:tcPr>
          <w:p w14:paraId="71A5CCD6" w14:textId="77777777" w:rsidR="00D64922" w:rsidRPr="00D548B7" w:rsidRDefault="00D64922" w:rsidP="00D64922">
            <w:pPr>
              <w:spacing w:after="0"/>
              <w:jc w:val="right"/>
              <w:rPr>
                <w:color w:val="000000"/>
              </w:rPr>
            </w:pPr>
            <w:r w:rsidRPr="00D548B7">
              <w:rPr>
                <w:color w:val="000000"/>
              </w:rPr>
              <w:t>18</w:t>
            </w:r>
          </w:p>
        </w:tc>
        <w:tc>
          <w:tcPr>
            <w:tcW w:w="1017" w:type="dxa"/>
            <w:tcBorders>
              <w:top w:val="nil"/>
              <w:left w:val="nil"/>
              <w:bottom w:val="nil"/>
              <w:right w:val="nil"/>
            </w:tcBorders>
            <w:shd w:val="clear" w:color="auto" w:fill="auto"/>
            <w:noWrap/>
            <w:vAlign w:val="center"/>
            <w:hideMark/>
          </w:tcPr>
          <w:p w14:paraId="00B0148C" w14:textId="77777777" w:rsidR="00D64922" w:rsidRPr="00D548B7" w:rsidRDefault="00D64922" w:rsidP="00D64922">
            <w:pPr>
              <w:spacing w:after="0"/>
              <w:jc w:val="right"/>
              <w:rPr>
                <w:color w:val="000000"/>
              </w:rPr>
            </w:pPr>
            <w:r w:rsidRPr="00D548B7">
              <w:rPr>
                <w:color w:val="000000"/>
              </w:rPr>
              <w:t>0</w:t>
            </w:r>
          </w:p>
        </w:tc>
        <w:tc>
          <w:tcPr>
            <w:tcW w:w="1017" w:type="dxa"/>
            <w:tcBorders>
              <w:top w:val="nil"/>
              <w:left w:val="nil"/>
              <w:bottom w:val="nil"/>
              <w:right w:val="nil"/>
            </w:tcBorders>
            <w:shd w:val="clear" w:color="auto" w:fill="auto"/>
            <w:noWrap/>
            <w:vAlign w:val="center"/>
            <w:hideMark/>
          </w:tcPr>
          <w:p w14:paraId="7E10FA6D" w14:textId="77777777" w:rsidR="00D64922" w:rsidRPr="00D548B7" w:rsidRDefault="00D64922" w:rsidP="00D64922">
            <w:pPr>
              <w:spacing w:after="0"/>
              <w:jc w:val="right"/>
              <w:rPr>
                <w:color w:val="000000"/>
              </w:rPr>
            </w:pPr>
            <w:r w:rsidRPr="00D548B7">
              <w:rPr>
                <w:color w:val="000000"/>
              </w:rPr>
              <w:t>3</w:t>
            </w:r>
          </w:p>
        </w:tc>
        <w:tc>
          <w:tcPr>
            <w:tcW w:w="1018" w:type="dxa"/>
            <w:tcBorders>
              <w:top w:val="nil"/>
              <w:left w:val="nil"/>
              <w:bottom w:val="nil"/>
              <w:right w:val="nil"/>
            </w:tcBorders>
            <w:shd w:val="clear" w:color="auto" w:fill="auto"/>
            <w:noWrap/>
            <w:vAlign w:val="center"/>
            <w:hideMark/>
          </w:tcPr>
          <w:p w14:paraId="6C6410F2" w14:textId="77777777" w:rsidR="00D64922" w:rsidRPr="00D548B7" w:rsidRDefault="00D64922" w:rsidP="00D64922">
            <w:pPr>
              <w:spacing w:after="0"/>
              <w:jc w:val="right"/>
              <w:rPr>
                <w:color w:val="000000"/>
              </w:rPr>
            </w:pPr>
            <w:r w:rsidRPr="00D548B7">
              <w:rPr>
                <w:color w:val="000000"/>
              </w:rPr>
              <w:t>0</w:t>
            </w:r>
          </w:p>
        </w:tc>
        <w:tc>
          <w:tcPr>
            <w:tcW w:w="1018" w:type="dxa"/>
            <w:tcBorders>
              <w:top w:val="nil"/>
              <w:left w:val="nil"/>
              <w:bottom w:val="nil"/>
              <w:right w:val="nil"/>
            </w:tcBorders>
            <w:vAlign w:val="center"/>
          </w:tcPr>
          <w:p w14:paraId="55EB0820" w14:textId="77777777" w:rsidR="00D64922" w:rsidRPr="00D548B7" w:rsidRDefault="00D64922" w:rsidP="00D64922">
            <w:pPr>
              <w:spacing w:after="0"/>
              <w:jc w:val="right"/>
              <w:rPr>
                <w:color w:val="000000"/>
              </w:rPr>
            </w:pPr>
            <w:r w:rsidRPr="00D548B7">
              <w:rPr>
                <w:color w:val="000000"/>
              </w:rPr>
              <w:t>5</w:t>
            </w:r>
          </w:p>
        </w:tc>
      </w:tr>
      <w:tr w:rsidR="00D64922" w:rsidRPr="007C104A" w14:paraId="06A0110F" w14:textId="77777777" w:rsidTr="00D64922">
        <w:tc>
          <w:tcPr>
            <w:tcW w:w="3150" w:type="dxa"/>
            <w:tcBorders>
              <w:top w:val="nil"/>
              <w:left w:val="nil"/>
              <w:bottom w:val="single" w:sz="4" w:space="0" w:color="auto"/>
              <w:right w:val="nil"/>
            </w:tcBorders>
            <w:shd w:val="clear" w:color="auto" w:fill="auto"/>
            <w:noWrap/>
            <w:vAlign w:val="center"/>
            <w:hideMark/>
          </w:tcPr>
          <w:p w14:paraId="05A42FCC" w14:textId="77777777" w:rsidR="00D64922" w:rsidRPr="00583923" w:rsidRDefault="00D64922" w:rsidP="00D64922">
            <w:pPr>
              <w:spacing w:after="0"/>
              <w:rPr>
                <w:color w:val="000000"/>
              </w:rPr>
            </w:pPr>
            <w:r>
              <w:rPr>
                <w:color w:val="000000"/>
              </w:rPr>
              <w:t>Atka Mackerel</w:t>
            </w:r>
          </w:p>
        </w:tc>
        <w:tc>
          <w:tcPr>
            <w:tcW w:w="1017" w:type="dxa"/>
            <w:tcBorders>
              <w:top w:val="nil"/>
              <w:left w:val="nil"/>
              <w:bottom w:val="single" w:sz="4" w:space="0" w:color="auto"/>
              <w:right w:val="nil"/>
            </w:tcBorders>
            <w:shd w:val="clear" w:color="auto" w:fill="auto"/>
            <w:noWrap/>
            <w:vAlign w:val="center"/>
            <w:hideMark/>
          </w:tcPr>
          <w:p w14:paraId="06CA59A3" w14:textId="77777777" w:rsidR="00D64922" w:rsidRPr="00D548B7" w:rsidRDefault="00D64922" w:rsidP="00D64922">
            <w:pPr>
              <w:spacing w:after="0"/>
              <w:jc w:val="right"/>
              <w:rPr>
                <w:color w:val="000000"/>
              </w:rPr>
            </w:pPr>
            <w:r w:rsidRPr="00D548B7">
              <w:rPr>
                <w:color w:val="000000"/>
              </w:rPr>
              <w:t>2</w:t>
            </w:r>
          </w:p>
        </w:tc>
        <w:tc>
          <w:tcPr>
            <w:tcW w:w="1017" w:type="dxa"/>
            <w:tcBorders>
              <w:top w:val="nil"/>
              <w:left w:val="nil"/>
              <w:bottom w:val="single" w:sz="4" w:space="0" w:color="auto"/>
              <w:right w:val="nil"/>
            </w:tcBorders>
            <w:shd w:val="clear" w:color="auto" w:fill="auto"/>
            <w:noWrap/>
            <w:vAlign w:val="center"/>
            <w:hideMark/>
          </w:tcPr>
          <w:p w14:paraId="1BDD825B" w14:textId="77777777" w:rsidR="00D64922" w:rsidRPr="00D548B7" w:rsidRDefault="00D64922" w:rsidP="00D64922">
            <w:pPr>
              <w:spacing w:after="0"/>
              <w:jc w:val="right"/>
              <w:rPr>
                <w:color w:val="000000"/>
              </w:rPr>
            </w:pPr>
            <w:r w:rsidRPr="00D548B7">
              <w:rPr>
                <w:color w:val="000000"/>
              </w:rPr>
              <w:t>0</w:t>
            </w:r>
          </w:p>
        </w:tc>
        <w:tc>
          <w:tcPr>
            <w:tcW w:w="1017" w:type="dxa"/>
            <w:tcBorders>
              <w:top w:val="nil"/>
              <w:left w:val="nil"/>
              <w:bottom w:val="single" w:sz="4" w:space="0" w:color="auto"/>
              <w:right w:val="nil"/>
            </w:tcBorders>
            <w:shd w:val="clear" w:color="auto" w:fill="auto"/>
            <w:noWrap/>
            <w:vAlign w:val="center"/>
            <w:hideMark/>
          </w:tcPr>
          <w:p w14:paraId="1BDEA31E" w14:textId="77777777" w:rsidR="00D64922" w:rsidRPr="00D548B7" w:rsidRDefault="00D64922" w:rsidP="00D64922">
            <w:pPr>
              <w:spacing w:after="0"/>
              <w:jc w:val="right"/>
              <w:rPr>
                <w:color w:val="000000"/>
              </w:rPr>
            </w:pPr>
            <w:r w:rsidRPr="00D548B7">
              <w:rPr>
                <w:color w:val="000000"/>
              </w:rPr>
              <w:t>0</w:t>
            </w:r>
          </w:p>
        </w:tc>
        <w:tc>
          <w:tcPr>
            <w:tcW w:w="1017" w:type="dxa"/>
            <w:tcBorders>
              <w:top w:val="nil"/>
              <w:left w:val="nil"/>
              <w:bottom w:val="single" w:sz="4" w:space="0" w:color="auto"/>
              <w:right w:val="nil"/>
            </w:tcBorders>
            <w:shd w:val="clear" w:color="auto" w:fill="auto"/>
            <w:noWrap/>
            <w:vAlign w:val="center"/>
            <w:hideMark/>
          </w:tcPr>
          <w:p w14:paraId="4724895E" w14:textId="77777777" w:rsidR="00D64922" w:rsidRPr="00D548B7" w:rsidRDefault="00D64922" w:rsidP="00D64922">
            <w:pPr>
              <w:spacing w:after="0"/>
              <w:jc w:val="right"/>
              <w:rPr>
                <w:color w:val="000000"/>
              </w:rPr>
            </w:pPr>
            <w:r w:rsidRPr="00D548B7">
              <w:rPr>
                <w:color w:val="000000"/>
              </w:rPr>
              <w:t>0</w:t>
            </w:r>
          </w:p>
        </w:tc>
        <w:tc>
          <w:tcPr>
            <w:tcW w:w="1018" w:type="dxa"/>
            <w:tcBorders>
              <w:top w:val="nil"/>
              <w:left w:val="nil"/>
              <w:bottom w:val="single" w:sz="4" w:space="0" w:color="auto"/>
              <w:right w:val="nil"/>
            </w:tcBorders>
            <w:shd w:val="clear" w:color="auto" w:fill="auto"/>
            <w:noWrap/>
            <w:vAlign w:val="center"/>
            <w:hideMark/>
          </w:tcPr>
          <w:p w14:paraId="5FB6C253" w14:textId="77777777" w:rsidR="00D64922" w:rsidRPr="00D548B7" w:rsidRDefault="00D64922" w:rsidP="00D64922">
            <w:pPr>
              <w:spacing w:after="0"/>
              <w:jc w:val="right"/>
              <w:rPr>
                <w:color w:val="000000"/>
              </w:rPr>
            </w:pPr>
            <w:r w:rsidRPr="00D548B7">
              <w:rPr>
                <w:color w:val="000000"/>
              </w:rPr>
              <w:t>0</w:t>
            </w:r>
          </w:p>
        </w:tc>
        <w:tc>
          <w:tcPr>
            <w:tcW w:w="1018" w:type="dxa"/>
            <w:tcBorders>
              <w:top w:val="nil"/>
              <w:left w:val="nil"/>
              <w:bottom w:val="single" w:sz="4" w:space="0" w:color="auto"/>
              <w:right w:val="nil"/>
            </w:tcBorders>
            <w:vAlign w:val="center"/>
          </w:tcPr>
          <w:p w14:paraId="0149C891" w14:textId="77777777" w:rsidR="00D64922" w:rsidRPr="00D548B7" w:rsidRDefault="00D64922" w:rsidP="00D64922">
            <w:pPr>
              <w:spacing w:after="0"/>
              <w:jc w:val="right"/>
              <w:rPr>
                <w:color w:val="000000"/>
              </w:rPr>
            </w:pPr>
            <w:r w:rsidRPr="00D548B7">
              <w:rPr>
                <w:color w:val="000000"/>
              </w:rPr>
              <w:t>0</w:t>
            </w:r>
          </w:p>
        </w:tc>
      </w:tr>
      <w:tr w:rsidR="00D64922" w:rsidRPr="007C104A" w14:paraId="6B2B714E" w14:textId="77777777" w:rsidTr="00D64922">
        <w:tc>
          <w:tcPr>
            <w:tcW w:w="3150" w:type="dxa"/>
            <w:tcBorders>
              <w:top w:val="single" w:sz="4" w:space="0" w:color="auto"/>
              <w:left w:val="nil"/>
              <w:bottom w:val="single" w:sz="4" w:space="0" w:color="auto"/>
              <w:right w:val="nil"/>
            </w:tcBorders>
            <w:shd w:val="clear" w:color="auto" w:fill="auto"/>
            <w:noWrap/>
            <w:vAlign w:val="center"/>
            <w:hideMark/>
          </w:tcPr>
          <w:p w14:paraId="45BB30A3" w14:textId="77777777" w:rsidR="00D64922" w:rsidRPr="00B4208A" w:rsidRDefault="00D64922" w:rsidP="00D64922">
            <w:pPr>
              <w:spacing w:after="0"/>
              <w:rPr>
                <w:color w:val="000000"/>
              </w:rPr>
            </w:pPr>
            <w:r>
              <w:rPr>
                <w:color w:val="000000"/>
              </w:rPr>
              <w:t>Grant Total</w:t>
            </w:r>
          </w:p>
        </w:tc>
        <w:tc>
          <w:tcPr>
            <w:tcW w:w="1017" w:type="dxa"/>
            <w:tcBorders>
              <w:top w:val="single" w:sz="4" w:space="0" w:color="auto"/>
              <w:left w:val="nil"/>
              <w:bottom w:val="single" w:sz="4" w:space="0" w:color="auto"/>
              <w:right w:val="nil"/>
            </w:tcBorders>
            <w:shd w:val="clear" w:color="auto" w:fill="auto"/>
            <w:noWrap/>
            <w:vAlign w:val="center"/>
            <w:hideMark/>
          </w:tcPr>
          <w:p w14:paraId="3945A76D" w14:textId="77777777" w:rsidR="00D64922" w:rsidRPr="00D548B7" w:rsidRDefault="00D64922" w:rsidP="00D64922">
            <w:pPr>
              <w:spacing w:after="0"/>
              <w:jc w:val="right"/>
              <w:rPr>
                <w:color w:val="000000"/>
              </w:rPr>
            </w:pPr>
            <w:r w:rsidRPr="00D548B7">
              <w:rPr>
                <w:color w:val="000000"/>
              </w:rPr>
              <w:t>14,793</w:t>
            </w:r>
          </w:p>
        </w:tc>
        <w:tc>
          <w:tcPr>
            <w:tcW w:w="1017" w:type="dxa"/>
            <w:tcBorders>
              <w:top w:val="single" w:sz="4" w:space="0" w:color="auto"/>
              <w:left w:val="nil"/>
              <w:bottom w:val="single" w:sz="4" w:space="0" w:color="auto"/>
              <w:right w:val="nil"/>
            </w:tcBorders>
            <w:shd w:val="clear" w:color="auto" w:fill="auto"/>
            <w:noWrap/>
            <w:vAlign w:val="center"/>
            <w:hideMark/>
          </w:tcPr>
          <w:p w14:paraId="4034E2C1" w14:textId="77777777" w:rsidR="00D64922" w:rsidRPr="00D548B7" w:rsidRDefault="00D64922" w:rsidP="00D64922">
            <w:pPr>
              <w:spacing w:after="0"/>
              <w:jc w:val="right"/>
              <w:rPr>
                <w:color w:val="000000"/>
              </w:rPr>
            </w:pPr>
            <w:r w:rsidRPr="00D548B7">
              <w:rPr>
                <w:color w:val="000000"/>
              </w:rPr>
              <w:t>15,405</w:t>
            </w:r>
          </w:p>
        </w:tc>
        <w:tc>
          <w:tcPr>
            <w:tcW w:w="1017" w:type="dxa"/>
            <w:tcBorders>
              <w:top w:val="single" w:sz="4" w:space="0" w:color="auto"/>
              <w:left w:val="nil"/>
              <w:bottom w:val="single" w:sz="4" w:space="0" w:color="auto"/>
              <w:right w:val="nil"/>
            </w:tcBorders>
            <w:shd w:val="clear" w:color="auto" w:fill="auto"/>
            <w:noWrap/>
            <w:vAlign w:val="center"/>
            <w:hideMark/>
          </w:tcPr>
          <w:p w14:paraId="47EBDE01" w14:textId="77777777" w:rsidR="00D64922" w:rsidRPr="00D548B7" w:rsidRDefault="00D64922" w:rsidP="00D64922">
            <w:pPr>
              <w:spacing w:after="0"/>
              <w:jc w:val="right"/>
              <w:rPr>
                <w:color w:val="000000"/>
              </w:rPr>
            </w:pPr>
            <w:r w:rsidRPr="00D548B7">
              <w:rPr>
                <w:color w:val="000000"/>
              </w:rPr>
              <w:t>6,327</w:t>
            </w:r>
          </w:p>
        </w:tc>
        <w:tc>
          <w:tcPr>
            <w:tcW w:w="1017" w:type="dxa"/>
            <w:tcBorders>
              <w:top w:val="single" w:sz="4" w:space="0" w:color="auto"/>
              <w:left w:val="nil"/>
              <w:bottom w:val="single" w:sz="4" w:space="0" w:color="auto"/>
              <w:right w:val="nil"/>
            </w:tcBorders>
            <w:shd w:val="clear" w:color="auto" w:fill="auto"/>
            <w:noWrap/>
            <w:vAlign w:val="center"/>
            <w:hideMark/>
          </w:tcPr>
          <w:p w14:paraId="3EB0A8AD" w14:textId="77777777" w:rsidR="00D64922" w:rsidRPr="00D548B7" w:rsidRDefault="00D64922" w:rsidP="00D64922">
            <w:pPr>
              <w:spacing w:after="0"/>
              <w:jc w:val="right"/>
              <w:rPr>
                <w:color w:val="000000"/>
              </w:rPr>
            </w:pPr>
            <w:r w:rsidRPr="00D548B7">
              <w:rPr>
                <w:color w:val="000000"/>
              </w:rPr>
              <w:t>18,852</w:t>
            </w:r>
          </w:p>
        </w:tc>
        <w:tc>
          <w:tcPr>
            <w:tcW w:w="1018" w:type="dxa"/>
            <w:tcBorders>
              <w:top w:val="single" w:sz="4" w:space="0" w:color="auto"/>
              <w:left w:val="nil"/>
              <w:bottom w:val="single" w:sz="4" w:space="0" w:color="auto"/>
              <w:right w:val="nil"/>
            </w:tcBorders>
            <w:shd w:val="clear" w:color="auto" w:fill="auto"/>
            <w:noWrap/>
            <w:vAlign w:val="center"/>
            <w:hideMark/>
          </w:tcPr>
          <w:p w14:paraId="1A43C64C" w14:textId="77777777" w:rsidR="00D64922" w:rsidRPr="00D548B7" w:rsidRDefault="00D64922" w:rsidP="00D64922">
            <w:pPr>
              <w:spacing w:after="0"/>
              <w:jc w:val="right"/>
              <w:rPr>
                <w:color w:val="000000"/>
              </w:rPr>
            </w:pPr>
            <w:r w:rsidRPr="00D548B7">
              <w:rPr>
                <w:color w:val="000000"/>
              </w:rPr>
              <w:t>22,804</w:t>
            </w:r>
          </w:p>
        </w:tc>
        <w:tc>
          <w:tcPr>
            <w:tcW w:w="1018" w:type="dxa"/>
            <w:tcBorders>
              <w:top w:val="single" w:sz="4" w:space="0" w:color="auto"/>
              <w:left w:val="nil"/>
              <w:bottom w:val="single" w:sz="4" w:space="0" w:color="auto"/>
              <w:right w:val="nil"/>
            </w:tcBorders>
            <w:vAlign w:val="center"/>
          </w:tcPr>
          <w:p w14:paraId="351B1618" w14:textId="77777777" w:rsidR="00D64922" w:rsidRPr="00D548B7" w:rsidRDefault="00D64922" w:rsidP="00D64922">
            <w:pPr>
              <w:spacing w:after="0"/>
              <w:jc w:val="right"/>
              <w:rPr>
                <w:color w:val="000000"/>
              </w:rPr>
            </w:pPr>
            <w:r w:rsidRPr="00D548B7">
              <w:rPr>
                <w:color w:val="000000"/>
              </w:rPr>
              <w:t>16,505</w:t>
            </w:r>
          </w:p>
        </w:tc>
      </w:tr>
      <w:tr w:rsidR="00D64922" w:rsidRPr="007C104A" w14:paraId="30AC13A6" w14:textId="77777777" w:rsidTr="00D64922">
        <w:tc>
          <w:tcPr>
            <w:tcW w:w="3150" w:type="dxa"/>
            <w:tcBorders>
              <w:top w:val="nil"/>
              <w:left w:val="nil"/>
              <w:bottom w:val="single" w:sz="4" w:space="0" w:color="auto"/>
              <w:right w:val="nil"/>
            </w:tcBorders>
            <w:shd w:val="clear" w:color="auto" w:fill="auto"/>
            <w:noWrap/>
            <w:vAlign w:val="center"/>
            <w:hideMark/>
          </w:tcPr>
          <w:p w14:paraId="7CA6AE53" w14:textId="77777777" w:rsidR="00D64922" w:rsidRPr="00B4208A" w:rsidRDefault="00D64922" w:rsidP="00D64922">
            <w:pPr>
              <w:spacing w:after="0"/>
              <w:rPr>
                <w:color w:val="000000"/>
              </w:rPr>
            </w:pPr>
            <w:r>
              <w:rPr>
                <w:color w:val="000000"/>
              </w:rPr>
              <w:t>Non-Pacific cod trip target total</w:t>
            </w:r>
          </w:p>
        </w:tc>
        <w:tc>
          <w:tcPr>
            <w:tcW w:w="1017" w:type="dxa"/>
            <w:tcBorders>
              <w:top w:val="nil"/>
              <w:left w:val="nil"/>
              <w:bottom w:val="single" w:sz="4" w:space="0" w:color="auto"/>
              <w:right w:val="nil"/>
            </w:tcBorders>
            <w:shd w:val="clear" w:color="auto" w:fill="auto"/>
            <w:noWrap/>
            <w:vAlign w:val="center"/>
            <w:hideMark/>
          </w:tcPr>
          <w:p w14:paraId="217AA30F" w14:textId="77777777" w:rsidR="00D64922" w:rsidRPr="00D548B7" w:rsidRDefault="00D64922" w:rsidP="00D64922">
            <w:pPr>
              <w:spacing w:after="0"/>
              <w:jc w:val="right"/>
              <w:rPr>
                <w:color w:val="000000"/>
              </w:rPr>
            </w:pPr>
            <w:r w:rsidRPr="00D548B7">
              <w:rPr>
                <w:color w:val="000000"/>
              </w:rPr>
              <w:t>2,782</w:t>
            </w:r>
          </w:p>
        </w:tc>
        <w:tc>
          <w:tcPr>
            <w:tcW w:w="1017" w:type="dxa"/>
            <w:tcBorders>
              <w:top w:val="nil"/>
              <w:left w:val="nil"/>
              <w:bottom w:val="single" w:sz="4" w:space="0" w:color="auto"/>
              <w:right w:val="nil"/>
            </w:tcBorders>
            <w:shd w:val="clear" w:color="auto" w:fill="auto"/>
            <w:noWrap/>
            <w:vAlign w:val="center"/>
            <w:hideMark/>
          </w:tcPr>
          <w:p w14:paraId="78CE487E" w14:textId="77777777" w:rsidR="00D64922" w:rsidRPr="00D548B7" w:rsidRDefault="00D64922" w:rsidP="00D64922">
            <w:pPr>
              <w:spacing w:after="0"/>
              <w:jc w:val="right"/>
              <w:rPr>
                <w:color w:val="000000"/>
              </w:rPr>
            </w:pPr>
            <w:r w:rsidRPr="00D548B7">
              <w:rPr>
                <w:color w:val="000000"/>
              </w:rPr>
              <w:t>3,427</w:t>
            </w:r>
          </w:p>
        </w:tc>
        <w:tc>
          <w:tcPr>
            <w:tcW w:w="1017" w:type="dxa"/>
            <w:tcBorders>
              <w:top w:val="nil"/>
              <w:left w:val="nil"/>
              <w:bottom w:val="single" w:sz="4" w:space="0" w:color="auto"/>
              <w:right w:val="nil"/>
            </w:tcBorders>
            <w:shd w:val="clear" w:color="auto" w:fill="auto"/>
            <w:noWrap/>
            <w:vAlign w:val="center"/>
            <w:hideMark/>
          </w:tcPr>
          <w:p w14:paraId="1CC00602" w14:textId="77777777" w:rsidR="00D64922" w:rsidRPr="00D548B7" w:rsidRDefault="00D64922" w:rsidP="00D64922">
            <w:pPr>
              <w:spacing w:after="0"/>
              <w:jc w:val="right"/>
              <w:rPr>
                <w:color w:val="000000"/>
              </w:rPr>
            </w:pPr>
            <w:r w:rsidRPr="00D548B7">
              <w:rPr>
                <w:color w:val="000000"/>
              </w:rPr>
              <w:t>3,997</w:t>
            </w:r>
          </w:p>
        </w:tc>
        <w:tc>
          <w:tcPr>
            <w:tcW w:w="1017" w:type="dxa"/>
            <w:tcBorders>
              <w:top w:val="nil"/>
              <w:left w:val="nil"/>
              <w:bottom w:val="single" w:sz="4" w:space="0" w:color="auto"/>
              <w:right w:val="nil"/>
            </w:tcBorders>
            <w:shd w:val="clear" w:color="auto" w:fill="auto"/>
            <w:noWrap/>
            <w:vAlign w:val="center"/>
            <w:hideMark/>
          </w:tcPr>
          <w:p w14:paraId="0DB33480" w14:textId="77777777" w:rsidR="00D64922" w:rsidRPr="00D548B7" w:rsidRDefault="00D64922" w:rsidP="00D64922">
            <w:pPr>
              <w:spacing w:after="0"/>
              <w:jc w:val="right"/>
              <w:rPr>
                <w:color w:val="000000"/>
              </w:rPr>
            </w:pPr>
            <w:r w:rsidRPr="00D548B7">
              <w:rPr>
                <w:color w:val="000000"/>
              </w:rPr>
              <w:t>4,742</w:t>
            </w:r>
          </w:p>
        </w:tc>
        <w:tc>
          <w:tcPr>
            <w:tcW w:w="1018" w:type="dxa"/>
            <w:tcBorders>
              <w:top w:val="nil"/>
              <w:left w:val="nil"/>
              <w:bottom w:val="single" w:sz="4" w:space="0" w:color="auto"/>
              <w:right w:val="nil"/>
            </w:tcBorders>
            <w:shd w:val="clear" w:color="auto" w:fill="auto"/>
            <w:noWrap/>
            <w:vAlign w:val="center"/>
            <w:hideMark/>
          </w:tcPr>
          <w:p w14:paraId="2EF1C7B3" w14:textId="77777777" w:rsidR="00D64922" w:rsidRPr="00D548B7" w:rsidRDefault="00D64922" w:rsidP="00D64922">
            <w:pPr>
              <w:spacing w:after="0"/>
              <w:jc w:val="right"/>
              <w:rPr>
                <w:color w:val="000000"/>
              </w:rPr>
            </w:pPr>
            <w:r w:rsidRPr="00D548B7">
              <w:rPr>
                <w:color w:val="000000"/>
              </w:rPr>
              <w:t>5,576</w:t>
            </w:r>
          </w:p>
        </w:tc>
        <w:tc>
          <w:tcPr>
            <w:tcW w:w="1018" w:type="dxa"/>
            <w:tcBorders>
              <w:top w:val="nil"/>
              <w:left w:val="nil"/>
              <w:bottom w:val="single" w:sz="4" w:space="0" w:color="auto"/>
              <w:right w:val="nil"/>
            </w:tcBorders>
            <w:vAlign w:val="center"/>
          </w:tcPr>
          <w:p w14:paraId="0C86F685" w14:textId="77777777" w:rsidR="00D64922" w:rsidRPr="00D548B7" w:rsidRDefault="00D64922" w:rsidP="00D64922">
            <w:pPr>
              <w:spacing w:after="0"/>
              <w:jc w:val="right"/>
              <w:rPr>
                <w:color w:val="000000"/>
              </w:rPr>
            </w:pPr>
            <w:r w:rsidRPr="00D548B7">
              <w:rPr>
                <w:color w:val="000000"/>
              </w:rPr>
              <w:t>4,974</w:t>
            </w:r>
          </w:p>
        </w:tc>
      </w:tr>
    </w:tbl>
    <w:p w14:paraId="547A9E25" w14:textId="77777777" w:rsidR="00D64922" w:rsidRDefault="00D64922" w:rsidP="00D64922">
      <w:pPr>
        <w:pStyle w:val="Caption"/>
        <w:keepNext/>
        <w:ind w:left="0" w:firstLine="0"/>
      </w:pPr>
      <w:r w:rsidRPr="00B015AD">
        <w:br w:type="page"/>
      </w:r>
    </w:p>
    <w:p w14:paraId="7F11DF48" w14:textId="77777777" w:rsidR="00D64922" w:rsidRDefault="00D64922" w:rsidP="00D64922">
      <w:r w:rsidRPr="000B1F58">
        <w:lastRenderedPageBreak/>
        <w:t xml:space="preserve">Table 2.8. Noncommercial fishery catch (in </w:t>
      </w:r>
      <w:commentRangeStart w:id="295"/>
      <w:r w:rsidRPr="000B1F58">
        <w:t>kg</w:t>
      </w:r>
      <w:commentRangeEnd w:id="295"/>
      <w:r w:rsidR="00CA7230">
        <w:rPr>
          <w:rStyle w:val="CommentReference"/>
        </w:rPr>
        <w:commentReference w:id="295"/>
      </w:r>
      <w:r w:rsidRPr="000B1F58">
        <w:t>); total source amounts less than 1 kg were omitted (AFSC for GOA bottom trawl survey values; AKFIN for other values, as of 2022-10-25)</w:t>
      </w:r>
    </w:p>
    <w:tbl>
      <w:tblPr>
        <w:tblW w:w="0" w:type="auto"/>
        <w:tblLook w:val="04A0" w:firstRow="1" w:lastRow="0" w:firstColumn="1" w:lastColumn="0" w:noHBand="0" w:noVBand="1"/>
      </w:tblPr>
      <w:tblGrid>
        <w:gridCol w:w="5442"/>
        <w:gridCol w:w="736"/>
        <w:gridCol w:w="736"/>
        <w:gridCol w:w="736"/>
        <w:gridCol w:w="736"/>
        <w:gridCol w:w="736"/>
      </w:tblGrid>
      <w:tr w:rsidR="00D64922" w:rsidRPr="00660962" w14:paraId="08818736" w14:textId="77777777" w:rsidTr="00D64922">
        <w:trPr>
          <w:trHeight w:val="300"/>
        </w:trPr>
        <w:tc>
          <w:tcPr>
            <w:tcW w:w="0" w:type="auto"/>
            <w:tcBorders>
              <w:top w:val="double" w:sz="4" w:space="0" w:color="auto"/>
              <w:left w:val="nil"/>
              <w:bottom w:val="single" w:sz="4" w:space="0" w:color="auto"/>
              <w:right w:val="nil"/>
            </w:tcBorders>
            <w:shd w:val="clear" w:color="auto" w:fill="auto"/>
            <w:noWrap/>
            <w:vAlign w:val="bottom"/>
            <w:hideMark/>
          </w:tcPr>
          <w:p w14:paraId="6BAFD84C" w14:textId="77777777" w:rsidR="00D64922" w:rsidRPr="00660962" w:rsidRDefault="00D64922" w:rsidP="00D64922">
            <w:pPr>
              <w:spacing w:after="0"/>
              <w:rPr>
                <w:b/>
                <w:bCs/>
                <w:color w:val="000000"/>
                <w:sz w:val="16"/>
                <w:szCs w:val="16"/>
              </w:rPr>
            </w:pPr>
            <w:r w:rsidRPr="00660962">
              <w:rPr>
                <w:b/>
                <w:bCs/>
                <w:color w:val="000000"/>
                <w:sz w:val="16"/>
                <w:szCs w:val="16"/>
              </w:rPr>
              <w:t>Source</w:t>
            </w:r>
          </w:p>
        </w:tc>
        <w:tc>
          <w:tcPr>
            <w:tcW w:w="0" w:type="auto"/>
            <w:tcBorders>
              <w:top w:val="double" w:sz="4" w:space="0" w:color="auto"/>
              <w:left w:val="nil"/>
              <w:bottom w:val="single" w:sz="4" w:space="0" w:color="auto"/>
              <w:right w:val="nil"/>
            </w:tcBorders>
            <w:shd w:val="clear" w:color="auto" w:fill="auto"/>
            <w:noWrap/>
            <w:vAlign w:val="bottom"/>
            <w:hideMark/>
          </w:tcPr>
          <w:p w14:paraId="5409C149" w14:textId="77777777" w:rsidR="00D64922" w:rsidRPr="000B1F58" w:rsidRDefault="00D64922" w:rsidP="00D64922">
            <w:pPr>
              <w:spacing w:after="0"/>
              <w:jc w:val="right"/>
              <w:rPr>
                <w:b/>
                <w:bCs/>
                <w:color w:val="000000"/>
                <w:sz w:val="16"/>
                <w:szCs w:val="16"/>
              </w:rPr>
            </w:pPr>
            <w:r w:rsidRPr="000B1F58">
              <w:rPr>
                <w:b/>
                <w:bCs/>
                <w:color w:val="000000"/>
                <w:sz w:val="16"/>
                <w:szCs w:val="16"/>
              </w:rPr>
              <w:t>2017</w:t>
            </w:r>
          </w:p>
        </w:tc>
        <w:tc>
          <w:tcPr>
            <w:tcW w:w="0" w:type="auto"/>
            <w:tcBorders>
              <w:top w:val="double" w:sz="4" w:space="0" w:color="auto"/>
              <w:left w:val="nil"/>
              <w:bottom w:val="single" w:sz="4" w:space="0" w:color="auto"/>
              <w:right w:val="nil"/>
            </w:tcBorders>
            <w:shd w:val="clear" w:color="auto" w:fill="auto"/>
            <w:noWrap/>
            <w:vAlign w:val="bottom"/>
            <w:hideMark/>
          </w:tcPr>
          <w:p w14:paraId="1548FA18" w14:textId="77777777" w:rsidR="00D64922" w:rsidRPr="000B1F58" w:rsidRDefault="00D64922" w:rsidP="00D64922">
            <w:pPr>
              <w:spacing w:after="0"/>
              <w:jc w:val="right"/>
              <w:rPr>
                <w:b/>
                <w:bCs/>
                <w:color w:val="000000"/>
                <w:sz w:val="16"/>
                <w:szCs w:val="16"/>
              </w:rPr>
            </w:pPr>
            <w:r w:rsidRPr="000B1F58">
              <w:rPr>
                <w:b/>
                <w:bCs/>
                <w:color w:val="000000"/>
                <w:sz w:val="16"/>
                <w:szCs w:val="16"/>
              </w:rPr>
              <w:t>2018</w:t>
            </w:r>
          </w:p>
        </w:tc>
        <w:tc>
          <w:tcPr>
            <w:tcW w:w="0" w:type="auto"/>
            <w:tcBorders>
              <w:top w:val="double" w:sz="4" w:space="0" w:color="auto"/>
              <w:left w:val="nil"/>
              <w:bottom w:val="single" w:sz="4" w:space="0" w:color="auto"/>
              <w:right w:val="nil"/>
            </w:tcBorders>
            <w:shd w:val="clear" w:color="auto" w:fill="auto"/>
            <w:noWrap/>
            <w:vAlign w:val="bottom"/>
            <w:hideMark/>
          </w:tcPr>
          <w:p w14:paraId="2BAF25C4" w14:textId="77777777" w:rsidR="00D64922" w:rsidRPr="000B1F58" w:rsidRDefault="00D64922" w:rsidP="00D64922">
            <w:pPr>
              <w:spacing w:after="0"/>
              <w:jc w:val="right"/>
              <w:rPr>
                <w:b/>
                <w:bCs/>
                <w:color w:val="000000"/>
                <w:sz w:val="16"/>
                <w:szCs w:val="16"/>
              </w:rPr>
            </w:pPr>
            <w:r w:rsidRPr="000B1F58">
              <w:rPr>
                <w:b/>
                <w:bCs/>
                <w:color w:val="000000"/>
                <w:sz w:val="16"/>
                <w:szCs w:val="16"/>
              </w:rPr>
              <w:t>2019</w:t>
            </w:r>
          </w:p>
        </w:tc>
        <w:tc>
          <w:tcPr>
            <w:tcW w:w="0" w:type="auto"/>
            <w:tcBorders>
              <w:top w:val="double" w:sz="4" w:space="0" w:color="auto"/>
              <w:left w:val="nil"/>
              <w:bottom w:val="single" w:sz="4" w:space="0" w:color="auto"/>
              <w:right w:val="nil"/>
            </w:tcBorders>
            <w:shd w:val="clear" w:color="auto" w:fill="auto"/>
            <w:noWrap/>
            <w:vAlign w:val="bottom"/>
            <w:hideMark/>
          </w:tcPr>
          <w:p w14:paraId="794888C5" w14:textId="77777777" w:rsidR="00D64922" w:rsidRPr="000B1F58" w:rsidRDefault="00D64922" w:rsidP="00D64922">
            <w:pPr>
              <w:spacing w:after="0"/>
              <w:jc w:val="right"/>
              <w:rPr>
                <w:b/>
                <w:bCs/>
                <w:color w:val="000000"/>
                <w:sz w:val="16"/>
                <w:szCs w:val="16"/>
              </w:rPr>
            </w:pPr>
            <w:r w:rsidRPr="000B1F58">
              <w:rPr>
                <w:b/>
                <w:bCs/>
                <w:color w:val="000000"/>
                <w:sz w:val="16"/>
                <w:szCs w:val="16"/>
              </w:rPr>
              <w:t>2020</w:t>
            </w:r>
          </w:p>
        </w:tc>
        <w:tc>
          <w:tcPr>
            <w:tcW w:w="0" w:type="auto"/>
            <w:tcBorders>
              <w:top w:val="double" w:sz="4" w:space="0" w:color="auto"/>
              <w:left w:val="nil"/>
              <w:bottom w:val="single" w:sz="4" w:space="0" w:color="auto"/>
              <w:right w:val="nil"/>
            </w:tcBorders>
            <w:shd w:val="clear" w:color="auto" w:fill="auto"/>
            <w:noWrap/>
            <w:vAlign w:val="bottom"/>
            <w:hideMark/>
          </w:tcPr>
          <w:p w14:paraId="6EB3F316" w14:textId="77777777" w:rsidR="00D64922" w:rsidRPr="000B1F58" w:rsidRDefault="00D64922" w:rsidP="00D64922">
            <w:pPr>
              <w:spacing w:after="0"/>
              <w:jc w:val="right"/>
              <w:rPr>
                <w:b/>
                <w:bCs/>
                <w:color w:val="000000"/>
                <w:sz w:val="16"/>
                <w:szCs w:val="16"/>
              </w:rPr>
            </w:pPr>
            <w:r w:rsidRPr="000B1F58">
              <w:rPr>
                <w:b/>
                <w:bCs/>
                <w:color w:val="000000"/>
                <w:sz w:val="16"/>
                <w:szCs w:val="16"/>
              </w:rPr>
              <w:t>2021</w:t>
            </w:r>
          </w:p>
        </w:tc>
      </w:tr>
      <w:tr w:rsidR="00D64922" w:rsidRPr="00660962" w14:paraId="428809B4" w14:textId="77777777" w:rsidTr="00D64922">
        <w:trPr>
          <w:trHeight w:val="300"/>
        </w:trPr>
        <w:tc>
          <w:tcPr>
            <w:tcW w:w="0" w:type="auto"/>
            <w:tcBorders>
              <w:top w:val="nil"/>
              <w:left w:val="nil"/>
              <w:bottom w:val="nil"/>
              <w:right w:val="nil"/>
            </w:tcBorders>
            <w:shd w:val="clear" w:color="auto" w:fill="auto"/>
            <w:noWrap/>
            <w:vAlign w:val="center"/>
            <w:hideMark/>
          </w:tcPr>
          <w:p w14:paraId="6C2CCB9A" w14:textId="77777777" w:rsidR="00D64922" w:rsidRPr="000B1F58" w:rsidRDefault="00D64922" w:rsidP="00D64922">
            <w:pPr>
              <w:spacing w:after="0"/>
              <w:rPr>
                <w:color w:val="000000"/>
                <w:sz w:val="16"/>
                <w:szCs w:val="16"/>
              </w:rPr>
            </w:pPr>
            <w:r w:rsidRPr="000B1F58">
              <w:rPr>
                <w:color w:val="000000"/>
                <w:sz w:val="16"/>
                <w:szCs w:val="16"/>
              </w:rPr>
              <w:t>AFSC Annual Longline Survey</w:t>
            </w:r>
          </w:p>
        </w:tc>
        <w:tc>
          <w:tcPr>
            <w:tcW w:w="0" w:type="auto"/>
            <w:tcBorders>
              <w:top w:val="nil"/>
              <w:left w:val="nil"/>
              <w:bottom w:val="nil"/>
              <w:right w:val="nil"/>
            </w:tcBorders>
            <w:shd w:val="clear" w:color="auto" w:fill="auto"/>
            <w:noWrap/>
            <w:vAlign w:val="center"/>
            <w:hideMark/>
          </w:tcPr>
          <w:p w14:paraId="0D8BBA80" w14:textId="77777777" w:rsidR="00D64922" w:rsidRPr="000B1F58" w:rsidRDefault="00D64922" w:rsidP="00D64922">
            <w:pPr>
              <w:spacing w:after="0"/>
              <w:jc w:val="right"/>
              <w:rPr>
                <w:color w:val="000000"/>
                <w:sz w:val="16"/>
                <w:szCs w:val="16"/>
              </w:rPr>
            </w:pPr>
            <w:r w:rsidRPr="000B1F58">
              <w:rPr>
                <w:color w:val="000000"/>
                <w:sz w:val="16"/>
                <w:szCs w:val="16"/>
              </w:rPr>
              <w:t>15,597</w:t>
            </w:r>
          </w:p>
        </w:tc>
        <w:tc>
          <w:tcPr>
            <w:tcW w:w="0" w:type="auto"/>
            <w:tcBorders>
              <w:top w:val="nil"/>
              <w:left w:val="nil"/>
              <w:bottom w:val="nil"/>
              <w:right w:val="nil"/>
            </w:tcBorders>
            <w:shd w:val="clear" w:color="auto" w:fill="auto"/>
            <w:noWrap/>
            <w:vAlign w:val="center"/>
            <w:hideMark/>
          </w:tcPr>
          <w:p w14:paraId="447E752D" w14:textId="77777777" w:rsidR="00D64922" w:rsidRPr="000B1F58" w:rsidRDefault="00D64922" w:rsidP="00D64922">
            <w:pPr>
              <w:spacing w:after="0"/>
              <w:jc w:val="right"/>
              <w:rPr>
                <w:color w:val="000000"/>
                <w:sz w:val="16"/>
                <w:szCs w:val="16"/>
              </w:rPr>
            </w:pPr>
            <w:r w:rsidRPr="000B1F58">
              <w:rPr>
                <w:color w:val="000000"/>
                <w:sz w:val="16"/>
                <w:szCs w:val="16"/>
              </w:rPr>
              <w:t>10,242</w:t>
            </w:r>
          </w:p>
        </w:tc>
        <w:tc>
          <w:tcPr>
            <w:tcW w:w="0" w:type="auto"/>
            <w:tcBorders>
              <w:top w:val="nil"/>
              <w:left w:val="nil"/>
              <w:bottom w:val="nil"/>
              <w:right w:val="nil"/>
            </w:tcBorders>
            <w:shd w:val="clear" w:color="auto" w:fill="auto"/>
            <w:noWrap/>
            <w:vAlign w:val="center"/>
            <w:hideMark/>
          </w:tcPr>
          <w:p w14:paraId="42620D6C" w14:textId="77777777" w:rsidR="00D64922" w:rsidRPr="000B1F58" w:rsidRDefault="00D64922" w:rsidP="00D64922">
            <w:pPr>
              <w:spacing w:after="0"/>
              <w:jc w:val="right"/>
              <w:rPr>
                <w:color w:val="000000"/>
                <w:sz w:val="16"/>
                <w:szCs w:val="16"/>
              </w:rPr>
            </w:pPr>
            <w:r w:rsidRPr="000B1F58">
              <w:rPr>
                <w:color w:val="000000"/>
                <w:sz w:val="16"/>
                <w:szCs w:val="16"/>
              </w:rPr>
              <w:t>5,530</w:t>
            </w:r>
          </w:p>
        </w:tc>
        <w:tc>
          <w:tcPr>
            <w:tcW w:w="0" w:type="auto"/>
            <w:tcBorders>
              <w:top w:val="nil"/>
              <w:left w:val="nil"/>
              <w:bottom w:val="nil"/>
              <w:right w:val="nil"/>
            </w:tcBorders>
            <w:shd w:val="clear" w:color="auto" w:fill="auto"/>
            <w:noWrap/>
            <w:vAlign w:val="center"/>
            <w:hideMark/>
          </w:tcPr>
          <w:p w14:paraId="46A9CC6A" w14:textId="77777777" w:rsidR="00D64922" w:rsidRPr="000B1F58" w:rsidRDefault="00D64922" w:rsidP="00D64922">
            <w:pPr>
              <w:spacing w:after="0"/>
              <w:jc w:val="right"/>
              <w:rPr>
                <w:color w:val="000000"/>
                <w:sz w:val="16"/>
                <w:szCs w:val="16"/>
              </w:rPr>
            </w:pPr>
            <w:r w:rsidRPr="000B1F58">
              <w:rPr>
                <w:color w:val="000000"/>
                <w:sz w:val="16"/>
                <w:szCs w:val="16"/>
              </w:rPr>
              <w:t>10,200</w:t>
            </w:r>
          </w:p>
        </w:tc>
        <w:tc>
          <w:tcPr>
            <w:tcW w:w="0" w:type="auto"/>
            <w:tcBorders>
              <w:top w:val="nil"/>
              <w:left w:val="nil"/>
              <w:bottom w:val="nil"/>
              <w:right w:val="nil"/>
            </w:tcBorders>
            <w:shd w:val="clear" w:color="auto" w:fill="auto"/>
            <w:noWrap/>
            <w:vAlign w:val="center"/>
            <w:hideMark/>
          </w:tcPr>
          <w:p w14:paraId="7B13D2B9" w14:textId="77777777" w:rsidR="00D64922" w:rsidRPr="000B1F58" w:rsidRDefault="00D64922" w:rsidP="00D64922">
            <w:pPr>
              <w:spacing w:after="0"/>
              <w:jc w:val="right"/>
              <w:rPr>
                <w:color w:val="000000"/>
                <w:sz w:val="16"/>
                <w:szCs w:val="16"/>
              </w:rPr>
            </w:pPr>
            <w:r w:rsidRPr="000B1F58">
              <w:rPr>
                <w:color w:val="000000"/>
                <w:sz w:val="16"/>
                <w:szCs w:val="16"/>
              </w:rPr>
              <w:t>13,050</w:t>
            </w:r>
          </w:p>
        </w:tc>
      </w:tr>
      <w:tr w:rsidR="00D64922" w:rsidRPr="00660962" w14:paraId="77210873" w14:textId="77777777" w:rsidTr="00D64922">
        <w:trPr>
          <w:trHeight w:val="300"/>
        </w:trPr>
        <w:tc>
          <w:tcPr>
            <w:tcW w:w="0" w:type="auto"/>
            <w:tcBorders>
              <w:top w:val="nil"/>
              <w:left w:val="nil"/>
              <w:bottom w:val="nil"/>
              <w:right w:val="nil"/>
            </w:tcBorders>
            <w:shd w:val="clear" w:color="auto" w:fill="auto"/>
            <w:noWrap/>
            <w:vAlign w:val="center"/>
            <w:hideMark/>
          </w:tcPr>
          <w:p w14:paraId="77E91A06" w14:textId="77777777" w:rsidR="00D64922" w:rsidRPr="000B1F58" w:rsidRDefault="00D64922" w:rsidP="00D64922">
            <w:pPr>
              <w:spacing w:after="0"/>
              <w:rPr>
                <w:color w:val="000000"/>
                <w:sz w:val="16"/>
                <w:szCs w:val="16"/>
              </w:rPr>
            </w:pPr>
            <w:r w:rsidRPr="000B1F58">
              <w:rPr>
                <w:color w:val="000000"/>
                <w:sz w:val="16"/>
                <w:szCs w:val="16"/>
              </w:rPr>
              <w:t>GOA Shelf and Slope Walleye Pollock Acoustic-Trawl Survey</w:t>
            </w:r>
          </w:p>
        </w:tc>
        <w:tc>
          <w:tcPr>
            <w:tcW w:w="0" w:type="auto"/>
            <w:tcBorders>
              <w:top w:val="nil"/>
              <w:left w:val="nil"/>
              <w:bottom w:val="nil"/>
              <w:right w:val="nil"/>
            </w:tcBorders>
            <w:shd w:val="clear" w:color="auto" w:fill="auto"/>
            <w:noWrap/>
            <w:vAlign w:val="center"/>
            <w:hideMark/>
          </w:tcPr>
          <w:p w14:paraId="44985E00" w14:textId="77777777" w:rsidR="00D64922" w:rsidRPr="000B1F58" w:rsidRDefault="00D64922" w:rsidP="00D64922">
            <w:pPr>
              <w:spacing w:after="0"/>
              <w:jc w:val="right"/>
              <w:rPr>
                <w:color w:val="000000"/>
                <w:sz w:val="16"/>
                <w:szCs w:val="16"/>
              </w:rPr>
            </w:pPr>
            <w:r w:rsidRPr="000B1F58">
              <w:rPr>
                <w:color w:val="000000"/>
                <w:sz w:val="16"/>
                <w:szCs w:val="16"/>
              </w:rPr>
              <w:t>53</w:t>
            </w:r>
          </w:p>
        </w:tc>
        <w:tc>
          <w:tcPr>
            <w:tcW w:w="0" w:type="auto"/>
            <w:tcBorders>
              <w:top w:val="nil"/>
              <w:left w:val="nil"/>
              <w:bottom w:val="nil"/>
              <w:right w:val="nil"/>
            </w:tcBorders>
            <w:shd w:val="clear" w:color="auto" w:fill="auto"/>
            <w:noWrap/>
            <w:vAlign w:val="center"/>
            <w:hideMark/>
          </w:tcPr>
          <w:p w14:paraId="245B0FBA"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5477115C"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76E1D880"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513B9DC9" w14:textId="77777777" w:rsidR="00D64922" w:rsidRPr="000B1F58" w:rsidRDefault="00D64922" w:rsidP="00D64922">
            <w:pPr>
              <w:spacing w:after="0"/>
              <w:jc w:val="right"/>
              <w:rPr>
                <w:color w:val="000000"/>
                <w:sz w:val="16"/>
                <w:szCs w:val="16"/>
              </w:rPr>
            </w:pPr>
          </w:p>
        </w:tc>
      </w:tr>
      <w:tr w:rsidR="00D64922" w:rsidRPr="00660962" w14:paraId="45AE9964" w14:textId="77777777" w:rsidTr="00D64922">
        <w:trPr>
          <w:trHeight w:val="300"/>
        </w:trPr>
        <w:tc>
          <w:tcPr>
            <w:tcW w:w="0" w:type="auto"/>
            <w:tcBorders>
              <w:top w:val="nil"/>
              <w:left w:val="nil"/>
              <w:bottom w:val="nil"/>
              <w:right w:val="nil"/>
            </w:tcBorders>
            <w:shd w:val="clear" w:color="auto" w:fill="auto"/>
            <w:noWrap/>
            <w:vAlign w:val="center"/>
            <w:hideMark/>
          </w:tcPr>
          <w:p w14:paraId="494E1B36" w14:textId="77777777" w:rsidR="00D64922" w:rsidRPr="000B1F58" w:rsidRDefault="00D64922" w:rsidP="00D64922">
            <w:pPr>
              <w:spacing w:after="0"/>
              <w:rPr>
                <w:color w:val="000000"/>
                <w:sz w:val="16"/>
                <w:szCs w:val="16"/>
              </w:rPr>
            </w:pPr>
            <w:r w:rsidRPr="000B1F58">
              <w:rPr>
                <w:color w:val="000000"/>
                <w:sz w:val="16"/>
                <w:szCs w:val="16"/>
              </w:rPr>
              <w:t>Gulf of Alaska Bottom Trawl Survey</w:t>
            </w:r>
          </w:p>
        </w:tc>
        <w:tc>
          <w:tcPr>
            <w:tcW w:w="0" w:type="auto"/>
            <w:tcBorders>
              <w:top w:val="nil"/>
              <w:left w:val="nil"/>
              <w:bottom w:val="nil"/>
              <w:right w:val="nil"/>
            </w:tcBorders>
            <w:shd w:val="clear" w:color="auto" w:fill="auto"/>
            <w:noWrap/>
            <w:vAlign w:val="center"/>
            <w:hideMark/>
          </w:tcPr>
          <w:p w14:paraId="5476D523" w14:textId="77777777" w:rsidR="00D64922" w:rsidRPr="000B1F58" w:rsidRDefault="00D64922" w:rsidP="00D64922">
            <w:pPr>
              <w:spacing w:after="0"/>
              <w:jc w:val="right"/>
              <w:rPr>
                <w:color w:val="000000"/>
                <w:sz w:val="16"/>
                <w:szCs w:val="16"/>
              </w:rPr>
            </w:pPr>
            <w:r w:rsidRPr="000B1F58">
              <w:rPr>
                <w:color w:val="000000"/>
                <w:sz w:val="16"/>
                <w:szCs w:val="16"/>
              </w:rPr>
              <w:t>5,197</w:t>
            </w:r>
          </w:p>
        </w:tc>
        <w:tc>
          <w:tcPr>
            <w:tcW w:w="0" w:type="auto"/>
            <w:tcBorders>
              <w:top w:val="nil"/>
              <w:left w:val="nil"/>
              <w:bottom w:val="nil"/>
              <w:right w:val="nil"/>
            </w:tcBorders>
            <w:shd w:val="clear" w:color="auto" w:fill="auto"/>
            <w:noWrap/>
            <w:vAlign w:val="center"/>
            <w:hideMark/>
          </w:tcPr>
          <w:p w14:paraId="6DDB767B"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175D3390" w14:textId="77777777" w:rsidR="00D64922" w:rsidRPr="000B1F58" w:rsidRDefault="00D64922" w:rsidP="00D64922">
            <w:pPr>
              <w:spacing w:after="0"/>
              <w:jc w:val="right"/>
              <w:rPr>
                <w:color w:val="000000"/>
                <w:sz w:val="16"/>
                <w:szCs w:val="16"/>
              </w:rPr>
            </w:pPr>
            <w:r w:rsidRPr="000B1F58">
              <w:rPr>
                <w:color w:val="000000"/>
                <w:sz w:val="16"/>
                <w:szCs w:val="16"/>
              </w:rPr>
              <w:t>7,796</w:t>
            </w:r>
          </w:p>
        </w:tc>
        <w:tc>
          <w:tcPr>
            <w:tcW w:w="0" w:type="auto"/>
            <w:tcBorders>
              <w:top w:val="nil"/>
              <w:left w:val="nil"/>
              <w:bottom w:val="nil"/>
              <w:right w:val="nil"/>
            </w:tcBorders>
            <w:shd w:val="clear" w:color="auto" w:fill="auto"/>
            <w:noWrap/>
            <w:vAlign w:val="center"/>
            <w:hideMark/>
          </w:tcPr>
          <w:p w14:paraId="6D8FDDEC"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434192EE" w14:textId="77777777" w:rsidR="00D64922" w:rsidRPr="000B1F58" w:rsidRDefault="00D64922" w:rsidP="00D64922">
            <w:pPr>
              <w:spacing w:after="0"/>
              <w:jc w:val="right"/>
              <w:rPr>
                <w:color w:val="000000"/>
                <w:sz w:val="16"/>
                <w:szCs w:val="16"/>
              </w:rPr>
            </w:pPr>
            <w:r w:rsidRPr="000B1F58">
              <w:rPr>
                <w:color w:val="000000"/>
                <w:sz w:val="16"/>
                <w:szCs w:val="16"/>
              </w:rPr>
              <w:t>7,853</w:t>
            </w:r>
          </w:p>
        </w:tc>
      </w:tr>
      <w:tr w:rsidR="00D64922" w:rsidRPr="00660962" w14:paraId="4FBB9557" w14:textId="77777777" w:rsidTr="00D64922">
        <w:trPr>
          <w:trHeight w:val="300"/>
        </w:trPr>
        <w:tc>
          <w:tcPr>
            <w:tcW w:w="0" w:type="auto"/>
            <w:tcBorders>
              <w:top w:val="nil"/>
              <w:left w:val="nil"/>
              <w:bottom w:val="nil"/>
              <w:right w:val="nil"/>
            </w:tcBorders>
            <w:shd w:val="clear" w:color="auto" w:fill="auto"/>
            <w:noWrap/>
            <w:vAlign w:val="center"/>
            <w:hideMark/>
          </w:tcPr>
          <w:p w14:paraId="563F5E81" w14:textId="77777777" w:rsidR="00D64922" w:rsidRPr="000B1F58" w:rsidRDefault="00D64922" w:rsidP="00D64922">
            <w:pPr>
              <w:spacing w:after="0"/>
              <w:rPr>
                <w:color w:val="000000"/>
                <w:sz w:val="16"/>
                <w:szCs w:val="16"/>
              </w:rPr>
            </w:pPr>
            <w:r w:rsidRPr="000B1F58">
              <w:rPr>
                <w:color w:val="000000"/>
                <w:sz w:val="16"/>
                <w:szCs w:val="16"/>
              </w:rPr>
              <w:t>IPHC Annual Longline Survey</w:t>
            </w:r>
          </w:p>
        </w:tc>
        <w:tc>
          <w:tcPr>
            <w:tcW w:w="0" w:type="auto"/>
            <w:tcBorders>
              <w:top w:val="nil"/>
              <w:left w:val="nil"/>
              <w:bottom w:val="nil"/>
              <w:right w:val="nil"/>
            </w:tcBorders>
            <w:shd w:val="clear" w:color="auto" w:fill="auto"/>
            <w:noWrap/>
            <w:vAlign w:val="center"/>
            <w:hideMark/>
          </w:tcPr>
          <w:p w14:paraId="58195826" w14:textId="77777777" w:rsidR="00D64922" w:rsidRPr="000B1F58" w:rsidRDefault="00D64922" w:rsidP="00D64922">
            <w:pPr>
              <w:spacing w:after="0"/>
              <w:jc w:val="right"/>
              <w:rPr>
                <w:color w:val="000000"/>
                <w:sz w:val="16"/>
                <w:szCs w:val="16"/>
              </w:rPr>
            </w:pPr>
            <w:r w:rsidRPr="000B1F58">
              <w:rPr>
                <w:color w:val="000000"/>
                <w:sz w:val="16"/>
                <w:szCs w:val="16"/>
              </w:rPr>
              <w:t>38,927</w:t>
            </w:r>
          </w:p>
        </w:tc>
        <w:tc>
          <w:tcPr>
            <w:tcW w:w="0" w:type="auto"/>
            <w:tcBorders>
              <w:top w:val="nil"/>
              <w:left w:val="nil"/>
              <w:bottom w:val="nil"/>
              <w:right w:val="nil"/>
            </w:tcBorders>
            <w:shd w:val="clear" w:color="auto" w:fill="auto"/>
            <w:noWrap/>
            <w:vAlign w:val="center"/>
            <w:hideMark/>
          </w:tcPr>
          <w:p w14:paraId="5F57891D" w14:textId="77777777" w:rsidR="00D64922" w:rsidRPr="000B1F58" w:rsidRDefault="00D64922" w:rsidP="00D64922">
            <w:pPr>
              <w:spacing w:after="0"/>
              <w:jc w:val="right"/>
              <w:rPr>
                <w:color w:val="000000"/>
                <w:sz w:val="16"/>
                <w:szCs w:val="16"/>
              </w:rPr>
            </w:pPr>
            <w:r w:rsidRPr="000B1F58">
              <w:rPr>
                <w:color w:val="000000"/>
                <w:sz w:val="16"/>
                <w:szCs w:val="16"/>
              </w:rPr>
              <w:t>89,231</w:t>
            </w:r>
          </w:p>
        </w:tc>
        <w:tc>
          <w:tcPr>
            <w:tcW w:w="0" w:type="auto"/>
            <w:tcBorders>
              <w:top w:val="nil"/>
              <w:left w:val="nil"/>
              <w:bottom w:val="nil"/>
              <w:right w:val="nil"/>
            </w:tcBorders>
            <w:shd w:val="clear" w:color="auto" w:fill="auto"/>
            <w:noWrap/>
            <w:vAlign w:val="center"/>
            <w:hideMark/>
          </w:tcPr>
          <w:p w14:paraId="3C33F92C" w14:textId="77777777" w:rsidR="00D64922" w:rsidRPr="000B1F58" w:rsidRDefault="00D64922" w:rsidP="00D64922">
            <w:pPr>
              <w:spacing w:after="0"/>
              <w:jc w:val="right"/>
              <w:rPr>
                <w:color w:val="000000"/>
                <w:sz w:val="16"/>
                <w:szCs w:val="16"/>
              </w:rPr>
            </w:pPr>
            <w:r w:rsidRPr="000B1F58">
              <w:rPr>
                <w:color w:val="000000"/>
                <w:sz w:val="16"/>
                <w:szCs w:val="16"/>
              </w:rPr>
              <w:t>104,968</w:t>
            </w:r>
          </w:p>
        </w:tc>
        <w:tc>
          <w:tcPr>
            <w:tcW w:w="0" w:type="auto"/>
            <w:tcBorders>
              <w:top w:val="nil"/>
              <w:left w:val="nil"/>
              <w:bottom w:val="nil"/>
              <w:right w:val="nil"/>
            </w:tcBorders>
            <w:shd w:val="clear" w:color="auto" w:fill="auto"/>
            <w:noWrap/>
            <w:vAlign w:val="center"/>
            <w:hideMark/>
          </w:tcPr>
          <w:p w14:paraId="30EAEC72" w14:textId="77777777" w:rsidR="00D64922" w:rsidRPr="000B1F58" w:rsidRDefault="00D64922" w:rsidP="00D64922">
            <w:pPr>
              <w:spacing w:after="0"/>
              <w:jc w:val="right"/>
              <w:rPr>
                <w:color w:val="000000"/>
                <w:sz w:val="16"/>
                <w:szCs w:val="16"/>
              </w:rPr>
            </w:pPr>
            <w:r w:rsidRPr="000B1F58">
              <w:rPr>
                <w:color w:val="000000"/>
                <w:sz w:val="16"/>
                <w:szCs w:val="16"/>
              </w:rPr>
              <w:t>30,032</w:t>
            </w:r>
          </w:p>
        </w:tc>
        <w:tc>
          <w:tcPr>
            <w:tcW w:w="0" w:type="auto"/>
            <w:tcBorders>
              <w:top w:val="nil"/>
              <w:left w:val="nil"/>
              <w:bottom w:val="nil"/>
              <w:right w:val="nil"/>
            </w:tcBorders>
            <w:shd w:val="clear" w:color="auto" w:fill="auto"/>
            <w:noWrap/>
            <w:vAlign w:val="center"/>
            <w:hideMark/>
          </w:tcPr>
          <w:p w14:paraId="3F7D94A0" w14:textId="77777777" w:rsidR="00D64922" w:rsidRPr="000B1F58" w:rsidRDefault="00D64922" w:rsidP="00D64922">
            <w:pPr>
              <w:spacing w:after="0"/>
              <w:jc w:val="right"/>
              <w:rPr>
                <w:color w:val="000000"/>
                <w:sz w:val="16"/>
                <w:szCs w:val="16"/>
              </w:rPr>
            </w:pPr>
            <w:r w:rsidRPr="000B1F58">
              <w:rPr>
                <w:color w:val="000000"/>
                <w:sz w:val="16"/>
                <w:szCs w:val="16"/>
              </w:rPr>
              <w:t>75,279</w:t>
            </w:r>
          </w:p>
        </w:tc>
      </w:tr>
      <w:tr w:rsidR="00D64922" w:rsidRPr="00660962" w14:paraId="0F97193C" w14:textId="77777777" w:rsidTr="00D64922">
        <w:trPr>
          <w:trHeight w:val="300"/>
        </w:trPr>
        <w:tc>
          <w:tcPr>
            <w:tcW w:w="0" w:type="auto"/>
            <w:tcBorders>
              <w:top w:val="nil"/>
              <w:left w:val="nil"/>
              <w:bottom w:val="nil"/>
              <w:right w:val="nil"/>
            </w:tcBorders>
            <w:shd w:val="clear" w:color="auto" w:fill="auto"/>
            <w:noWrap/>
            <w:vAlign w:val="center"/>
            <w:hideMark/>
          </w:tcPr>
          <w:p w14:paraId="6A5D14ED" w14:textId="77777777" w:rsidR="00D64922" w:rsidRPr="000B1F58" w:rsidRDefault="00D64922" w:rsidP="00D64922">
            <w:pPr>
              <w:spacing w:after="0"/>
              <w:rPr>
                <w:color w:val="000000"/>
                <w:sz w:val="16"/>
                <w:szCs w:val="16"/>
              </w:rPr>
            </w:pPr>
            <w:r w:rsidRPr="000B1F58">
              <w:rPr>
                <w:color w:val="000000"/>
                <w:sz w:val="16"/>
                <w:szCs w:val="16"/>
              </w:rPr>
              <w:t>IPHC Research</w:t>
            </w:r>
          </w:p>
        </w:tc>
        <w:tc>
          <w:tcPr>
            <w:tcW w:w="0" w:type="auto"/>
            <w:tcBorders>
              <w:top w:val="nil"/>
              <w:left w:val="nil"/>
              <w:bottom w:val="nil"/>
              <w:right w:val="nil"/>
            </w:tcBorders>
            <w:shd w:val="clear" w:color="auto" w:fill="auto"/>
            <w:noWrap/>
            <w:vAlign w:val="center"/>
            <w:hideMark/>
          </w:tcPr>
          <w:p w14:paraId="0FF8BEA3"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54B63454" w14:textId="77777777" w:rsidR="00D64922" w:rsidRPr="000B1F58" w:rsidRDefault="00D64922" w:rsidP="00D64922">
            <w:pPr>
              <w:spacing w:after="0"/>
              <w:jc w:val="right"/>
              <w:rPr>
                <w:color w:val="000000"/>
                <w:sz w:val="16"/>
                <w:szCs w:val="16"/>
              </w:rPr>
            </w:pPr>
            <w:r w:rsidRPr="000B1F58">
              <w:rPr>
                <w:color w:val="000000"/>
                <w:sz w:val="16"/>
                <w:szCs w:val="16"/>
              </w:rPr>
              <w:t>34</w:t>
            </w:r>
          </w:p>
        </w:tc>
        <w:tc>
          <w:tcPr>
            <w:tcW w:w="0" w:type="auto"/>
            <w:tcBorders>
              <w:top w:val="nil"/>
              <w:left w:val="nil"/>
              <w:bottom w:val="nil"/>
              <w:right w:val="nil"/>
            </w:tcBorders>
            <w:shd w:val="clear" w:color="auto" w:fill="auto"/>
            <w:noWrap/>
            <w:vAlign w:val="center"/>
            <w:hideMark/>
          </w:tcPr>
          <w:p w14:paraId="6D024E6F"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0C87E2F3"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541A4A09" w14:textId="77777777" w:rsidR="00D64922" w:rsidRPr="000B1F58" w:rsidRDefault="00D64922" w:rsidP="00D64922">
            <w:pPr>
              <w:spacing w:after="0"/>
              <w:jc w:val="right"/>
              <w:rPr>
                <w:color w:val="000000"/>
                <w:sz w:val="16"/>
                <w:szCs w:val="16"/>
              </w:rPr>
            </w:pPr>
          </w:p>
        </w:tc>
      </w:tr>
      <w:tr w:rsidR="00D64922" w:rsidRPr="00660962" w14:paraId="6B36B379" w14:textId="77777777" w:rsidTr="00D64922">
        <w:trPr>
          <w:trHeight w:val="300"/>
        </w:trPr>
        <w:tc>
          <w:tcPr>
            <w:tcW w:w="0" w:type="auto"/>
            <w:tcBorders>
              <w:top w:val="nil"/>
              <w:left w:val="nil"/>
              <w:bottom w:val="nil"/>
              <w:right w:val="nil"/>
            </w:tcBorders>
            <w:shd w:val="clear" w:color="auto" w:fill="auto"/>
            <w:noWrap/>
            <w:vAlign w:val="center"/>
            <w:hideMark/>
          </w:tcPr>
          <w:p w14:paraId="32AFBDBB" w14:textId="77777777" w:rsidR="00D64922" w:rsidRPr="000B1F58" w:rsidRDefault="00D64922" w:rsidP="00D64922">
            <w:pPr>
              <w:spacing w:after="0"/>
              <w:rPr>
                <w:color w:val="000000"/>
                <w:sz w:val="16"/>
                <w:szCs w:val="16"/>
              </w:rPr>
            </w:pPr>
            <w:proofErr w:type="spellStart"/>
            <w:r w:rsidRPr="000B1F58">
              <w:rPr>
                <w:color w:val="000000"/>
                <w:sz w:val="16"/>
                <w:szCs w:val="16"/>
              </w:rPr>
              <w:t>Kachemak</w:t>
            </w:r>
            <w:proofErr w:type="spellEnd"/>
            <w:r w:rsidRPr="000B1F58">
              <w:rPr>
                <w:color w:val="000000"/>
                <w:sz w:val="16"/>
                <w:szCs w:val="16"/>
              </w:rPr>
              <w:t xml:space="preserve"> Bay Large Mesh Trawl Survey</w:t>
            </w:r>
          </w:p>
        </w:tc>
        <w:tc>
          <w:tcPr>
            <w:tcW w:w="0" w:type="auto"/>
            <w:tcBorders>
              <w:top w:val="nil"/>
              <w:left w:val="nil"/>
              <w:bottom w:val="nil"/>
              <w:right w:val="nil"/>
            </w:tcBorders>
            <w:shd w:val="clear" w:color="auto" w:fill="auto"/>
            <w:noWrap/>
            <w:vAlign w:val="center"/>
            <w:hideMark/>
          </w:tcPr>
          <w:p w14:paraId="1B0E8BD9" w14:textId="77777777" w:rsidR="00D64922" w:rsidRPr="000B1F58" w:rsidRDefault="00D64922" w:rsidP="00D64922">
            <w:pPr>
              <w:spacing w:after="0"/>
              <w:jc w:val="right"/>
              <w:rPr>
                <w:color w:val="000000"/>
                <w:sz w:val="16"/>
                <w:szCs w:val="16"/>
              </w:rPr>
            </w:pPr>
            <w:r w:rsidRPr="000B1F58">
              <w:rPr>
                <w:color w:val="000000"/>
                <w:sz w:val="16"/>
                <w:szCs w:val="16"/>
              </w:rPr>
              <w:t>1,254</w:t>
            </w:r>
          </w:p>
        </w:tc>
        <w:tc>
          <w:tcPr>
            <w:tcW w:w="0" w:type="auto"/>
            <w:tcBorders>
              <w:top w:val="nil"/>
              <w:left w:val="nil"/>
              <w:bottom w:val="nil"/>
              <w:right w:val="nil"/>
            </w:tcBorders>
            <w:shd w:val="clear" w:color="auto" w:fill="auto"/>
            <w:noWrap/>
            <w:vAlign w:val="center"/>
            <w:hideMark/>
          </w:tcPr>
          <w:p w14:paraId="1817C04D"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623913DA"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42BB6FC8"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2BBC207A" w14:textId="77777777" w:rsidR="00D64922" w:rsidRPr="000B1F58" w:rsidRDefault="00D64922" w:rsidP="00D64922">
            <w:pPr>
              <w:spacing w:after="0"/>
              <w:jc w:val="right"/>
              <w:rPr>
                <w:color w:val="000000"/>
                <w:sz w:val="16"/>
                <w:szCs w:val="16"/>
              </w:rPr>
            </w:pPr>
          </w:p>
        </w:tc>
      </w:tr>
      <w:tr w:rsidR="00D64922" w:rsidRPr="00660962" w14:paraId="49A4E2A7" w14:textId="77777777" w:rsidTr="00D64922">
        <w:trPr>
          <w:trHeight w:val="300"/>
        </w:trPr>
        <w:tc>
          <w:tcPr>
            <w:tcW w:w="0" w:type="auto"/>
            <w:tcBorders>
              <w:top w:val="nil"/>
              <w:left w:val="nil"/>
              <w:bottom w:val="nil"/>
              <w:right w:val="nil"/>
            </w:tcBorders>
            <w:shd w:val="clear" w:color="auto" w:fill="auto"/>
            <w:noWrap/>
            <w:vAlign w:val="center"/>
            <w:hideMark/>
          </w:tcPr>
          <w:p w14:paraId="2C9009EA" w14:textId="77777777" w:rsidR="00D64922" w:rsidRPr="000B1F58" w:rsidRDefault="00D64922" w:rsidP="00D64922">
            <w:pPr>
              <w:spacing w:after="0"/>
              <w:rPr>
                <w:color w:val="000000"/>
                <w:sz w:val="16"/>
                <w:szCs w:val="16"/>
              </w:rPr>
            </w:pPr>
            <w:r w:rsidRPr="000B1F58">
              <w:rPr>
                <w:color w:val="000000"/>
                <w:sz w:val="16"/>
                <w:szCs w:val="16"/>
              </w:rPr>
              <w:t>Kenai/Prince William Sound Walleye Pollock Acoustic-Trawl Survey</w:t>
            </w:r>
          </w:p>
        </w:tc>
        <w:tc>
          <w:tcPr>
            <w:tcW w:w="0" w:type="auto"/>
            <w:tcBorders>
              <w:top w:val="nil"/>
              <w:left w:val="nil"/>
              <w:bottom w:val="nil"/>
              <w:right w:val="nil"/>
            </w:tcBorders>
            <w:shd w:val="clear" w:color="auto" w:fill="auto"/>
            <w:noWrap/>
            <w:vAlign w:val="center"/>
            <w:hideMark/>
          </w:tcPr>
          <w:p w14:paraId="2CD931A6" w14:textId="77777777" w:rsidR="00D64922" w:rsidRPr="000B1F58" w:rsidRDefault="00D64922" w:rsidP="00D64922">
            <w:pPr>
              <w:spacing w:after="0"/>
              <w:jc w:val="right"/>
              <w:rPr>
                <w:color w:val="000000"/>
                <w:sz w:val="16"/>
                <w:szCs w:val="16"/>
              </w:rPr>
            </w:pPr>
            <w:r w:rsidRPr="000B1F58">
              <w:rPr>
                <w:color w:val="000000"/>
                <w:sz w:val="16"/>
                <w:szCs w:val="16"/>
              </w:rPr>
              <w:t>15</w:t>
            </w:r>
          </w:p>
        </w:tc>
        <w:tc>
          <w:tcPr>
            <w:tcW w:w="0" w:type="auto"/>
            <w:tcBorders>
              <w:top w:val="nil"/>
              <w:left w:val="nil"/>
              <w:bottom w:val="nil"/>
              <w:right w:val="nil"/>
            </w:tcBorders>
            <w:shd w:val="clear" w:color="auto" w:fill="auto"/>
            <w:noWrap/>
            <w:vAlign w:val="center"/>
            <w:hideMark/>
          </w:tcPr>
          <w:p w14:paraId="23526667"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2B2F40A1"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4ECF37B4"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7E98DEB6" w14:textId="77777777" w:rsidR="00D64922" w:rsidRPr="000B1F58" w:rsidRDefault="00D64922" w:rsidP="00D64922">
            <w:pPr>
              <w:spacing w:after="0"/>
              <w:jc w:val="right"/>
              <w:rPr>
                <w:color w:val="000000"/>
                <w:sz w:val="16"/>
                <w:szCs w:val="16"/>
              </w:rPr>
            </w:pPr>
          </w:p>
        </w:tc>
      </w:tr>
      <w:tr w:rsidR="00D64922" w:rsidRPr="00660962" w14:paraId="37A83B5D" w14:textId="77777777" w:rsidTr="00D64922">
        <w:trPr>
          <w:trHeight w:val="300"/>
        </w:trPr>
        <w:tc>
          <w:tcPr>
            <w:tcW w:w="0" w:type="auto"/>
            <w:tcBorders>
              <w:top w:val="nil"/>
              <w:left w:val="nil"/>
              <w:bottom w:val="nil"/>
              <w:right w:val="nil"/>
            </w:tcBorders>
            <w:shd w:val="clear" w:color="auto" w:fill="auto"/>
            <w:noWrap/>
            <w:vAlign w:val="center"/>
            <w:hideMark/>
          </w:tcPr>
          <w:p w14:paraId="5598084B" w14:textId="77777777" w:rsidR="00D64922" w:rsidRPr="000B1F58" w:rsidRDefault="00D64922" w:rsidP="00D64922">
            <w:pPr>
              <w:spacing w:after="0"/>
              <w:rPr>
                <w:color w:val="000000"/>
                <w:sz w:val="16"/>
                <w:szCs w:val="16"/>
              </w:rPr>
            </w:pPr>
            <w:r w:rsidRPr="000B1F58">
              <w:rPr>
                <w:color w:val="000000"/>
                <w:sz w:val="16"/>
                <w:szCs w:val="16"/>
              </w:rPr>
              <w:t>Kodiak Scallop Dredge</w:t>
            </w:r>
          </w:p>
        </w:tc>
        <w:tc>
          <w:tcPr>
            <w:tcW w:w="0" w:type="auto"/>
            <w:tcBorders>
              <w:top w:val="nil"/>
              <w:left w:val="nil"/>
              <w:bottom w:val="nil"/>
              <w:right w:val="nil"/>
            </w:tcBorders>
            <w:shd w:val="clear" w:color="auto" w:fill="auto"/>
            <w:noWrap/>
            <w:vAlign w:val="center"/>
            <w:hideMark/>
          </w:tcPr>
          <w:p w14:paraId="4483071A" w14:textId="77777777" w:rsidR="00D64922" w:rsidRPr="000B1F58" w:rsidRDefault="00D64922" w:rsidP="00D64922">
            <w:pPr>
              <w:spacing w:after="0"/>
              <w:jc w:val="right"/>
              <w:rPr>
                <w:color w:val="000000"/>
                <w:sz w:val="16"/>
                <w:szCs w:val="16"/>
              </w:rPr>
            </w:pPr>
            <w:r w:rsidRPr="000B1F58">
              <w:rPr>
                <w:color w:val="000000"/>
                <w:sz w:val="16"/>
                <w:szCs w:val="16"/>
              </w:rPr>
              <w:t>1</w:t>
            </w:r>
          </w:p>
        </w:tc>
        <w:tc>
          <w:tcPr>
            <w:tcW w:w="0" w:type="auto"/>
            <w:tcBorders>
              <w:top w:val="nil"/>
              <w:left w:val="nil"/>
              <w:bottom w:val="nil"/>
              <w:right w:val="nil"/>
            </w:tcBorders>
            <w:shd w:val="clear" w:color="auto" w:fill="auto"/>
            <w:noWrap/>
            <w:vAlign w:val="center"/>
            <w:hideMark/>
          </w:tcPr>
          <w:p w14:paraId="71B452D3"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2DDA5573"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2C0CECBA"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06E26E25" w14:textId="77777777" w:rsidR="00D64922" w:rsidRPr="000B1F58" w:rsidRDefault="00D64922" w:rsidP="00D64922">
            <w:pPr>
              <w:spacing w:after="0"/>
              <w:jc w:val="right"/>
              <w:rPr>
                <w:color w:val="000000"/>
                <w:sz w:val="16"/>
                <w:szCs w:val="16"/>
              </w:rPr>
            </w:pPr>
          </w:p>
        </w:tc>
      </w:tr>
      <w:tr w:rsidR="00D64922" w:rsidRPr="00660962" w14:paraId="22D52112" w14:textId="77777777" w:rsidTr="00D64922">
        <w:trPr>
          <w:trHeight w:val="300"/>
        </w:trPr>
        <w:tc>
          <w:tcPr>
            <w:tcW w:w="0" w:type="auto"/>
            <w:tcBorders>
              <w:top w:val="nil"/>
              <w:left w:val="nil"/>
              <w:bottom w:val="nil"/>
              <w:right w:val="nil"/>
            </w:tcBorders>
            <w:shd w:val="clear" w:color="auto" w:fill="auto"/>
            <w:noWrap/>
            <w:vAlign w:val="center"/>
            <w:hideMark/>
          </w:tcPr>
          <w:p w14:paraId="4BFA21EC" w14:textId="77777777" w:rsidR="00D64922" w:rsidRPr="000B1F58" w:rsidRDefault="00D64922" w:rsidP="00D64922">
            <w:pPr>
              <w:spacing w:after="0"/>
              <w:rPr>
                <w:color w:val="000000"/>
                <w:sz w:val="16"/>
                <w:szCs w:val="16"/>
              </w:rPr>
            </w:pPr>
            <w:r w:rsidRPr="000B1F58">
              <w:rPr>
                <w:color w:val="000000"/>
                <w:sz w:val="16"/>
                <w:szCs w:val="16"/>
              </w:rPr>
              <w:t>Large-Mesh Trawl Survey</w:t>
            </w:r>
          </w:p>
        </w:tc>
        <w:tc>
          <w:tcPr>
            <w:tcW w:w="0" w:type="auto"/>
            <w:tcBorders>
              <w:top w:val="nil"/>
              <w:left w:val="nil"/>
              <w:bottom w:val="nil"/>
              <w:right w:val="nil"/>
            </w:tcBorders>
            <w:shd w:val="clear" w:color="auto" w:fill="auto"/>
            <w:noWrap/>
            <w:vAlign w:val="center"/>
            <w:hideMark/>
          </w:tcPr>
          <w:p w14:paraId="55F42AFB" w14:textId="77777777" w:rsidR="00D64922" w:rsidRPr="000B1F58" w:rsidRDefault="00D64922" w:rsidP="00D64922">
            <w:pPr>
              <w:spacing w:after="0"/>
              <w:jc w:val="right"/>
              <w:rPr>
                <w:color w:val="000000"/>
                <w:sz w:val="16"/>
                <w:szCs w:val="16"/>
              </w:rPr>
            </w:pPr>
            <w:r w:rsidRPr="000B1F58">
              <w:rPr>
                <w:color w:val="000000"/>
                <w:sz w:val="16"/>
                <w:szCs w:val="16"/>
              </w:rPr>
              <w:t>6,597</w:t>
            </w:r>
          </w:p>
        </w:tc>
        <w:tc>
          <w:tcPr>
            <w:tcW w:w="0" w:type="auto"/>
            <w:tcBorders>
              <w:top w:val="nil"/>
              <w:left w:val="nil"/>
              <w:bottom w:val="nil"/>
              <w:right w:val="nil"/>
            </w:tcBorders>
            <w:shd w:val="clear" w:color="auto" w:fill="auto"/>
            <w:noWrap/>
            <w:vAlign w:val="center"/>
            <w:hideMark/>
          </w:tcPr>
          <w:p w14:paraId="1321CDA2" w14:textId="77777777" w:rsidR="00D64922" w:rsidRPr="000B1F58" w:rsidRDefault="00D64922" w:rsidP="00D64922">
            <w:pPr>
              <w:spacing w:after="0"/>
              <w:jc w:val="right"/>
              <w:rPr>
                <w:color w:val="000000"/>
                <w:sz w:val="16"/>
                <w:szCs w:val="16"/>
              </w:rPr>
            </w:pPr>
            <w:r w:rsidRPr="000B1F58">
              <w:rPr>
                <w:color w:val="000000"/>
                <w:sz w:val="16"/>
                <w:szCs w:val="16"/>
              </w:rPr>
              <w:t>6,361</w:t>
            </w:r>
          </w:p>
        </w:tc>
        <w:tc>
          <w:tcPr>
            <w:tcW w:w="0" w:type="auto"/>
            <w:tcBorders>
              <w:top w:val="nil"/>
              <w:left w:val="nil"/>
              <w:bottom w:val="nil"/>
              <w:right w:val="nil"/>
            </w:tcBorders>
            <w:shd w:val="clear" w:color="auto" w:fill="auto"/>
            <w:noWrap/>
            <w:vAlign w:val="center"/>
            <w:hideMark/>
          </w:tcPr>
          <w:p w14:paraId="12DA694A" w14:textId="77777777" w:rsidR="00D64922" w:rsidRPr="000B1F58" w:rsidRDefault="00D64922" w:rsidP="00D64922">
            <w:pPr>
              <w:spacing w:after="0"/>
              <w:jc w:val="right"/>
              <w:rPr>
                <w:color w:val="000000"/>
                <w:sz w:val="16"/>
                <w:szCs w:val="16"/>
              </w:rPr>
            </w:pPr>
            <w:r w:rsidRPr="000B1F58">
              <w:rPr>
                <w:color w:val="000000"/>
                <w:sz w:val="16"/>
                <w:szCs w:val="16"/>
              </w:rPr>
              <w:t>7,317</w:t>
            </w:r>
          </w:p>
        </w:tc>
        <w:tc>
          <w:tcPr>
            <w:tcW w:w="0" w:type="auto"/>
            <w:tcBorders>
              <w:top w:val="nil"/>
              <w:left w:val="nil"/>
              <w:bottom w:val="nil"/>
              <w:right w:val="nil"/>
            </w:tcBorders>
            <w:shd w:val="clear" w:color="auto" w:fill="auto"/>
            <w:noWrap/>
            <w:vAlign w:val="center"/>
            <w:hideMark/>
          </w:tcPr>
          <w:p w14:paraId="60060084" w14:textId="77777777" w:rsidR="00D64922" w:rsidRPr="000B1F58" w:rsidRDefault="00D64922" w:rsidP="00D64922">
            <w:pPr>
              <w:spacing w:after="0"/>
              <w:jc w:val="right"/>
              <w:rPr>
                <w:color w:val="000000"/>
                <w:sz w:val="16"/>
                <w:szCs w:val="16"/>
              </w:rPr>
            </w:pPr>
            <w:r w:rsidRPr="000B1F58">
              <w:rPr>
                <w:color w:val="000000"/>
                <w:sz w:val="16"/>
                <w:szCs w:val="16"/>
              </w:rPr>
              <w:t>7,921</w:t>
            </w:r>
          </w:p>
        </w:tc>
        <w:tc>
          <w:tcPr>
            <w:tcW w:w="0" w:type="auto"/>
            <w:tcBorders>
              <w:top w:val="nil"/>
              <w:left w:val="nil"/>
              <w:bottom w:val="nil"/>
              <w:right w:val="nil"/>
            </w:tcBorders>
            <w:shd w:val="clear" w:color="auto" w:fill="auto"/>
            <w:noWrap/>
            <w:vAlign w:val="center"/>
            <w:hideMark/>
          </w:tcPr>
          <w:p w14:paraId="614EB07A" w14:textId="77777777" w:rsidR="00D64922" w:rsidRPr="000B1F58" w:rsidRDefault="00D64922" w:rsidP="00D64922">
            <w:pPr>
              <w:spacing w:after="0"/>
              <w:jc w:val="right"/>
              <w:rPr>
                <w:color w:val="000000"/>
                <w:sz w:val="16"/>
                <w:szCs w:val="16"/>
              </w:rPr>
            </w:pPr>
            <w:r w:rsidRPr="000B1F58">
              <w:rPr>
                <w:color w:val="000000"/>
                <w:sz w:val="16"/>
                <w:szCs w:val="16"/>
              </w:rPr>
              <w:t>5,032</w:t>
            </w:r>
          </w:p>
        </w:tc>
      </w:tr>
      <w:tr w:rsidR="00D64922" w:rsidRPr="00660962" w14:paraId="5141913F" w14:textId="77777777" w:rsidTr="00D64922">
        <w:trPr>
          <w:trHeight w:val="300"/>
        </w:trPr>
        <w:tc>
          <w:tcPr>
            <w:tcW w:w="0" w:type="auto"/>
            <w:tcBorders>
              <w:top w:val="nil"/>
              <w:left w:val="nil"/>
              <w:bottom w:val="nil"/>
              <w:right w:val="nil"/>
            </w:tcBorders>
            <w:shd w:val="clear" w:color="auto" w:fill="auto"/>
            <w:noWrap/>
            <w:vAlign w:val="center"/>
            <w:hideMark/>
          </w:tcPr>
          <w:p w14:paraId="656286D4" w14:textId="77777777" w:rsidR="00D64922" w:rsidRPr="000B1F58" w:rsidRDefault="00D64922" w:rsidP="00D64922">
            <w:pPr>
              <w:spacing w:after="0"/>
              <w:rPr>
                <w:color w:val="000000"/>
                <w:sz w:val="16"/>
                <w:szCs w:val="16"/>
              </w:rPr>
            </w:pPr>
            <w:r w:rsidRPr="000B1F58">
              <w:rPr>
                <w:color w:val="000000"/>
                <w:sz w:val="16"/>
                <w:szCs w:val="16"/>
              </w:rPr>
              <w:t>Prince William Sound Large Mesh Trawl Survey</w:t>
            </w:r>
          </w:p>
        </w:tc>
        <w:tc>
          <w:tcPr>
            <w:tcW w:w="0" w:type="auto"/>
            <w:tcBorders>
              <w:top w:val="nil"/>
              <w:left w:val="nil"/>
              <w:bottom w:val="nil"/>
              <w:right w:val="nil"/>
            </w:tcBorders>
            <w:shd w:val="clear" w:color="auto" w:fill="auto"/>
            <w:noWrap/>
            <w:vAlign w:val="center"/>
            <w:hideMark/>
          </w:tcPr>
          <w:p w14:paraId="0FDB644F" w14:textId="77777777" w:rsidR="00D64922" w:rsidRPr="000B1F58" w:rsidRDefault="00D64922" w:rsidP="00D64922">
            <w:pPr>
              <w:spacing w:after="0"/>
              <w:jc w:val="right"/>
              <w:rPr>
                <w:color w:val="000000"/>
                <w:sz w:val="16"/>
                <w:szCs w:val="16"/>
              </w:rPr>
            </w:pPr>
            <w:r w:rsidRPr="000B1F58">
              <w:rPr>
                <w:color w:val="000000"/>
                <w:sz w:val="16"/>
                <w:szCs w:val="16"/>
              </w:rPr>
              <w:t>164</w:t>
            </w:r>
          </w:p>
        </w:tc>
        <w:tc>
          <w:tcPr>
            <w:tcW w:w="0" w:type="auto"/>
            <w:tcBorders>
              <w:top w:val="nil"/>
              <w:left w:val="nil"/>
              <w:bottom w:val="nil"/>
              <w:right w:val="nil"/>
            </w:tcBorders>
            <w:shd w:val="clear" w:color="auto" w:fill="auto"/>
            <w:noWrap/>
            <w:vAlign w:val="center"/>
            <w:hideMark/>
          </w:tcPr>
          <w:p w14:paraId="6EA3F6C0"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233E0B9A"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1E4FE37F"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79D73CB9" w14:textId="77777777" w:rsidR="00D64922" w:rsidRPr="000B1F58" w:rsidRDefault="00D64922" w:rsidP="00D64922">
            <w:pPr>
              <w:spacing w:after="0"/>
              <w:jc w:val="right"/>
              <w:rPr>
                <w:color w:val="000000"/>
                <w:sz w:val="16"/>
                <w:szCs w:val="16"/>
              </w:rPr>
            </w:pPr>
          </w:p>
        </w:tc>
      </w:tr>
      <w:tr w:rsidR="00D64922" w:rsidRPr="00660962" w14:paraId="6D49D3CE" w14:textId="77777777" w:rsidTr="00D64922">
        <w:trPr>
          <w:trHeight w:val="300"/>
        </w:trPr>
        <w:tc>
          <w:tcPr>
            <w:tcW w:w="0" w:type="auto"/>
            <w:tcBorders>
              <w:top w:val="nil"/>
              <w:left w:val="nil"/>
              <w:bottom w:val="nil"/>
              <w:right w:val="nil"/>
            </w:tcBorders>
            <w:shd w:val="clear" w:color="auto" w:fill="auto"/>
            <w:noWrap/>
            <w:vAlign w:val="center"/>
            <w:hideMark/>
          </w:tcPr>
          <w:p w14:paraId="5B6E0A75" w14:textId="77777777" w:rsidR="00D64922" w:rsidRPr="000B1F58" w:rsidRDefault="00D64922" w:rsidP="00D64922">
            <w:pPr>
              <w:spacing w:after="0"/>
              <w:rPr>
                <w:color w:val="000000"/>
                <w:sz w:val="16"/>
                <w:szCs w:val="16"/>
              </w:rPr>
            </w:pPr>
            <w:proofErr w:type="spellStart"/>
            <w:r w:rsidRPr="000B1F58">
              <w:rPr>
                <w:color w:val="000000"/>
                <w:sz w:val="16"/>
                <w:szCs w:val="16"/>
              </w:rPr>
              <w:t>Shumagin</w:t>
            </w:r>
            <w:proofErr w:type="spellEnd"/>
            <w:r w:rsidRPr="000B1F58">
              <w:rPr>
                <w:color w:val="000000"/>
                <w:sz w:val="16"/>
                <w:szCs w:val="16"/>
              </w:rPr>
              <w:t xml:space="preserve"> Islands Walleye Pollock Acoustic-Trawl Survey</w:t>
            </w:r>
          </w:p>
        </w:tc>
        <w:tc>
          <w:tcPr>
            <w:tcW w:w="0" w:type="auto"/>
            <w:tcBorders>
              <w:top w:val="nil"/>
              <w:left w:val="nil"/>
              <w:bottom w:val="nil"/>
              <w:right w:val="nil"/>
            </w:tcBorders>
            <w:shd w:val="clear" w:color="auto" w:fill="auto"/>
            <w:noWrap/>
            <w:vAlign w:val="center"/>
            <w:hideMark/>
          </w:tcPr>
          <w:p w14:paraId="27940BEA" w14:textId="77777777" w:rsidR="00D64922" w:rsidRPr="000B1F58" w:rsidRDefault="00D64922" w:rsidP="00D64922">
            <w:pPr>
              <w:spacing w:after="0"/>
              <w:jc w:val="right"/>
              <w:rPr>
                <w:color w:val="000000"/>
                <w:sz w:val="16"/>
                <w:szCs w:val="16"/>
              </w:rPr>
            </w:pPr>
            <w:r w:rsidRPr="000B1F58">
              <w:rPr>
                <w:color w:val="000000"/>
                <w:sz w:val="16"/>
                <w:szCs w:val="16"/>
              </w:rPr>
              <w:t>11</w:t>
            </w:r>
          </w:p>
        </w:tc>
        <w:tc>
          <w:tcPr>
            <w:tcW w:w="0" w:type="auto"/>
            <w:tcBorders>
              <w:top w:val="nil"/>
              <w:left w:val="nil"/>
              <w:bottom w:val="nil"/>
              <w:right w:val="nil"/>
            </w:tcBorders>
            <w:shd w:val="clear" w:color="auto" w:fill="auto"/>
            <w:noWrap/>
            <w:vAlign w:val="center"/>
            <w:hideMark/>
          </w:tcPr>
          <w:p w14:paraId="7599C893" w14:textId="77777777" w:rsidR="00D64922" w:rsidRPr="000B1F58" w:rsidRDefault="00D64922" w:rsidP="00D64922">
            <w:pPr>
              <w:spacing w:after="0"/>
              <w:jc w:val="right"/>
              <w:rPr>
                <w:color w:val="000000"/>
                <w:sz w:val="16"/>
                <w:szCs w:val="16"/>
              </w:rPr>
            </w:pPr>
            <w:r w:rsidRPr="000B1F58">
              <w:rPr>
                <w:color w:val="000000"/>
                <w:sz w:val="16"/>
                <w:szCs w:val="16"/>
              </w:rPr>
              <w:t>23</w:t>
            </w:r>
          </w:p>
        </w:tc>
        <w:tc>
          <w:tcPr>
            <w:tcW w:w="0" w:type="auto"/>
            <w:tcBorders>
              <w:top w:val="nil"/>
              <w:left w:val="nil"/>
              <w:bottom w:val="nil"/>
              <w:right w:val="nil"/>
            </w:tcBorders>
            <w:shd w:val="clear" w:color="auto" w:fill="auto"/>
            <w:noWrap/>
            <w:vAlign w:val="center"/>
            <w:hideMark/>
          </w:tcPr>
          <w:p w14:paraId="27B0B4ED"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4119B5F3"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1265FA8E" w14:textId="77777777" w:rsidR="00D64922" w:rsidRPr="000B1F58" w:rsidRDefault="00D64922" w:rsidP="00D64922">
            <w:pPr>
              <w:spacing w:after="0"/>
              <w:jc w:val="right"/>
              <w:rPr>
                <w:color w:val="000000"/>
                <w:sz w:val="16"/>
                <w:szCs w:val="16"/>
              </w:rPr>
            </w:pPr>
          </w:p>
        </w:tc>
      </w:tr>
      <w:tr w:rsidR="00D64922" w:rsidRPr="00660962" w14:paraId="12C8BACD" w14:textId="77777777" w:rsidTr="00D64922">
        <w:trPr>
          <w:trHeight w:val="300"/>
        </w:trPr>
        <w:tc>
          <w:tcPr>
            <w:tcW w:w="0" w:type="auto"/>
            <w:tcBorders>
              <w:top w:val="nil"/>
              <w:left w:val="nil"/>
              <w:bottom w:val="nil"/>
              <w:right w:val="nil"/>
            </w:tcBorders>
            <w:shd w:val="clear" w:color="auto" w:fill="auto"/>
            <w:noWrap/>
            <w:vAlign w:val="center"/>
            <w:hideMark/>
          </w:tcPr>
          <w:p w14:paraId="444F64D8" w14:textId="77777777" w:rsidR="00D64922" w:rsidRPr="000B1F58" w:rsidRDefault="00D64922" w:rsidP="00D64922">
            <w:pPr>
              <w:spacing w:after="0"/>
              <w:rPr>
                <w:color w:val="000000"/>
                <w:sz w:val="16"/>
                <w:szCs w:val="16"/>
              </w:rPr>
            </w:pPr>
            <w:r w:rsidRPr="000B1F58">
              <w:rPr>
                <w:color w:val="000000"/>
                <w:sz w:val="16"/>
                <w:szCs w:val="16"/>
              </w:rPr>
              <w:t>Small-Mesh Trawl Survey</w:t>
            </w:r>
          </w:p>
        </w:tc>
        <w:tc>
          <w:tcPr>
            <w:tcW w:w="0" w:type="auto"/>
            <w:tcBorders>
              <w:top w:val="nil"/>
              <w:left w:val="nil"/>
              <w:bottom w:val="nil"/>
              <w:right w:val="nil"/>
            </w:tcBorders>
            <w:shd w:val="clear" w:color="auto" w:fill="auto"/>
            <w:noWrap/>
            <w:vAlign w:val="center"/>
            <w:hideMark/>
          </w:tcPr>
          <w:p w14:paraId="34DC9899" w14:textId="77777777" w:rsidR="00D64922" w:rsidRPr="000B1F58" w:rsidRDefault="00D64922" w:rsidP="00D64922">
            <w:pPr>
              <w:spacing w:after="0"/>
              <w:jc w:val="right"/>
              <w:rPr>
                <w:color w:val="000000"/>
                <w:sz w:val="16"/>
                <w:szCs w:val="16"/>
              </w:rPr>
            </w:pPr>
            <w:r w:rsidRPr="000B1F58">
              <w:rPr>
                <w:color w:val="000000"/>
                <w:sz w:val="16"/>
                <w:szCs w:val="16"/>
              </w:rPr>
              <w:t>161</w:t>
            </w:r>
          </w:p>
        </w:tc>
        <w:tc>
          <w:tcPr>
            <w:tcW w:w="0" w:type="auto"/>
            <w:tcBorders>
              <w:top w:val="nil"/>
              <w:left w:val="nil"/>
              <w:bottom w:val="nil"/>
              <w:right w:val="nil"/>
            </w:tcBorders>
            <w:shd w:val="clear" w:color="auto" w:fill="auto"/>
            <w:noWrap/>
            <w:vAlign w:val="center"/>
            <w:hideMark/>
          </w:tcPr>
          <w:p w14:paraId="0DD6EF2A" w14:textId="77777777" w:rsidR="00D64922" w:rsidRPr="000B1F58" w:rsidRDefault="00D64922" w:rsidP="00D64922">
            <w:pPr>
              <w:spacing w:after="0"/>
              <w:jc w:val="right"/>
              <w:rPr>
                <w:color w:val="000000"/>
                <w:sz w:val="16"/>
                <w:szCs w:val="16"/>
              </w:rPr>
            </w:pPr>
            <w:r w:rsidRPr="000B1F58">
              <w:rPr>
                <w:color w:val="000000"/>
                <w:sz w:val="16"/>
                <w:szCs w:val="16"/>
              </w:rPr>
              <w:t>151</w:t>
            </w:r>
          </w:p>
        </w:tc>
        <w:tc>
          <w:tcPr>
            <w:tcW w:w="0" w:type="auto"/>
            <w:tcBorders>
              <w:top w:val="nil"/>
              <w:left w:val="nil"/>
              <w:bottom w:val="nil"/>
              <w:right w:val="nil"/>
            </w:tcBorders>
            <w:shd w:val="clear" w:color="auto" w:fill="auto"/>
            <w:noWrap/>
            <w:vAlign w:val="center"/>
            <w:hideMark/>
          </w:tcPr>
          <w:p w14:paraId="09A1DFF9" w14:textId="77777777" w:rsidR="00D64922" w:rsidRPr="000B1F58" w:rsidRDefault="00D64922" w:rsidP="00D64922">
            <w:pPr>
              <w:spacing w:after="0"/>
              <w:jc w:val="right"/>
              <w:rPr>
                <w:color w:val="000000"/>
                <w:sz w:val="16"/>
                <w:szCs w:val="16"/>
              </w:rPr>
            </w:pPr>
            <w:r w:rsidRPr="000B1F58">
              <w:rPr>
                <w:color w:val="000000"/>
                <w:sz w:val="16"/>
                <w:szCs w:val="16"/>
              </w:rPr>
              <w:t>341</w:t>
            </w:r>
          </w:p>
        </w:tc>
        <w:tc>
          <w:tcPr>
            <w:tcW w:w="0" w:type="auto"/>
            <w:tcBorders>
              <w:top w:val="nil"/>
              <w:left w:val="nil"/>
              <w:bottom w:val="nil"/>
              <w:right w:val="nil"/>
            </w:tcBorders>
            <w:shd w:val="clear" w:color="auto" w:fill="auto"/>
            <w:noWrap/>
            <w:vAlign w:val="center"/>
            <w:hideMark/>
          </w:tcPr>
          <w:p w14:paraId="221A1266" w14:textId="77777777" w:rsidR="00D64922" w:rsidRPr="000B1F58" w:rsidRDefault="00D64922" w:rsidP="00D64922">
            <w:pPr>
              <w:spacing w:after="0"/>
              <w:jc w:val="right"/>
              <w:rPr>
                <w:color w:val="000000"/>
                <w:sz w:val="16"/>
                <w:szCs w:val="16"/>
              </w:rPr>
            </w:pPr>
            <w:r w:rsidRPr="000B1F58">
              <w:rPr>
                <w:color w:val="000000"/>
                <w:sz w:val="16"/>
                <w:szCs w:val="16"/>
              </w:rPr>
              <w:t>664</w:t>
            </w:r>
          </w:p>
        </w:tc>
        <w:tc>
          <w:tcPr>
            <w:tcW w:w="0" w:type="auto"/>
            <w:tcBorders>
              <w:top w:val="nil"/>
              <w:left w:val="nil"/>
              <w:bottom w:val="nil"/>
              <w:right w:val="nil"/>
            </w:tcBorders>
            <w:shd w:val="clear" w:color="auto" w:fill="auto"/>
            <w:noWrap/>
            <w:vAlign w:val="center"/>
            <w:hideMark/>
          </w:tcPr>
          <w:p w14:paraId="5D409CB5" w14:textId="77777777" w:rsidR="00D64922" w:rsidRPr="000B1F58" w:rsidRDefault="00D64922" w:rsidP="00D64922">
            <w:pPr>
              <w:spacing w:after="0"/>
              <w:jc w:val="right"/>
              <w:rPr>
                <w:color w:val="000000"/>
                <w:sz w:val="16"/>
                <w:szCs w:val="16"/>
              </w:rPr>
            </w:pPr>
            <w:r w:rsidRPr="000B1F58">
              <w:rPr>
                <w:color w:val="000000"/>
                <w:sz w:val="16"/>
                <w:szCs w:val="16"/>
              </w:rPr>
              <w:t>67</w:t>
            </w:r>
          </w:p>
        </w:tc>
      </w:tr>
      <w:tr w:rsidR="00D64922" w:rsidRPr="00660962" w14:paraId="6DD3D41C" w14:textId="77777777" w:rsidTr="00D64922">
        <w:trPr>
          <w:trHeight w:val="300"/>
        </w:trPr>
        <w:tc>
          <w:tcPr>
            <w:tcW w:w="0" w:type="auto"/>
            <w:tcBorders>
              <w:top w:val="nil"/>
              <w:left w:val="nil"/>
              <w:bottom w:val="nil"/>
              <w:right w:val="nil"/>
            </w:tcBorders>
            <w:shd w:val="clear" w:color="auto" w:fill="auto"/>
            <w:noWrap/>
            <w:vAlign w:val="center"/>
            <w:hideMark/>
          </w:tcPr>
          <w:p w14:paraId="39B3054B" w14:textId="77777777" w:rsidR="00D64922" w:rsidRPr="000B1F58" w:rsidRDefault="00D64922" w:rsidP="00D64922">
            <w:pPr>
              <w:spacing w:after="0"/>
              <w:rPr>
                <w:color w:val="000000"/>
                <w:sz w:val="16"/>
                <w:szCs w:val="16"/>
              </w:rPr>
            </w:pPr>
            <w:r w:rsidRPr="000B1F58">
              <w:rPr>
                <w:color w:val="000000"/>
                <w:sz w:val="16"/>
                <w:szCs w:val="16"/>
              </w:rPr>
              <w:t>Sport Fishery</w:t>
            </w:r>
          </w:p>
        </w:tc>
        <w:tc>
          <w:tcPr>
            <w:tcW w:w="0" w:type="auto"/>
            <w:tcBorders>
              <w:top w:val="nil"/>
              <w:left w:val="nil"/>
              <w:bottom w:val="nil"/>
              <w:right w:val="nil"/>
            </w:tcBorders>
            <w:shd w:val="clear" w:color="auto" w:fill="auto"/>
            <w:noWrap/>
            <w:vAlign w:val="center"/>
            <w:hideMark/>
          </w:tcPr>
          <w:p w14:paraId="23DED847" w14:textId="77777777" w:rsidR="00D64922" w:rsidRPr="000B1F58" w:rsidRDefault="00D64922" w:rsidP="00D64922">
            <w:pPr>
              <w:spacing w:after="0"/>
              <w:jc w:val="right"/>
              <w:rPr>
                <w:color w:val="000000"/>
                <w:sz w:val="16"/>
                <w:szCs w:val="16"/>
              </w:rPr>
            </w:pPr>
            <w:r w:rsidRPr="000B1F58">
              <w:rPr>
                <w:color w:val="000000"/>
                <w:sz w:val="16"/>
                <w:szCs w:val="16"/>
              </w:rPr>
              <w:t>56,994</w:t>
            </w:r>
          </w:p>
        </w:tc>
        <w:tc>
          <w:tcPr>
            <w:tcW w:w="0" w:type="auto"/>
            <w:tcBorders>
              <w:top w:val="nil"/>
              <w:left w:val="nil"/>
              <w:bottom w:val="nil"/>
              <w:right w:val="nil"/>
            </w:tcBorders>
            <w:shd w:val="clear" w:color="auto" w:fill="auto"/>
            <w:noWrap/>
            <w:vAlign w:val="center"/>
            <w:hideMark/>
          </w:tcPr>
          <w:p w14:paraId="371BE0F4" w14:textId="77777777" w:rsidR="00D64922" w:rsidRPr="000B1F58" w:rsidRDefault="00D64922" w:rsidP="00D64922">
            <w:pPr>
              <w:spacing w:after="0"/>
              <w:jc w:val="right"/>
              <w:rPr>
                <w:color w:val="000000"/>
                <w:sz w:val="16"/>
                <w:szCs w:val="16"/>
              </w:rPr>
            </w:pPr>
            <w:r w:rsidRPr="000B1F58">
              <w:rPr>
                <w:color w:val="000000"/>
                <w:sz w:val="16"/>
                <w:szCs w:val="16"/>
              </w:rPr>
              <w:t>42,446</w:t>
            </w:r>
          </w:p>
        </w:tc>
        <w:tc>
          <w:tcPr>
            <w:tcW w:w="0" w:type="auto"/>
            <w:tcBorders>
              <w:top w:val="nil"/>
              <w:left w:val="nil"/>
              <w:bottom w:val="nil"/>
              <w:right w:val="nil"/>
            </w:tcBorders>
            <w:shd w:val="clear" w:color="auto" w:fill="auto"/>
            <w:noWrap/>
            <w:vAlign w:val="center"/>
            <w:hideMark/>
          </w:tcPr>
          <w:p w14:paraId="4391BD38" w14:textId="77777777" w:rsidR="00D64922" w:rsidRPr="000B1F58" w:rsidRDefault="00D64922" w:rsidP="00D64922">
            <w:pPr>
              <w:spacing w:after="0"/>
              <w:jc w:val="right"/>
              <w:rPr>
                <w:color w:val="000000"/>
                <w:sz w:val="16"/>
                <w:szCs w:val="16"/>
              </w:rPr>
            </w:pPr>
            <w:r w:rsidRPr="000B1F58">
              <w:rPr>
                <w:color w:val="000000"/>
                <w:sz w:val="16"/>
                <w:szCs w:val="16"/>
              </w:rPr>
              <w:t>78,575</w:t>
            </w:r>
          </w:p>
        </w:tc>
        <w:tc>
          <w:tcPr>
            <w:tcW w:w="0" w:type="auto"/>
            <w:tcBorders>
              <w:top w:val="nil"/>
              <w:left w:val="nil"/>
              <w:bottom w:val="nil"/>
              <w:right w:val="nil"/>
            </w:tcBorders>
            <w:shd w:val="clear" w:color="auto" w:fill="auto"/>
            <w:noWrap/>
            <w:vAlign w:val="center"/>
            <w:hideMark/>
          </w:tcPr>
          <w:p w14:paraId="4914D93F" w14:textId="77777777" w:rsidR="00D64922" w:rsidRPr="000B1F58" w:rsidRDefault="00D64922" w:rsidP="00D64922">
            <w:pPr>
              <w:spacing w:after="0"/>
              <w:jc w:val="right"/>
              <w:rPr>
                <w:color w:val="000000"/>
                <w:sz w:val="16"/>
                <w:szCs w:val="16"/>
              </w:rPr>
            </w:pPr>
            <w:r w:rsidRPr="000B1F58">
              <w:rPr>
                <w:color w:val="000000"/>
                <w:sz w:val="16"/>
                <w:szCs w:val="16"/>
              </w:rPr>
              <w:t>70,054</w:t>
            </w:r>
          </w:p>
        </w:tc>
        <w:tc>
          <w:tcPr>
            <w:tcW w:w="0" w:type="auto"/>
            <w:tcBorders>
              <w:top w:val="nil"/>
              <w:left w:val="nil"/>
              <w:bottom w:val="nil"/>
              <w:right w:val="nil"/>
            </w:tcBorders>
            <w:shd w:val="clear" w:color="auto" w:fill="auto"/>
            <w:noWrap/>
            <w:vAlign w:val="center"/>
            <w:hideMark/>
          </w:tcPr>
          <w:p w14:paraId="3FDF1FCD" w14:textId="77777777" w:rsidR="00D64922" w:rsidRPr="000B1F58" w:rsidRDefault="00D64922" w:rsidP="00D64922">
            <w:pPr>
              <w:spacing w:after="0"/>
              <w:jc w:val="right"/>
              <w:rPr>
                <w:color w:val="000000"/>
                <w:sz w:val="16"/>
                <w:szCs w:val="16"/>
              </w:rPr>
            </w:pPr>
            <w:r w:rsidRPr="000B1F58">
              <w:rPr>
                <w:color w:val="000000"/>
                <w:sz w:val="16"/>
                <w:szCs w:val="16"/>
              </w:rPr>
              <w:t>182,359</w:t>
            </w:r>
          </w:p>
        </w:tc>
      </w:tr>
      <w:tr w:rsidR="00D64922" w:rsidRPr="00660962" w14:paraId="1996EB62" w14:textId="77777777" w:rsidTr="00D64922">
        <w:trPr>
          <w:trHeight w:val="300"/>
        </w:trPr>
        <w:tc>
          <w:tcPr>
            <w:tcW w:w="0" w:type="auto"/>
            <w:tcBorders>
              <w:top w:val="nil"/>
              <w:left w:val="nil"/>
              <w:bottom w:val="nil"/>
              <w:right w:val="nil"/>
            </w:tcBorders>
            <w:shd w:val="clear" w:color="auto" w:fill="auto"/>
            <w:noWrap/>
            <w:vAlign w:val="center"/>
            <w:hideMark/>
          </w:tcPr>
          <w:p w14:paraId="727D31CD" w14:textId="77777777" w:rsidR="00D64922" w:rsidRPr="000B1F58" w:rsidRDefault="00D64922" w:rsidP="00D64922">
            <w:pPr>
              <w:spacing w:after="0"/>
              <w:rPr>
                <w:color w:val="000000"/>
                <w:sz w:val="16"/>
                <w:szCs w:val="16"/>
              </w:rPr>
            </w:pPr>
            <w:r w:rsidRPr="000B1F58">
              <w:rPr>
                <w:color w:val="000000"/>
                <w:sz w:val="16"/>
                <w:szCs w:val="16"/>
              </w:rPr>
              <w:t>Spot Shrimp Survey</w:t>
            </w:r>
          </w:p>
        </w:tc>
        <w:tc>
          <w:tcPr>
            <w:tcW w:w="0" w:type="auto"/>
            <w:tcBorders>
              <w:top w:val="nil"/>
              <w:left w:val="nil"/>
              <w:bottom w:val="nil"/>
              <w:right w:val="nil"/>
            </w:tcBorders>
            <w:shd w:val="clear" w:color="auto" w:fill="auto"/>
            <w:noWrap/>
            <w:vAlign w:val="center"/>
            <w:hideMark/>
          </w:tcPr>
          <w:p w14:paraId="47EC7A96"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5627A2BC" w14:textId="77777777" w:rsidR="00D64922" w:rsidRPr="000B1F58" w:rsidRDefault="00D64922" w:rsidP="00D64922">
            <w:pPr>
              <w:spacing w:after="0"/>
              <w:jc w:val="right"/>
              <w:rPr>
                <w:color w:val="000000"/>
                <w:sz w:val="16"/>
                <w:szCs w:val="16"/>
              </w:rPr>
            </w:pPr>
            <w:r w:rsidRPr="000B1F58">
              <w:rPr>
                <w:color w:val="000000"/>
                <w:sz w:val="16"/>
                <w:szCs w:val="16"/>
              </w:rPr>
              <w:t>1</w:t>
            </w:r>
          </w:p>
        </w:tc>
        <w:tc>
          <w:tcPr>
            <w:tcW w:w="0" w:type="auto"/>
            <w:tcBorders>
              <w:top w:val="nil"/>
              <w:left w:val="nil"/>
              <w:bottom w:val="nil"/>
              <w:right w:val="nil"/>
            </w:tcBorders>
            <w:shd w:val="clear" w:color="auto" w:fill="auto"/>
            <w:noWrap/>
            <w:vAlign w:val="center"/>
            <w:hideMark/>
          </w:tcPr>
          <w:p w14:paraId="499AE2C2" w14:textId="77777777" w:rsidR="00D64922" w:rsidRPr="000B1F58" w:rsidRDefault="00D64922" w:rsidP="00D64922">
            <w:pPr>
              <w:spacing w:after="0"/>
              <w:jc w:val="right"/>
              <w:rPr>
                <w:color w:val="000000"/>
                <w:sz w:val="16"/>
                <w:szCs w:val="16"/>
              </w:rPr>
            </w:pPr>
            <w:r w:rsidRPr="000B1F58">
              <w:rPr>
                <w:color w:val="000000"/>
                <w:sz w:val="16"/>
                <w:szCs w:val="16"/>
              </w:rPr>
              <w:t>4</w:t>
            </w:r>
          </w:p>
        </w:tc>
        <w:tc>
          <w:tcPr>
            <w:tcW w:w="0" w:type="auto"/>
            <w:tcBorders>
              <w:top w:val="nil"/>
              <w:left w:val="nil"/>
              <w:bottom w:val="nil"/>
              <w:right w:val="nil"/>
            </w:tcBorders>
            <w:shd w:val="clear" w:color="auto" w:fill="auto"/>
            <w:noWrap/>
            <w:vAlign w:val="center"/>
            <w:hideMark/>
          </w:tcPr>
          <w:p w14:paraId="55FA0BDC" w14:textId="77777777" w:rsidR="00D64922" w:rsidRPr="000B1F58" w:rsidRDefault="00D64922" w:rsidP="00D64922">
            <w:pPr>
              <w:spacing w:after="0"/>
              <w:jc w:val="right"/>
              <w:rPr>
                <w:color w:val="000000"/>
                <w:sz w:val="16"/>
                <w:szCs w:val="16"/>
              </w:rPr>
            </w:pPr>
            <w:r w:rsidRPr="000B1F58">
              <w:rPr>
                <w:color w:val="000000"/>
                <w:sz w:val="16"/>
                <w:szCs w:val="16"/>
              </w:rPr>
              <w:t>3</w:t>
            </w:r>
          </w:p>
        </w:tc>
        <w:tc>
          <w:tcPr>
            <w:tcW w:w="0" w:type="auto"/>
            <w:tcBorders>
              <w:top w:val="nil"/>
              <w:left w:val="nil"/>
              <w:bottom w:val="nil"/>
              <w:right w:val="nil"/>
            </w:tcBorders>
            <w:shd w:val="clear" w:color="auto" w:fill="auto"/>
            <w:noWrap/>
            <w:vAlign w:val="center"/>
            <w:hideMark/>
          </w:tcPr>
          <w:p w14:paraId="74A5D986" w14:textId="77777777" w:rsidR="00D64922" w:rsidRPr="000B1F58" w:rsidRDefault="00D64922" w:rsidP="00D64922">
            <w:pPr>
              <w:spacing w:after="0"/>
              <w:jc w:val="right"/>
              <w:rPr>
                <w:color w:val="000000"/>
                <w:sz w:val="16"/>
                <w:szCs w:val="16"/>
              </w:rPr>
            </w:pPr>
            <w:r w:rsidRPr="000B1F58">
              <w:rPr>
                <w:color w:val="000000"/>
                <w:sz w:val="16"/>
                <w:szCs w:val="16"/>
              </w:rPr>
              <w:t>3</w:t>
            </w:r>
          </w:p>
        </w:tc>
      </w:tr>
      <w:tr w:rsidR="00D64922" w:rsidRPr="00660962" w14:paraId="00CC5D91" w14:textId="77777777" w:rsidTr="00D64922">
        <w:trPr>
          <w:trHeight w:val="300"/>
        </w:trPr>
        <w:tc>
          <w:tcPr>
            <w:tcW w:w="0" w:type="auto"/>
            <w:tcBorders>
              <w:top w:val="nil"/>
              <w:left w:val="nil"/>
              <w:bottom w:val="nil"/>
              <w:right w:val="nil"/>
            </w:tcBorders>
            <w:shd w:val="clear" w:color="auto" w:fill="auto"/>
            <w:noWrap/>
            <w:vAlign w:val="center"/>
            <w:hideMark/>
          </w:tcPr>
          <w:p w14:paraId="4DD0D243" w14:textId="77777777" w:rsidR="00D64922" w:rsidRPr="000B1F58" w:rsidRDefault="00D64922" w:rsidP="00D64922">
            <w:pPr>
              <w:spacing w:after="0"/>
              <w:rPr>
                <w:color w:val="000000"/>
                <w:sz w:val="16"/>
                <w:szCs w:val="16"/>
              </w:rPr>
            </w:pPr>
            <w:r w:rsidRPr="000B1F58">
              <w:rPr>
                <w:color w:val="000000"/>
                <w:sz w:val="16"/>
                <w:szCs w:val="16"/>
              </w:rPr>
              <w:t>Summer Acoustic-Trawl Survey of Walleye Pollock in the Gulf of Alaska</w:t>
            </w:r>
          </w:p>
        </w:tc>
        <w:tc>
          <w:tcPr>
            <w:tcW w:w="0" w:type="auto"/>
            <w:tcBorders>
              <w:top w:val="nil"/>
              <w:left w:val="nil"/>
              <w:bottom w:val="nil"/>
              <w:right w:val="nil"/>
            </w:tcBorders>
            <w:shd w:val="clear" w:color="auto" w:fill="auto"/>
            <w:noWrap/>
            <w:vAlign w:val="center"/>
            <w:hideMark/>
          </w:tcPr>
          <w:p w14:paraId="5F1F2F00"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4A5B0AF6"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21C051CA" w14:textId="77777777" w:rsidR="00D64922" w:rsidRPr="000B1F58" w:rsidRDefault="00D64922" w:rsidP="00D64922">
            <w:pPr>
              <w:spacing w:after="0"/>
              <w:jc w:val="right"/>
              <w:rPr>
                <w:color w:val="000000"/>
                <w:sz w:val="16"/>
                <w:szCs w:val="16"/>
              </w:rPr>
            </w:pPr>
            <w:r w:rsidRPr="000B1F58">
              <w:rPr>
                <w:color w:val="000000"/>
                <w:sz w:val="16"/>
                <w:szCs w:val="16"/>
              </w:rPr>
              <w:t>70</w:t>
            </w:r>
          </w:p>
        </w:tc>
        <w:tc>
          <w:tcPr>
            <w:tcW w:w="0" w:type="auto"/>
            <w:tcBorders>
              <w:top w:val="nil"/>
              <w:left w:val="nil"/>
              <w:bottom w:val="nil"/>
              <w:right w:val="nil"/>
            </w:tcBorders>
            <w:shd w:val="clear" w:color="auto" w:fill="auto"/>
            <w:noWrap/>
            <w:vAlign w:val="center"/>
            <w:hideMark/>
          </w:tcPr>
          <w:p w14:paraId="6A0E84BA"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4A06C550" w14:textId="77777777" w:rsidR="00D64922" w:rsidRPr="000B1F58" w:rsidRDefault="00D64922" w:rsidP="00D64922">
            <w:pPr>
              <w:spacing w:after="0"/>
              <w:jc w:val="right"/>
              <w:rPr>
                <w:color w:val="000000"/>
                <w:sz w:val="16"/>
                <w:szCs w:val="16"/>
              </w:rPr>
            </w:pPr>
          </w:p>
        </w:tc>
      </w:tr>
      <w:tr w:rsidR="00D64922" w:rsidRPr="00660962" w14:paraId="743ECC9F" w14:textId="77777777" w:rsidTr="00D64922">
        <w:trPr>
          <w:trHeight w:val="300"/>
        </w:trPr>
        <w:tc>
          <w:tcPr>
            <w:tcW w:w="0" w:type="auto"/>
            <w:tcBorders>
              <w:top w:val="nil"/>
              <w:left w:val="nil"/>
              <w:bottom w:val="single" w:sz="4" w:space="0" w:color="auto"/>
              <w:right w:val="nil"/>
            </w:tcBorders>
            <w:shd w:val="clear" w:color="auto" w:fill="auto"/>
            <w:noWrap/>
            <w:vAlign w:val="center"/>
            <w:hideMark/>
          </w:tcPr>
          <w:p w14:paraId="3B2E2C70" w14:textId="77777777" w:rsidR="00D64922" w:rsidRPr="000B1F58" w:rsidRDefault="00D64922" w:rsidP="00D64922">
            <w:pPr>
              <w:spacing w:after="0"/>
              <w:rPr>
                <w:color w:val="000000"/>
                <w:sz w:val="16"/>
                <w:szCs w:val="16"/>
              </w:rPr>
            </w:pPr>
            <w:r w:rsidRPr="000B1F58">
              <w:rPr>
                <w:color w:val="000000"/>
                <w:sz w:val="16"/>
                <w:szCs w:val="16"/>
              </w:rPr>
              <w:t>Winter Acoustic-Trawl Survey of Walleye Pollock in Shelikof Strait and Vicinity</w:t>
            </w:r>
          </w:p>
        </w:tc>
        <w:tc>
          <w:tcPr>
            <w:tcW w:w="0" w:type="auto"/>
            <w:tcBorders>
              <w:top w:val="nil"/>
              <w:left w:val="nil"/>
              <w:bottom w:val="single" w:sz="4" w:space="0" w:color="auto"/>
              <w:right w:val="nil"/>
            </w:tcBorders>
            <w:shd w:val="clear" w:color="auto" w:fill="auto"/>
            <w:noWrap/>
            <w:vAlign w:val="center"/>
            <w:hideMark/>
          </w:tcPr>
          <w:p w14:paraId="756B9755" w14:textId="77777777" w:rsidR="00D64922" w:rsidRPr="000B1F58" w:rsidRDefault="00D64922" w:rsidP="00D64922">
            <w:pPr>
              <w:spacing w:after="0"/>
              <w:jc w:val="right"/>
              <w:rPr>
                <w:color w:val="000000"/>
                <w:sz w:val="16"/>
                <w:szCs w:val="16"/>
              </w:rPr>
            </w:pPr>
          </w:p>
        </w:tc>
        <w:tc>
          <w:tcPr>
            <w:tcW w:w="0" w:type="auto"/>
            <w:tcBorders>
              <w:top w:val="nil"/>
              <w:left w:val="nil"/>
              <w:bottom w:val="single" w:sz="4" w:space="0" w:color="auto"/>
              <w:right w:val="nil"/>
            </w:tcBorders>
            <w:shd w:val="clear" w:color="auto" w:fill="auto"/>
            <w:noWrap/>
            <w:vAlign w:val="center"/>
            <w:hideMark/>
          </w:tcPr>
          <w:p w14:paraId="3B998A98" w14:textId="77777777" w:rsidR="00D64922" w:rsidRPr="000B1F58" w:rsidRDefault="00D64922" w:rsidP="00D64922">
            <w:pPr>
              <w:spacing w:after="0"/>
              <w:jc w:val="right"/>
              <w:rPr>
                <w:color w:val="000000"/>
                <w:sz w:val="16"/>
                <w:szCs w:val="16"/>
              </w:rPr>
            </w:pPr>
          </w:p>
        </w:tc>
        <w:tc>
          <w:tcPr>
            <w:tcW w:w="0" w:type="auto"/>
            <w:tcBorders>
              <w:top w:val="nil"/>
              <w:left w:val="nil"/>
              <w:bottom w:val="single" w:sz="4" w:space="0" w:color="auto"/>
              <w:right w:val="nil"/>
            </w:tcBorders>
            <w:shd w:val="clear" w:color="auto" w:fill="auto"/>
            <w:noWrap/>
            <w:vAlign w:val="center"/>
            <w:hideMark/>
          </w:tcPr>
          <w:p w14:paraId="0C66C6A8" w14:textId="77777777" w:rsidR="00D64922" w:rsidRPr="000B1F58" w:rsidRDefault="00D64922" w:rsidP="00D64922">
            <w:pPr>
              <w:spacing w:after="0"/>
              <w:jc w:val="right"/>
              <w:rPr>
                <w:color w:val="000000"/>
                <w:sz w:val="16"/>
                <w:szCs w:val="16"/>
              </w:rPr>
            </w:pPr>
          </w:p>
        </w:tc>
        <w:tc>
          <w:tcPr>
            <w:tcW w:w="0" w:type="auto"/>
            <w:tcBorders>
              <w:top w:val="nil"/>
              <w:left w:val="nil"/>
              <w:bottom w:val="single" w:sz="4" w:space="0" w:color="auto"/>
              <w:right w:val="nil"/>
            </w:tcBorders>
            <w:shd w:val="clear" w:color="auto" w:fill="auto"/>
            <w:noWrap/>
            <w:vAlign w:val="center"/>
            <w:hideMark/>
          </w:tcPr>
          <w:p w14:paraId="5DDFE1E9" w14:textId="77777777" w:rsidR="00D64922" w:rsidRPr="000B1F58" w:rsidRDefault="00D64922" w:rsidP="00D64922">
            <w:pPr>
              <w:spacing w:after="0"/>
              <w:jc w:val="right"/>
              <w:rPr>
                <w:color w:val="000000"/>
                <w:sz w:val="16"/>
                <w:szCs w:val="16"/>
              </w:rPr>
            </w:pPr>
            <w:r w:rsidRPr="000B1F58">
              <w:rPr>
                <w:color w:val="000000"/>
                <w:sz w:val="16"/>
                <w:szCs w:val="16"/>
              </w:rPr>
              <w:t>5</w:t>
            </w:r>
          </w:p>
        </w:tc>
        <w:tc>
          <w:tcPr>
            <w:tcW w:w="0" w:type="auto"/>
            <w:tcBorders>
              <w:top w:val="nil"/>
              <w:left w:val="nil"/>
              <w:bottom w:val="single" w:sz="4" w:space="0" w:color="auto"/>
              <w:right w:val="nil"/>
            </w:tcBorders>
            <w:shd w:val="clear" w:color="auto" w:fill="auto"/>
            <w:noWrap/>
            <w:vAlign w:val="center"/>
            <w:hideMark/>
          </w:tcPr>
          <w:p w14:paraId="70EAA166" w14:textId="77777777" w:rsidR="00D64922" w:rsidRPr="000B1F58" w:rsidRDefault="00D64922" w:rsidP="00D64922">
            <w:pPr>
              <w:spacing w:after="0"/>
              <w:jc w:val="right"/>
              <w:rPr>
                <w:color w:val="000000"/>
                <w:sz w:val="16"/>
                <w:szCs w:val="16"/>
              </w:rPr>
            </w:pPr>
          </w:p>
        </w:tc>
      </w:tr>
      <w:tr w:rsidR="00D64922" w:rsidRPr="00660962" w14:paraId="29DF7C31" w14:textId="77777777" w:rsidTr="00D64922">
        <w:trPr>
          <w:trHeight w:val="300"/>
        </w:trPr>
        <w:tc>
          <w:tcPr>
            <w:tcW w:w="0" w:type="auto"/>
            <w:tcBorders>
              <w:top w:val="nil"/>
              <w:left w:val="nil"/>
              <w:bottom w:val="nil"/>
              <w:right w:val="nil"/>
            </w:tcBorders>
            <w:shd w:val="clear" w:color="auto" w:fill="auto"/>
            <w:noWrap/>
            <w:vAlign w:val="bottom"/>
            <w:hideMark/>
          </w:tcPr>
          <w:p w14:paraId="283CF8A8" w14:textId="77777777" w:rsidR="00D64922" w:rsidRPr="00660962" w:rsidRDefault="00D64922" w:rsidP="00D64922">
            <w:pPr>
              <w:spacing w:after="0"/>
              <w:rPr>
                <w:color w:val="000000"/>
                <w:sz w:val="16"/>
                <w:szCs w:val="16"/>
              </w:rPr>
            </w:pPr>
            <w:r w:rsidRPr="00660962">
              <w:rPr>
                <w:color w:val="000000"/>
                <w:sz w:val="16"/>
                <w:szCs w:val="16"/>
              </w:rPr>
              <w:t>Total</w:t>
            </w:r>
          </w:p>
        </w:tc>
        <w:tc>
          <w:tcPr>
            <w:tcW w:w="0" w:type="auto"/>
            <w:tcBorders>
              <w:top w:val="nil"/>
              <w:left w:val="nil"/>
              <w:bottom w:val="nil"/>
              <w:right w:val="nil"/>
            </w:tcBorders>
            <w:shd w:val="clear" w:color="auto" w:fill="auto"/>
            <w:noWrap/>
            <w:vAlign w:val="center"/>
            <w:hideMark/>
          </w:tcPr>
          <w:p w14:paraId="461C197A" w14:textId="77777777" w:rsidR="00D64922" w:rsidRPr="000B1F58" w:rsidRDefault="00D64922" w:rsidP="00D64922">
            <w:pPr>
              <w:spacing w:after="0"/>
              <w:jc w:val="right"/>
              <w:rPr>
                <w:color w:val="000000"/>
                <w:sz w:val="16"/>
                <w:szCs w:val="16"/>
              </w:rPr>
            </w:pPr>
            <w:r w:rsidRPr="000B1F58">
              <w:rPr>
                <w:color w:val="000000"/>
                <w:sz w:val="16"/>
                <w:szCs w:val="16"/>
              </w:rPr>
              <w:t>124,971</w:t>
            </w:r>
          </w:p>
        </w:tc>
        <w:tc>
          <w:tcPr>
            <w:tcW w:w="0" w:type="auto"/>
            <w:tcBorders>
              <w:top w:val="nil"/>
              <w:left w:val="nil"/>
              <w:bottom w:val="nil"/>
              <w:right w:val="nil"/>
            </w:tcBorders>
            <w:shd w:val="clear" w:color="auto" w:fill="auto"/>
            <w:noWrap/>
            <w:vAlign w:val="center"/>
            <w:hideMark/>
          </w:tcPr>
          <w:p w14:paraId="3F0A2BFF" w14:textId="77777777" w:rsidR="00D64922" w:rsidRPr="000B1F58" w:rsidRDefault="00D64922" w:rsidP="00D64922">
            <w:pPr>
              <w:spacing w:after="0"/>
              <w:jc w:val="right"/>
              <w:rPr>
                <w:color w:val="000000"/>
                <w:sz w:val="16"/>
                <w:szCs w:val="16"/>
              </w:rPr>
            </w:pPr>
            <w:r w:rsidRPr="000B1F58">
              <w:rPr>
                <w:color w:val="000000"/>
                <w:sz w:val="16"/>
                <w:szCs w:val="16"/>
              </w:rPr>
              <w:t>148,489</w:t>
            </w:r>
          </w:p>
        </w:tc>
        <w:tc>
          <w:tcPr>
            <w:tcW w:w="0" w:type="auto"/>
            <w:tcBorders>
              <w:top w:val="nil"/>
              <w:left w:val="nil"/>
              <w:bottom w:val="nil"/>
              <w:right w:val="nil"/>
            </w:tcBorders>
            <w:shd w:val="clear" w:color="auto" w:fill="auto"/>
            <w:noWrap/>
            <w:vAlign w:val="center"/>
            <w:hideMark/>
          </w:tcPr>
          <w:p w14:paraId="0446A4D7" w14:textId="77777777" w:rsidR="00D64922" w:rsidRPr="000B1F58" w:rsidRDefault="00D64922" w:rsidP="00D64922">
            <w:pPr>
              <w:spacing w:after="0"/>
              <w:jc w:val="right"/>
              <w:rPr>
                <w:color w:val="000000"/>
                <w:sz w:val="16"/>
                <w:szCs w:val="16"/>
              </w:rPr>
            </w:pPr>
            <w:r w:rsidRPr="000B1F58">
              <w:rPr>
                <w:color w:val="000000"/>
                <w:sz w:val="16"/>
                <w:szCs w:val="16"/>
              </w:rPr>
              <w:t>204,601</w:t>
            </w:r>
          </w:p>
        </w:tc>
        <w:tc>
          <w:tcPr>
            <w:tcW w:w="0" w:type="auto"/>
            <w:tcBorders>
              <w:top w:val="nil"/>
              <w:left w:val="nil"/>
              <w:bottom w:val="nil"/>
              <w:right w:val="nil"/>
            </w:tcBorders>
            <w:shd w:val="clear" w:color="auto" w:fill="auto"/>
            <w:noWrap/>
            <w:vAlign w:val="center"/>
            <w:hideMark/>
          </w:tcPr>
          <w:p w14:paraId="252E7F5C" w14:textId="77777777" w:rsidR="00D64922" w:rsidRPr="000B1F58" w:rsidRDefault="00D64922" w:rsidP="00D64922">
            <w:pPr>
              <w:spacing w:after="0"/>
              <w:jc w:val="right"/>
              <w:rPr>
                <w:color w:val="000000"/>
                <w:sz w:val="16"/>
                <w:szCs w:val="16"/>
              </w:rPr>
            </w:pPr>
            <w:r w:rsidRPr="000B1F58">
              <w:rPr>
                <w:color w:val="000000"/>
                <w:sz w:val="16"/>
                <w:szCs w:val="16"/>
              </w:rPr>
              <w:t>118,879</w:t>
            </w:r>
          </w:p>
        </w:tc>
        <w:tc>
          <w:tcPr>
            <w:tcW w:w="0" w:type="auto"/>
            <w:tcBorders>
              <w:top w:val="nil"/>
              <w:left w:val="nil"/>
              <w:bottom w:val="nil"/>
              <w:right w:val="nil"/>
            </w:tcBorders>
            <w:shd w:val="clear" w:color="auto" w:fill="auto"/>
            <w:noWrap/>
            <w:vAlign w:val="center"/>
            <w:hideMark/>
          </w:tcPr>
          <w:p w14:paraId="03D8A931" w14:textId="77777777" w:rsidR="00D64922" w:rsidRPr="000B1F58" w:rsidRDefault="00D64922" w:rsidP="00D64922">
            <w:pPr>
              <w:spacing w:after="0"/>
              <w:jc w:val="right"/>
              <w:rPr>
                <w:color w:val="000000"/>
                <w:sz w:val="16"/>
                <w:szCs w:val="16"/>
              </w:rPr>
            </w:pPr>
            <w:r w:rsidRPr="000B1F58">
              <w:rPr>
                <w:color w:val="000000"/>
                <w:sz w:val="16"/>
                <w:szCs w:val="16"/>
              </w:rPr>
              <w:t>283,644</w:t>
            </w:r>
          </w:p>
        </w:tc>
      </w:tr>
    </w:tbl>
    <w:p w14:paraId="7DAC30E6" w14:textId="77777777" w:rsidR="00D64922" w:rsidRDefault="00D64922" w:rsidP="00D64922">
      <w:pPr>
        <w:spacing w:line="259" w:lineRule="auto"/>
      </w:pPr>
      <w:r>
        <w:br w:type="page"/>
      </w:r>
    </w:p>
    <w:p w14:paraId="51DCE43C" w14:textId="77777777" w:rsidR="00D64922" w:rsidRPr="004B3FD6" w:rsidRDefault="00D64922" w:rsidP="00D64922">
      <w:r w:rsidRPr="004B3FD6">
        <w:lastRenderedPageBreak/>
        <w:t>Table 2.</w:t>
      </w:r>
      <w:r>
        <w:rPr>
          <w:noProof/>
        </w:rPr>
        <w:t>9.</w:t>
      </w:r>
      <w:r w:rsidRPr="004B3FD6">
        <w:t xml:space="preserve"> Pacific cod abundance measured in biomass (t) and numbers of fish (1000s), as assessed by the GOA bottom trawl survey. Point estimates are shown along with coefficients of variation. </w:t>
      </w:r>
    </w:p>
    <w:tbl>
      <w:tblPr>
        <w:tblW w:w="2645" w:type="pct"/>
        <w:jc w:val="center"/>
        <w:tblLook w:val="04A0" w:firstRow="1" w:lastRow="0" w:firstColumn="1" w:lastColumn="0" w:noHBand="0" w:noVBand="1"/>
      </w:tblPr>
      <w:tblGrid>
        <w:gridCol w:w="740"/>
        <w:gridCol w:w="1219"/>
        <w:gridCol w:w="802"/>
        <w:gridCol w:w="1387"/>
        <w:gridCol w:w="803"/>
      </w:tblGrid>
      <w:tr w:rsidR="00D64922" w:rsidRPr="00523947" w14:paraId="0DAE02EF" w14:textId="77777777" w:rsidTr="00D64922">
        <w:trPr>
          <w:cantSplit/>
          <w:jc w:val="center"/>
        </w:trPr>
        <w:tc>
          <w:tcPr>
            <w:tcW w:w="747" w:type="pct"/>
            <w:tcBorders>
              <w:top w:val="single" w:sz="4" w:space="0" w:color="auto"/>
              <w:bottom w:val="single" w:sz="4" w:space="0" w:color="auto"/>
            </w:tcBorders>
            <w:shd w:val="clear" w:color="auto" w:fill="auto"/>
            <w:noWrap/>
            <w:vAlign w:val="bottom"/>
            <w:hideMark/>
          </w:tcPr>
          <w:p w14:paraId="222CB53B" w14:textId="77777777" w:rsidR="00D64922" w:rsidRPr="00B93BF7" w:rsidRDefault="00D64922" w:rsidP="00D64922">
            <w:pPr>
              <w:keepNext/>
              <w:spacing w:after="0"/>
              <w:jc w:val="center"/>
              <w:rPr>
                <w:b/>
              </w:rPr>
            </w:pPr>
            <w:r w:rsidRPr="00B93BF7">
              <w:rPr>
                <w:b/>
              </w:rPr>
              <w:t>Year</w:t>
            </w:r>
          </w:p>
        </w:tc>
        <w:tc>
          <w:tcPr>
            <w:tcW w:w="1231" w:type="pct"/>
            <w:tcBorders>
              <w:top w:val="single" w:sz="4" w:space="0" w:color="auto"/>
              <w:bottom w:val="single" w:sz="4" w:space="0" w:color="auto"/>
            </w:tcBorders>
            <w:shd w:val="clear" w:color="auto" w:fill="auto"/>
            <w:noWrap/>
            <w:vAlign w:val="bottom"/>
            <w:hideMark/>
          </w:tcPr>
          <w:p w14:paraId="28314D56" w14:textId="77777777" w:rsidR="00D64922" w:rsidRPr="00B93BF7" w:rsidRDefault="00D64922" w:rsidP="00D64922">
            <w:pPr>
              <w:keepNext/>
              <w:spacing w:after="0"/>
              <w:jc w:val="right"/>
              <w:rPr>
                <w:b/>
              </w:rPr>
            </w:pPr>
            <w:r w:rsidRPr="00B93BF7">
              <w:rPr>
                <w:b/>
              </w:rPr>
              <w:t>Biomass(t)</w:t>
            </w:r>
          </w:p>
        </w:tc>
        <w:tc>
          <w:tcPr>
            <w:tcW w:w="810" w:type="pct"/>
            <w:tcBorders>
              <w:top w:val="single" w:sz="4" w:space="0" w:color="auto"/>
              <w:bottom w:val="single" w:sz="4" w:space="0" w:color="auto"/>
            </w:tcBorders>
            <w:shd w:val="clear" w:color="auto" w:fill="auto"/>
            <w:noWrap/>
            <w:vAlign w:val="bottom"/>
            <w:hideMark/>
          </w:tcPr>
          <w:p w14:paraId="067098DD" w14:textId="77777777" w:rsidR="00D64922" w:rsidRPr="00B93BF7" w:rsidRDefault="00D64922" w:rsidP="00D64922">
            <w:pPr>
              <w:keepNext/>
              <w:spacing w:after="0"/>
              <w:jc w:val="right"/>
              <w:rPr>
                <w:b/>
              </w:rPr>
            </w:pPr>
            <w:r w:rsidRPr="00B93BF7">
              <w:rPr>
                <w:b/>
              </w:rPr>
              <w:t>CV</w:t>
            </w:r>
          </w:p>
        </w:tc>
        <w:tc>
          <w:tcPr>
            <w:tcW w:w="1401" w:type="pct"/>
            <w:tcBorders>
              <w:top w:val="single" w:sz="4" w:space="0" w:color="auto"/>
              <w:bottom w:val="single" w:sz="4" w:space="0" w:color="auto"/>
            </w:tcBorders>
            <w:shd w:val="clear" w:color="auto" w:fill="auto"/>
            <w:noWrap/>
            <w:vAlign w:val="bottom"/>
            <w:hideMark/>
          </w:tcPr>
          <w:p w14:paraId="28A507BD" w14:textId="77777777" w:rsidR="00D64922" w:rsidRPr="00B93BF7" w:rsidRDefault="00D64922" w:rsidP="00D64922">
            <w:pPr>
              <w:keepNext/>
              <w:spacing w:after="0"/>
              <w:jc w:val="right"/>
              <w:rPr>
                <w:b/>
              </w:rPr>
            </w:pPr>
            <w:r w:rsidRPr="00B93BF7">
              <w:rPr>
                <w:b/>
              </w:rPr>
              <w:t>Abundance</w:t>
            </w:r>
          </w:p>
        </w:tc>
        <w:tc>
          <w:tcPr>
            <w:tcW w:w="811" w:type="pct"/>
            <w:tcBorders>
              <w:top w:val="single" w:sz="4" w:space="0" w:color="auto"/>
              <w:bottom w:val="single" w:sz="4" w:space="0" w:color="auto"/>
            </w:tcBorders>
            <w:shd w:val="clear" w:color="auto" w:fill="auto"/>
            <w:noWrap/>
            <w:vAlign w:val="bottom"/>
            <w:hideMark/>
          </w:tcPr>
          <w:p w14:paraId="5E26B301" w14:textId="77777777" w:rsidR="00D64922" w:rsidRPr="00B93BF7" w:rsidRDefault="00D64922" w:rsidP="00D64922">
            <w:pPr>
              <w:keepNext/>
              <w:spacing w:after="0"/>
              <w:jc w:val="right"/>
              <w:rPr>
                <w:b/>
              </w:rPr>
            </w:pPr>
            <w:r w:rsidRPr="00B93BF7">
              <w:rPr>
                <w:b/>
              </w:rPr>
              <w:t>CV</w:t>
            </w:r>
          </w:p>
        </w:tc>
      </w:tr>
      <w:tr w:rsidR="00D64922" w:rsidRPr="00523947" w14:paraId="2E113385" w14:textId="77777777" w:rsidTr="00D64922">
        <w:trPr>
          <w:cantSplit/>
          <w:jc w:val="center"/>
        </w:trPr>
        <w:tc>
          <w:tcPr>
            <w:tcW w:w="747" w:type="pct"/>
            <w:tcBorders>
              <w:top w:val="single" w:sz="4" w:space="0" w:color="auto"/>
            </w:tcBorders>
            <w:shd w:val="clear" w:color="auto" w:fill="auto"/>
            <w:noWrap/>
            <w:vAlign w:val="center"/>
            <w:hideMark/>
          </w:tcPr>
          <w:p w14:paraId="67B34EEF" w14:textId="77777777" w:rsidR="00D64922" w:rsidRPr="008362F0" w:rsidRDefault="00D64922" w:rsidP="00D64922">
            <w:pPr>
              <w:keepNext/>
              <w:spacing w:after="0"/>
              <w:jc w:val="center"/>
            </w:pPr>
            <w:r w:rsidRPr="008362F0">
              <w:t>1984</w:t>
            </w:r>
          </w:p>
        </w:tc>
        <w:tc>
          <w:tcPr>
            <w:tcW w:w="1231" w:type="pct"/>
            <w:tcBorders>
              <w:top w:val="single" w:sz="4" w:space="0" w:color="auto"/>
            </w:tcBorders>
            <w:shd w:val="clear" w:color="auto" w:fill="auto"/>
            <w:noWrap/>
            <w:vAlign w:val="center"/>
            <w:hideMark/>
          </w:tcPr>
          <w:p w14:paraId="64E804EF" w14:textId="77777777" w:rsidR="00D64922" w:rsidRPr="008362F0" w:rsidRDefault="00D64922" w:rsidP="00D64922">
            <w:pPr>
              <w:spacing w:after="0"/>
              <w:jc w:val="right"/>
              <w:rPr>
                <w:color w:val="000000"/>
              </w:rPr>
            </w:pPr>
            <w:r w:rsidRPr="008362F0">
              <w:rPr>
                <w:color w:val="000000"/>
              </w:rPr>
              <w:t>550,971</w:t>
            </w:r>
          </w:p>
        </w:tc>
        <w:tc>
          <w:tcPr>
            <w:tcW w:w="810" w:type="pct"/>
            <w:tcBorders>
              <w:top w:val="single" w:sz="4" w:space="0" w:color="auto"/>
            </w:tcBorders>
            <w:shd w:val="clear" w:color="auto" w:fill="auto"/>
            <w:noWrap/>
            <w:vAlign w:val="center"/>
            <w:hideMark/>
          </w:tcPr>
          <w:p w14:paraId="3412240F" w14:textId="77777777" w:rsidR="00D64922" w:rsidRPr="008362F0" w:rsidRDefault="00D64922" w:rsidP="00D64922">
            <w:pPr>
              <w:spacing w:after="0"/>
              <w:jc w:val="right"/>
              <w:rPr>
                <w:color w:val="000000"/>
              </w:rPr>
            </w:pPr>
            <w:r w:rsidRPr="008362F0">
              <w:rPr>
                <w:color w:val="000000"/>
              </w:rPr>
              <w:t>0.096</w:t>
            </w:r>
          </w:p>
        </w:tc>
        <w:tc>
          <w:tcPr>
            <w:tcW w:w="1401" w:type="pct"/>
            <w:tcBorders>
              <w:top w:val="single" w:sz="4" w:space="0" w:color="auto"/>
            </w:tcBorders>
            <w:shd w:val="clear" w:color="auto" w:fill="auto"/>
            <w:noWrap/>
            <w:vAlign w:val="center"/>
            <w:hideMark/>
          </w:tcPr>
          <w:p w14:paraId="36FE281E" w14:textId="77777777" w:rsidR="00D64922" w:rsidRPr="008362F0" w:rsidRDefault="00D64922" w:rsidP="00D64922">
            <w:pPr>
              <w:spacing w:after="0"/>
              <w:jc w:val="right"/>
              <w:rPr>
                <w:color w:val="000000"/>
              </w:rPr>
            </w:pPr>
            <w:r w:rsidRPr="008362F0">
              <w:rPr>
                <w:color w:val="000000"/>
              </w:rPr>
              <w:t>320,525</w:t>
            </w:r>
          </w:p>
        </w:tc>
        <w:tc>
          <w:tcPr>
            <w:tcW w:w="811" w:type="pct"/>
            <w:tcBorders>
              <w:top w:val="single" w:sz="4" w:space="0" w:color="auto"/>
            </w:tcBorders>
            <w:shd w:val="clear" w:color="auto" w:fill="auto"/>
            <w:noWrap/>
            <w:vAlign w:val="center"/>
            <w:hideMark/>
          </w:tcPr>
          <w:p w14:paraId="4F55EA7A" w14:textId="77777777" w:rsidR="00D64922" w:rsidRPr="008362F0" w:rsidRDefault="00D64922" w:rsidP="00D64922">
            <w:pPr>
              <w:spacing w:after="0"/>
              <w:jc w:val="right"/>
              <w:rPr>
                <w:color w:val="000000"/>
              </w:rPr>
            </w:pPr>
            <w:r w:rsidRPr="008362F0">
              <w:rPr>
                <w:color w:val="000000"/>
              </w:rPr>
              <w:t>0.102</w:t>
            </w:r>
          </w:p>
        </w:tc>
      </w:tr>
      <w:tr w:rsidR="00D64922" w:rsidRPr="00523947" w14:paraId="1DCBBFEA" w14:textId="77777777" w:rsidTr="00D64922">
        <w:trPr>
          <w:cantSplit/>
          <w:jc w:val="center"/>
        </w:trPr>
        <w:tc>
          <w:tcPr>
            <w:tcW w:w="747" w:type="pct"/>
            <w:shd w:val="clear" w:color="auto" w:fill="auto"/>
            <w:noWrap/>
            <w:vAlign w:val="center"/>
            <w:hideMark/>
          </w:tcPr>
          <w:p w14:paraId="64F2500D" w14:textId="77777777" w:rsidR="00D64922" w:rsidRPr="008362F0" w:rsidRDefault="00D64922" w:rsidP="00D64922">
            <w:pPr>
              <w:keepNext/>
              <w:spacing w:after="0"/>
              <w:jc w:val="center"/>
            </w:pPr>
            <w:r w:rsidRPr="008362F0">
              <w:t>1987</w:t>
            </w:r>
          </w:p>
        </w:tc>
        <w:tc>
          <w:tcPr>
            <w:tcW w:w="1231" w:type="pct"/>
            <w:shd w:val="clear" w:color="auto" w:fill="auto"/>
            <w:noWrap/>
            <w:vAlign w:val="center"/>
            <w:hideMark/>
          </w:tcPr>
          <w:p w14:paraId="3EF601A7" w14:textId="77777777" w:rsidR="00D64922" w:rsidRPr="008362F0" w:rsidRDefault="00D64922" w:rsidP="00D64922">
            <w:pPr>
              <w:spacing w:after="0"/>
              <w:jc w:val="right"/>
              <w:rPr>
                <w:color w:val="000000"/>
              </w:rPr>
            </w:pPr>
            <w:r w:rsidRPr="008362F0">
              <w:rPr>
                <w:color w:val="000000"/>
              </w:rPr>
              <w:t>394,987</w:t>
            </w:r>
          </w:p>
        </w:tc>
        <w:tc>
          <w:tcPr>
            <w:tcW w:w="810" w:type="pct"/>
            <w:shd w:val="clear" w:color="auto" w:fill="auto"/>
            <w:noWrap/>
            <w:vAlign w:val="center"/>
            <w:hideMark/>
          </w:tcPr>
          <w:p w14:paraId="7EAA31F7" w14:textId="77777777" w:rsidR="00D64922" w:rsidRPr="008362F0" w:rsidRDefault="00D64922" w:rsidP="00D64922">
            <w:pPr>
              <w:spacing w:after="0"/>
              <w:jc w:val="right"/>
              <w:rPr>
                <w:color w:val="000000"/>
              </w:rPr>
            </w:pPr>
            <w:r w:rsidRPr="008362F0">
              <w:rPr>
                <w:color w:val="000000"/>
              </w:rPr>
              <w:t>0.085</w:t>
            </w:r>
          </w:p>
        </w:tc>
        <w:tc>
          <w:tcPr>
            <w:tcW w:w="1401" w:type="pct"/>
            <w:shd w:val="clear" w:color="auto" w:fill="auto"/>
            <w:noWrap/>
            <w:vAlign w:val="center"/>
            <w:hideMark/>
          </w:tcPr>
          <w:p w14:paraId="624BC9D0" w14:textId="77777777" w:rsidR="00D64922" w:rsidRPr="008362F0" w:rsidRDefault="00D64922" w:rsidP="00D64922">
            <w:pPr>
              <w:spacing w:after="0"/>
              <w:jc w:val="right"/>
              <w:rPr>
                <w:color w:val="000000"/>
              </w:rPr>
            </w:pPr>
            <w:r w:rsidRPr="008362F0">
              <w:rPr>
                <w:color w:val="000000"/>
              </w:rPr>
              <w:t>247,020</w:t>
            </w:r>
          </w:p>
        </w:tc>
        <w:tc>
          <w:tcPr>
            <w:tcW w:w="811" w:type="pct"/>
            <w:shd w:val="clear" w:color="auto" w:fill="auto"/>
            <w:noWrap/>
            <w:vAlign w:val="center"/>
            <w:hideMark/>
          </w:tcPr>
          <w:p w14:paraId="108A1EC9" w14:textId="77777777" w:rsidR="00D64922" w:rsidRPr="008362F0" w:rsidRDefault="00D64922" w:rsidP="00D64922">
            <w:pPr>
              <w:spacing w:after="0"/>
              <w:jc w:val="right"/>
              <w:rPr>
                <w:color w:val="000000"/>
              </w:rPr>
            </w:pPr>
            <w:r w:rsidRPr="008362F0">
              <w:rPr>
                <w:color w:val="000000"/>
              </w:rPr>
              <w:t>0.121</w:t>
            </w:r>
          </w:p>
        </w:tc>
      </w:tr>
      <w:tr w:rsidR="00D64922" w:rsidRPr="00523947" w14:paraId="41A08BF0" w14:textId="77777777" w:rsidTr="00D64922">
        <w:trPr>
          <w:cantSplit/>
          <w:jc w:val="center"/>
        </w:trPr>
        <w:tc>
          <w:tcPr>
            <w:tcW w:w="747" w:type="pct"/>
            <w:shd w:val="clear" w:color="auto" w:fill="auto"/>
            <w:noWrap/>
            <w:vAlign w:val="center"/>
            <w:hideMark/>
          </w:tcPr>
          <w:p w14:paraId="2C8E4502" w14:textId="77777777" w:rsidR="00D64922" w:rsidRPr="008362F0" w:rsidRDefault="00D64922" w:rsidP="00D64922">
            <w:pPr>
              <w:keepNext/>
              <w:spacing w:after="0"/>
              <w:jc w:val="center"/>
            </w:pPr>
            <w:r w:rsidRPr="008362F0">
              <w:t>1990</w:t>
            </w:r>
          </w:p>
        </w:tc>
        <w:tc>
          <w:tcPr>
            <w:tcW w:w="1231" w:type="pct"/>
            <w:shd w:val="clear" w:color="auto" w:fill="auto"/>
            <w:noWrap/>
            <w:vAlign w:val="center"/>
            <w:hideMark/>
          </w:tcPr>
          <w:p w14:paraId="68FA1EC3" w14:textId="77777777" w:rsidR="00D64922" w:rsidRPr="008362F0" w:rsidRDefault="00D64922" w:rsidP="00D64922">
            <w:pPr>
              <w:spacing w:after="0"/>
              <w:jc w:val="right"/>
              <w:rPr>
                <w:color w:val="000000"/>
              </w:rPr>
            </w:pPr>
            <w:r w:rsidRPr="008362F0">
              <w:rPr>
                <w:color w:val="000000"/>
              </w:rPr>
              <w:t>416,788</w:t>
            </w:r>
          </w:p>
        </w:tc>
        <w:tc>
          <w:tcPr>
            <w:tcW w:w="810" w:type="pct"/>
            <w:shd w:val="clear" w:color="auto" w:fill="auto"/>
            <w:noWrap/>
            <w:vAlign w:val="center"/>
            <w:hideMark/>
          </w:tcPr>
          <w:p w14:paraId="5E7B1227" w14:textId="77777777" w:rsidR="00D64922" w:rsidRPr="008362F0" w:rsidRDefault="00D64922" w:rsidP="00D64922">
            <w:pPr>
              <w:spacing w:after="0"/>
              <w:jc w:val="right"/>
              <w:rPr>
                <w:color w:val="000000"/>
              </w:rPr>
            </w:pPr>
            <w:r w:rsidRPr="008362F0">
              <w:rPr>
                <w:color w:val="000000"/>
              </w:rPr>
              <w:t>0.100</w:t>
            </w:r>
          </w:p>
        </w:tc>
        <w:tc>
          <w:tcPr>
            <w:tcW w:w="1401" w:type="pct"/>
            <w:shd w:val="clear" w:color="auto" w:fill="auto"/>
            <w:noWrap/>
            <w:vAlign w:val="center"/>
            <w:hideMark/>
          </w:tcPr>
          <w:p w14:paraId="327450EA" w14:textId="77777777" w:rsidR="00D64922" w:rsidRPr="008362F0" w:rsidRDefault="00D64922" w:rsidP="00D64922">
            <w:pPr>
              <w:spacing w:after="0"/>
              <w:jc w:val="right"/>
              <w:rPr>
                <w:color w:val="000000"/>
              </w:rPr>
            </w:pPr>
            <w:r w:rsidRPr="008362F0">
              <w:rPr>
                <w:color w:val="000000"/>
              </w:rPr>
              <w:t>212,132</w:t>
            </w:r>
          </w:p>
        </w:tc>
        <w:tc>
          <w:tcPr>
            <w:tcW w:w="811" w:type="pct"/>
            <w:shd w:val="clear" w:color="auto" w:fill="auto"/>
            <w:noWrap/>
            <w:vAlign w:val="center"/>
            <w:hideMark/>
          </w:tcPr>
          <w:p w14:paraId="3350E651" w14:textId="77777777" w:rsidR="00D64922" w:rsidRPr="008362F0" w:rsidRDefault="00D64922" w:rsidP="00D64922">
            <w:pPr>
              <w:spacing w:after="0"/>
              <w:jc w:val="right"/>
              <w:rPr>
                <w:color w:val="000000"/>
              </w:rPr>
            </w:pPr>
            <w:r w:rsidRPr="008362F0">
              <w:rPr>
                <w:color w:val="000000"/>
              </w:rPr>
              <w:t>0.135</w:t>
            </w:r>
          </w:p>
        </w:tc>
      </w:tr>
      <w:tr w:rsidR="00D64922" w:rsidRPr="00523947" w14:paraId="51FD0D2B" w14:textId="77777777" w:rsidTr="00D64922">
        <w:trPr>
          <w:cantSplit/>
          <w:jc w:val="center"/>
        </w:trPr>
        <w:tc>
          <w:tcPr>
            <w:tcW w:w="747" w:type="pct"/>
            <w:shd w:val="clear" w:color="auto" w:fill="auto"/>
            <w:noWrap/>
            <w:vAlign w:val="center"/>
            <w:hideMark/>
          </w:tcPr>
          <w:p w14:paraId="47256036" w14:textId="77777777" w:rsidR="00D64922" w:rsidRPr="008362F0" w:rsidRDefault="00D64922" w:rsidP="00D64922">
            <w:pPr>
              <w:keepNext/>
              <w:spacing w:after="0"/>
              <w:jc w:val="center"/>
            </w:pPr>
            <w:r w:rsidRPr="008362F0">
              <w:t>1993</w:t>
            </w:r>
          </w:p>
        </w:tc>
        <w:tc>
          <w:tcPr>
            <w:tcW w:w="1231" w:type="pct"/>
            <w:shd w:val="clear" w:color="auto" w:fill="auto"/>
            <w:noWrap/>
            <w:vAlign w:val="center"/>
            <w:hideMark/>
          </w:tcPr>
          <w:p w14:paraId="7FE8D247" w14:textId="77777777" w:rsidR="00D64922" w:rsidRPr="008362F0" w:rsidRDefault="00D64922" w:rsidP="00D64922">
            <w:pPr>
              <w:spacing w:after="0"/>
              <w:jc w:val="right"/>
              <w:rPr>
                <w:color w:val="000000"/>
              </w:rPr>
            </w:pPr>
            <w:r w:rsidRPr="008362F0">
              <w:rPr>
                <w:color w:val="000000"/>
              </w:rPr>
              <w:t>409,848</w:t>
            </w:r>
          </w:p>
        </w:tc>
        <w:tc>
          <w:tcPr>
            <w:tcW w:w="810" w:type="pct"/>
            <w:shd w:val="clear" w:color="auto" w:fill="auto"/>
            <w:noWrap/>
            <w:vAlign w:val="center"/>
            <w:hideMark/>
          </w:tcPr>
          <w:p w14:paraId="21D7E5C1" w14:textId="77777777" w:rsidR="00D64922" w:rsidRPr="008362F0" w:rsidRDefault="00D64922" w:rsidP="00D64922">
            <w:pPr>
              <w:spacing w:after="0"/>
              <w:jc w:val="right"/>
              <w:rPr>
                <w:color w:val="000000"/>
              </w:rPr>
            </w:pPr>
            <w:r w:rsidRPr="008362F0">
              <w:rPr>
                <w:color w:val="000000"/>
              </w:rPr>
              <w:t>0.117</w:t>
            </w:r>
          </w:p>
        </w:tc>
        <w:tc>
          <w:tcPr>
            <w:tcW w:w="1401" w:type="pct"/>
            <w:shd w:val="clear" w:color="auto" w:fill="auto"/>
            <w:noWrap/>
            <w:vAlign w:val="center"/>
            <w:hideMark/>
          </w:tcPr>
          <w:p w14:paraId="7295EF9B" w14:textId="77777777" w:rsidR="00D64922" w:rsidRPr="008362F0" w:rsidRDefault="00D64922" w:rsidP="00D64922">
            <w:pPr>
              <w:spacing w:after="0"/>
              <w:jc w:val="right"/>
              <w:rPr>
                <w:color w:val="000000"/>
              </w:rPr>
            </w:pPr>
            <w:r w:rsidRPr="008362F0">
              <w:rPr>
                <w:color w:val="000000"/>
              </w:rPr>
              <w:t>231,963</w:t>
            </w:r>
          </w:p>
        </w:tc>
        <w:tc>
          <w:tcPr>
            <w:tcW w:w="811" w:type="pct"/>
            <w:shd w:val="clear" w:color="auto" w:fill="auto"/>
            <w:noWrap/>
            <w:vAlign w:val="center"/>
            <w:hideMark/>
          </w:tcPr>
          <w:p w14:paraId="7D160CFC" w14:textId="77777777" w:rsidR="00D64922" w:rsidRPr="008362F0" w:rsidRDefault="00D64922" w:rsidP="00D64922">
            <w:pPr>
              <w:spacing w:after="0"/>
              <w:jc w:val="right"/>
              <w:rPr>
                <w:color w:val="000000"/>
              </w:rPr>
            </w:pPr>
            <w:r w:rsidRPr="008362F0">
              <w:rPr>
                <w:color w:val="000000"/>
              </w:rPr>
              <w:t>0.124</w:t>
            </w:r>
          </w:p>
        </w:tc>
      </w:tr>
      <w:tr w:rsidR="00D64922" w:rsidRPr="00523947" w14:paraId="68FBDF00" w14:textId="77777777" w:rsidTr="00D64922">
        <w:trPr>
          <w:cantSplit/>
          <w:jc w:val="center"/>
        </w:trPr>
        <w:tc>
          <w:tcPr>
            <w:tcW w:w="747" w:type="pct"/>
            <w:shd w:val="clear" w:color="auto" w:fill="auto"/>
            <w:noWrap/>
            <w:vAlign w:val="center"/>
            <w:hideMark/>
          </w:tcPr>
          <w:p w14:paraId="73EEFA91" w14:textId="77777777" w:rsidR="00D64922" w:rsidRPr="008362F0" w:rsidRDefault="00D64922" w:rsidP="00D64922">
            <w:pPr>
              <w:keepNext/>
              <w:spacing w:after="0"/>
              <w:jc w:val="center"/>
            </w:pPr>
            <w:r w:rsidRPr="008362F0">
              <w:t>1996</w:t>
            </w:r>
          </w:p>
        </w:tc>
        <w:tc>
          <w:tcPr>
            <w:tcW w:w="1231" w:type="pct"/>
            <w:shd w:val="clear" w:color="auto" w:fill="auto"/>
            <w:noWrap/>
            <w:vAlign w:val="center"/>
            <w:hideMark/>
          </w:tcPr>
          <w:p w14:paraId="320F859C" w14:textId="77777777" w:rsidR="00D64922" w:rsidRPr="008362F0" w:rsidRDefault="00D64922" w:rsidP="00D64922">
            <w:pPr>
              <w:spacing w:after="0"/>
              <w:jc w:val="right"/>
              <w:rPr>
                <w:color w:val="000000"/>
              </w:rPr>
            </w:pPr>
            <w:r w:rsidRPr="008362F0">
              <w:rPr>
                <w:color w:val="000000"/>
              </w:rPr>
              <w:t>538,154</w:t>
            </w:r>
          </w:p>
        </w:tc>
        <w:tc>
          <w:tcPr>
            <w:tcW w:w="810" w:type="pct"/>
            <w:shd w:val="clear" w:color="auto" w:fill="auto"/>
            <w:noWrap/>
            <w:vAlign w:val="center"/>
            <w:hideMark/>
          </w:tcPr>
          <w:p w14:paraId="1885921B" w14:textId="77777777" w:rsidR="00D64922" w:rsidRPr="008362F0" w:rsidRDefault="00D64922" w:rsidP="00D64922">
            <w:pPr>
              <w:spacing w:after="0"/>
              <w:jc w:val="right"/>
              <w:rPr>
                <w:color w:val="000000"/>
              </w:rPr>
            </w:pPr>
            <w:r w:rsidRPr="008362F0">
              <w:rPr>
                <w:color w:val="000000"/>
              </w:rPr>
              <w:t>0.131</w:t>
            </w:r>
          </w:p>
        </w:tc>
        <w:tc>
          <w:tcPr>
            <w:tcW w:w="1401" w:type="pct"/>
            <w:shd w:val="clear" w:color="auto" w:fill="auto"/>
            <w:noWrap/>
            <w:vAlign w:val="center"/>
            <w:hideMark/>
          </w:tcPr>
          <w:p w14:paraId="5742E6E1" w14:textId="77777777" w:rsidR="00D64922" w:rsidRPr="008362F0" w:rsidRDefault="00D64922" w:rsidP="00D64922">
            <w:pPr>
              <w:spacing w:after="0"/>
              <w:jc w:val="right"/>
              <w:rPr>
                <w:color w:val="000000"/>
              </w:rPr>
            </w:pPr>
            <w:r w:rsidRPr="008362F0">
              <w:rPr>
                <w:color w:val="000000"/>
              </w:rPr>
              <w:t>319,068</w:t>
            </w:r>
          </w:p>
        </w:tc>
        <w:tc>
          <w:tcPr>
            <w:tcW w:w="811" w:type="pct"/>
            <w:shd w:val="clear" w:color="auto" w:fill="auto"/>
            <w:noWrap/>
            <w:vAlign w:val="center"/>
            <w:hideMark/>
          </w:tcPr>
          <w:p w14:paraId="3CA0341C" w14:textId="77777777" w:rsidR="00D64922" w:rsidRPr="008362F0" w:rsidRDefault="00D64922" w:rsidP="00D64922">
            <w:pPr>
              <w:spacing w:after="0"/>
              <w:jc w:val="right"/>
              <w:rPr>
                <w:color w:val="000000"/>
              </w:rPr>
            </w:pPr>
            <w:r w:rsidRPr="008362F0">
              <w:rPr>
                <w:color w:val="000000"/>
              </w:rPr>
              <w:t>0.140</w:t>
            </w:r>
          </w:p>
        </w:tc>
      </w:tr>
      <w:tr w:rsidR="00D64922" w:rsidRPr="00523947" w14:paraId="1198857B" w14:textId="77777777" w:rsidTr="00D64922">
        <w:trPr>
          <w:cantSplit/>
          <w:jc w:val="center"/>
        </w:trPr>
        <w:tc>
          <w:tcPr>
            <w:tcW w:w="747" w:type="pct"/>
            <w:shd w:val="clear" w:color="auto" w:fill="auto"/>
            <w:noWrap/>
            <w:vAlign w:val="center"/>
            <w:hideMark/>
          </w:tcPr>
          <w:p w14:paraId="21A6F21F" w14:textId="77777777" w:rsidR="00D64922" w:rsidRPr="008362F0" w:rsidRDefault="00D64922" w:rsidP="00D64922">
            <w:pPr>
              <w:keepNext/>
              <w:spacing w:after="0"/>
              <w:jc w:val="center"/>
            </w:pPr>
            <w:r w:rsidRPr="008362F0">
              <w:t>1999</w:t>
            </w:r>
          </w:p>
        </w:tc>
        <w:tc>
          <w:tcPr>
            <w:tcW w:w="1231" w:type="pct"/>
            <w:shd w:val="clear" w:color="auto" w:fill="auto"/>
            <w:noWrap/>
            <w:vAlign w:val="center"/>
            <w:hideMark/>
          </w:tcPr>
          <w:p w14:paraId="1CA3510D" w14:textId="77777777" w:rsidR="00D64922" w:rsidRPr="008362F0" w:rsidRDefault="00D64922" w:rsidP="00D64922">
            <w:pPr>
              <w:spacing w:after="0"/>
              <w:jc w:val="right"/>
              <w:rPr>
                <w:color w:val="000000"/>
              </w:rPr>
            </w:pPr>
            <w:r w:rsidRPr="008362F0">
              <w:rPr>
                <w:color w:val="000000"/>
              </w:rPr>
              <w:t>306,413</w:t>
            </w:r>
          </w:p>
        </w:tc>
        <w:tc>
          <w:tcPr>
            <w:tcW w:w="810" w:type="pct"/>
            <w:shd w:val="clear" w:color="auto" w:fill="auto"/>
            <w:noWrap/>
            <w:vAlign w:val="center"/>
            <w:hideMark/>
          </w:tcPr>
          <w:p w14:paraId="406925A2" w14:textId="77777777" w:rsidR="00D64922" w:rsidRPr="008362F0" w:rsidRDefault="00D64922" w:rsidP="00D64922">
            <w:pPr>
              <w:spacing w:after="0"/>
              <w:jc w:val="right"/>
              <w:rPr>
                <w:color w:val="000000"/>
              </w:rPr>
            </w:pPr>
            <w:r w:rsidRPr="008362F0">
              <w:rPr>
                <w:color w:val="000000"/>
              </w:rPr>
              <w:t>0.083</w:t>
            </w:r>
          </w:p>
        </w:tc>
        <w:tc>
          <w:tcPr>
            <w:tcW w:w="1401" w:type="pct"/>
            <w:shd w:val="clear" w:color="auto" w:fill="auto"/>
            <w:noWrap/>
            <w:vAlign w:val="center"/>
            <w:hideMark/>
          </w:tcPr>
          <w:p w14:paraId="1CD57D63" w14:textId="77777777" w:rsidR="00D64922" w:rsidRPr="008362F0" w:rsidRDefault="00D64922" w:rsidP="00D64922">
            <w:pPr>
              <w:spacing w:after="0"/>
              <w:jc w:val="right"/>
              <w:rPr>
                <w:color w:val="000000"/>
              </w:rPr>
            </w:pPr>
            <w:r w:rsidRPr="008362F0">
              <w:rPr>
                <w:color w:val="000000"/>
              </w:rPr>
              <w:t>166,584</w:t>
            </w:r>
          </w:p>
        </w:tc>
        <w:tc>
          <w:tcPr>
            <w:tcW w:w="811" w:type="pct"/>
            <w:shd w:val="clear" w:color="auto" w:fill="auto"/>
            <w:noWrap/>
            <w:vAlign w:val="center"/>
            <w:hideMark/>
          </w:tcPr>
          <w:p w14:paraId="45380805" w14:textId="77777777" w:rsidR="00D64922" w:rsidRPr="008362F0" w:rsidRDefault="00D64922" w:rsidP="00D64922">
            <w:pPr>
              <w:spacing w:after="0"/>
              <w:jc w:val="right"/>
              <w:rPr>
                <w:color w:val="000000"/>
              </w:rPr>
            </w:pPr>
            <w:r w:rsidRPr="008362F0">
              <w:rPr>
                <w:color w:val="000000"/>
              </w:rPr>
              <w:t>0.074</w:t>
            </w:r>
          </w:p>
        </w:tc>
      </w:tr>
      <w:tr w:rsidR="00D64922" w:rsidRPr="00523947" w14:paraId="0E7A799B" w14:textId="77777777" w:rsidTr="00D64922">
        <w:trPr>
          <w:cantSplit/>
          <w:jc w:val="center"/>
        </w:trPr>
        <w:tc>
          <w:tcPr>
            <w:tcW w:w="747" w:type="pct"/>
            <w:shd w:val="clear" w:color="auto" w:fill="auto"/>
            <w:noWrap/>
            <w:vAlign w:val="center"/>
            <w:hideMark/>
          </w:tcPr>
          <w:p w14:paraId="2345751C" w14:textId="77777777" w:rsidR="00D64922" w:rsidRPr="008362F0" w:rsidRDefault="00D64922" w:rsidP="00D64922">
            <w:pPr>
              <w:keepNext/>
              <w:spacing w:after="0"/>
              <w:jc w:val="center"/>
            </w:pPr>
            <w:r w:rsidRPr="008362F0">
              <w:t>2001</w:t>
            </w:r>
          </w:p>
        </w:tc>
        <w:tc>
          <w:tcPr>
            <w:tcW w:w="1231" w:type="pct"/>
            <w:shd w:val="clear" w:color="auto" w:fill="auto"/>
            <w:noWrap/>
            <w:vAlign w:val="center"/>
            <w:hideMark/>
          </w:tcPr>
          <w:p w14:paraId="3AAA7A34" w14:textId="77777777" w:rsidR="00D64922" w:rsidRPr="008362F0" w:rsidRDefault="00D64922" w:rsidP="00D64922">
            <w:pPr>
              <w:spacing w:after="0"/>
              <w:jc w:val="right"/>
              <w:rPr>
                <w:color w:val="000000"/>
              </w:rPr>
            </w:pPr>
            <w:r w:rsidRPr="008362F0">
              <w:rPr>
                <w:color w:val="000000"/>
              </w:rPr>
              <w:t>257,614</w:t>
            </w:r>
          </w:p>
        </w:tc>
        <w:tc>
          <w:tcPr>
            <w:tcW w:w="810" w:type="pct"/>
            <w:shd w:val="clear" w:color="auto" w:fill="auto"/>
            <w:noWrap/>
            <w:vAlign w:val="center"/>
            <w:hideMark/>
          </w:tcPr>
          <w:p w14:paraId="391EFE39" w14:textId="77777777" w:rsidR="00D64922" w:rsidRPr="008362F0" w:rsidRDefault="00D64922" w:rsidP="00D64922">
            <w:pPr>
              <w:spacing w:after="0"/>
              <w:jc w:val="right"/>
              <w:rPr>
                <w:color w:val="000000"/>
              </w:rPr>
            </w:pPr>
            <w:r w:rsidRPr="008362F0">
              <w:rPr>
                <w:color w:val="000000"/>
              </w:rPr>
              <w:t>0.133</w:t>
            </w:r>
          </w:p>
        </w:tc>
        <w:tc>
          <w:tcPr>
            <w:tcW w:w="1401" w:type="pct"/>
            <w:shd w:val="clear" w:color="auto" w:fill="auto"/>
            <w:noWrap/>
            <w:vAlign w:val="center"/>
            <w:hideMark/>
          </w:tcPr>
          <w:p w14:paraId="750BA8AC" w14:textId="77777777" w:rsidR="00D64922" w:rsidRPr="008362F0" w:rsidRDefault="00D64922" w:rsidP="00D64922">
            <w:pPr>
              <w:spacing w:after="0"/>
              <w:jc w:val="right"/>
              <w:rPr>
                <w:color w:val="000000"/>
              </w:rPr>
            </w:pPr>
            <w:r w:rsidRPr="008362F0">
              <w:rPr>
                <w:color w:val="000000"/>
              </w:rPr>
              <w:t>158,424</w:t>
            </w:r>
          </w:p>
        </w:tc>
        <w:tc>
          <w:tcPr>
            <w:tcW w:w="811" w:type="pct"/>
            <w:shd w:val="clear" w:color="auto" w:fill="auto"/>
            <w:noWrap/>
            <w:vAlign w:val="center"/>
            <w:hideMark/>
          </w:tcPr>
          <w:p w14:paraId="5B52B1C3" w14:textId="77777777" w:rsidR="00D64922" w:rsidRPr="008362F0" w:rsidRDefault="00D64922" w:rsidP="00D64922">
            <w:pPr>
              <w:spacing w:after="0"/>
              <w:jc w:val="right"/>
              <w:rPr>
                <w:color w:val="000000"/>
              </w:rPr>
            </w:pPr>
            <w:r w:rsidRPr="008362F0">
              <w:rPr>
                <w:color w:val="000000"/>
              </w:rPr>
              <w:t>0.118</w:t>
            </w:r>
          </w:p>
        </w:tc>
      </w:tr>
      <w:tr w:rsidR="00D64922" w:rsidRPr="00523947" w14:paraId="3AF575AE" w14:textId="77777777" w:rsidTr="00D64922">
        <w:trPr>
          <w:cantSplit/>
          <w:jc w:val="center"/>
        </w:trPr>
        <w:tc>
          <w:tcPr>
            <w:tcW w:w="747" w:type="pct"/>
            <w:shd w:val="clear" w:color="auto" w:fill="auto"/>
            <w:noWrap/>
            <w:vAlign w:val="center"/>
            <w:hideMark/>
          </w:tcPr>
          <w:p w14:paraId="0B97FB24" w14:textId="77777777" w:rsidR="00D64922" w:rsidRPr="008362F0" w:rsidRDefault="00D64922" w:rsidP="00D64922">
            <w:pPr>
              <w:keepNext/>
              <w:spacing w:after="0"/>
              <w:jc w:val="center"/>
            </w:pPr>
            <w:r w:rsidRPr="008362F0">
              <w:t>2003</w:t>
            </w:r>
          </w:p>
        </w:tc>
        <w:tc>
          <w:tcPr>
            <w:tcW w:w="1231" w:type="pct"/>
            <w:shd w:val="clear" w:color="auto" w:fill="auto"/>
            <w:noWrap/>
            <w:vAlign w:val="center"/>
            <w:hideMark/>
          </w:tcPr>
          <w:p w14:paraId="608A40A9" w14:textId="77777777" w:rsidR="00D64922" w:rsidRPr="008362F0" w:rsidRDefault="00D64922" w:rsidP="00D64922">
            <w:pPr>
              <w:spacing w:after="0"/>
              <w:jc w:val="right"/>
              <w:rPr>
                <w:color w:val="000000"/>
              </w:rPr>
            </w:pPr>
            <w:r w:rsidRPr="008362F0">
              <w:rPr>
                <w:color w:val="000000"/>
              </w:rPr>
              <w:t>297,402</w:t>
            </w:r>
          </w:p>
        </w:tc>
        <w:tc>
          <w:tcPr>
            <w:tcW w:w="810" w:type="pct"/>
            <w:shd w:val="clear" w:color="auto" w:fill="auto"/>
            <w:noWrap/>
            <w:vAlign w:val="center"/>
            <w:hideMark/>
          </w:tcPr>
          <w:p w14:paraId="32DF7028" w14:textId="77777777" w:rsidR="00D64922" w:rsidRPr="008362F0" w:rsidRDefault="00D64922" w:rsidP="00D64922">
            <w:pPr>
              <w:spacing w:after="0"/>
              <w:jc w:val="right"/>
              <w:rPr>
                <w:color w:val="000000"/>
              </w:rPr>
            </w:pPr>
            <w:r w:rsidRPr="008362F0">
              <w:rPr>
                <w:color w:val="000000"/>
              </w:rPr>
              <w:t>0.098</w:t>
            </w:r>
          </w:p>
        </w:tc>
        <w:tc>
          <w:tcPr>
            <w:tcW w:w="1401" w:type="pct"/>
            <w:shd w:val="clear" w:color="auto" w:fill="auto"/>
            <w:noWrap/>
            <w:vAlign w:val="center"/>
            <w:hideMark/>
          </w:tcPr>
          <w:p w14:paraId="40DE836D" w14:textId="77777777" w:rsidR="00D64922" w:rsidRPr="008362F0" w:rsidRDefault="00D64922" w:rsidP="00D64922">
            <w:pPr>
              <w:spacing w:after="0"/>
              <w:jc w:val="right"/>
              <w:rPr>
                <w:color w:val="000000"/>
              </w:rPr>
            </w:pPr>
            <w:r w:rsidRPr="008362F0">
              <w:rPr>
                <w:color w:val="000000"/>
              </w:rPr>
              <w:t>159,749</w:t>
            </w:r>
          </w:p>
        </w:tc>
        <w:tc>
          <w:tcPr>
            <w:tcW w:w="811" w:type="pct"/>
            <w:shd w:val="clear" w:color="auto" w:fill="auto"/>
            <w:noWrap/>
            <w:vAlign w:val="center"/>
            <w:hideMark/>
          </w:tcPr>
          <w:p w14:paraId="3364BEB8" w14:textId="77777777" w:rsidR="00D64922" w:rsidRPr="008362F0" w:rsidRDefault="00D64922" w:rsidP="00D64922">
            <w:pPr>
              <w:spacing w:after="0"/>
              <w:jc w:val="right"/>
              <w:rPr>
                <w:color w:val="000000"/>
              </w:rPr>
            </w:pPr>
            <w:r w:rsidRPr="008362F0">
              <w:rPr>
                <w:color w:val="000000"/>
              </w:rPr>
              <w:t>0.085</w:t>
            </w:r>
          </w:p>
        </w:tc>
      </w:tr>
      <w:tr w:rsidR="00D64922" w:rsidRPr="00523947" w14:paraId="226EC1B8" w14:textId="77777777" w:rsidTr="00D64922">
        <w:trPr>
          <w:cantSplit/>
          <w:jc w:val="center"/>
        </w:trPr>
        <w:tc>
          <w:tcPr>
            <w:tcW w:w="747" w:type="pct"/>
            <w:shd w:val="clear" w:color="auto" w:fill="auto"/>
            <w:noWrap/>
            <w:vAlign w:val="center"/>
            <w:hideMark/>
          </w:tcPr>
          <w:p w14:paraId="75B07012" w14:textId="77777777" w:rsidR="00D64922" w:rsidRPr="008362F0" w:rsidRDefault="00D64922" w:rsidP="00D64922">
            <w:pPr>
              <w:keepNext/>
              <w:spacing w:after="0"/>
              <w:jc w:val="center"/>
            </w:pPr>
            <w:r w:rsidRPr="008362F0">
              <w:t>2005</w:t>
            </w:r>
          </w:p>
        </w:tc>
        <w:tc>
          <w:tcPr>
            <w:tcW w:w="1231" w:type="pct"/>
            <w:shd w:val="clear" w:color="auto" w:fill="auto"/>
            <w:noWrap/>
            <w:vAlign w:val="center"/>
            <w:hideMark/>
          </w:tcPr>
          <w:p w14:paraId="0CC856E8" w14:textId="77777777" w:rsidR="00D64922" w:rsidRPr="008362F0" w:rsidRDefault="00D64922" w:rsidP="00D64922">
            <w:pPr>
              <w:spacing w:after="0"/>
              <w:jc w:val="right"/>
              <w:rPr>
                <w:color w:val="000000"/>
              </w:rPr>
            </w:pPr>
            <w:r w:rsidRPr="008362F0">
              <w:rPr>
                <w:color w:val="000000"/>
              </w:rPr>
              <w:t>308,175</w:t>
            </w:r>
          </w:p>
        </w:tc>
        <w:tc>
          <w:tcPr>
            <w:tcW w:w="810" w:type="pct"/>
            <w:shd w:val="clear" w:color="auto" w:fill="auto"/>
            <w:noWrap/>
            <w:vAlign w:val="center"/>
            <w:hideMark/>
          </w:tcPr>
          <w:p w14:paraId="7CBAB933" w14:textId="77777777" w:rsidR="00D64922" w:rsidRPr="008362F0" w:rsidRDefault="00D64922" w:rsidP="00D64922">
            <w:pPr>
              <w:spacing w:after="0"/>
              <w:jc w:val="right"/>
              <w:rPr>
                <w:color w:val="000000"/>
              </w:rPr>
            </w:pPr>
            <w:r w:rsidRPr="008362F0">
              <w:rPr>
                <w:color w:val="000000"/>
              </w:rPr>
              <w:t>0.170</w:t>
            </w:r>
          </w:p>
        </w:tc>
        <w:tc>
          <w:tcPr>
            <w:tcW w:w="1401" w:type="pct"/>
            <w:shd w:val="clear" w:color="auto" w:fill="auto"/>
            <w:noWrap/>
            <w:vAlign w:val="center"/>
            <w:hideMark/>
          </w:tcPr>
          <w:p w14:paraId="225FDF34" w14:textId="77777777" w:rsidR="00D64922" w:rsidRPr="008362F0" w:rsidRDefault="00D64922" w:rsidP="00D64922">
            <w:pPr>
              <w:spacing w:after="0"/>
              <w:jc w:val="right"/>
              <w:rPr>
                <w:color w:val="000000"/>
              </w:rPr>
            </w:pPr>
            <w:r w:rsidRPr="008362F0">
              <w:rPr>
                <w:color w:val="000000"/>
              </w:rPr>
              <w:t>139,895</w:t>
            </w:r>
          </w:p>
        </w:tc>
        <w:tc>
          <w:tcPr>
            <w:tcW w:w="811" w:type="pct"/>
            <w:shd w:val="clear" w:color="auto" w:fill="auto"/>
            <w:noWrap/>
            <w:vAlign w:val="center"/>
            <w:hideMark/>
          </w:tcPr>
          <w:p w14:paraId="5302832A" w14:textId="77777777" w:rsidR="00D64922" w:rsidRPr="008362F0" w:rsidRDefault="00D64922" w:rsidP="00D64922">
            <w:pPr>
              <w:spacing w:after="0"/>
              <w:jc w:val="right"/>
              <w:rPr>
                <w:color w:val="000000"/>
              </w:rPr>
            </w:pPr>
            <w:r w:rsidRPr="008362F0">
              <w:rPr>
                <w:color w:val="000000"/>
              </w:rPr>
              <w:t>0.135</w:t>
            </w:r>
          </w:p>
        </w:tc>
      </w:tr>
      <w:tr w:rsidR="00D64922" w:rsidRPr="00523947" w14:paraId="35890246" w14:textId="77777777" w:rsidTr="00D64922">
        <w:trPr>
          <w:cantSplit/>
          <w:jc w:val="center"/>
        </w:trPr>
        <w:tc>
          <w:tcPr>
            <w:tcW w:w="747" w:type="pct"/>
            <w:shd w:val="clear" w:color="auto" w:fill="auto"/>
            <w:noWrap/>
            <w:vAlign w:val="center"/>
            <w:hideMark/>
          </w:tcPr>
          <w:p w14:paraId="0E0A730F" w14:textId="77777777" w:rsidR="00D64922" w:rsidRPr="008362F0" w:rsidRDefault="00D64922" w:rsidP="00D64922">
            <w:pPr>
              <w:keepNext/>
              <w:spacing w:after="0"/>
              <w:jc w:val="center"/>
            </w:pPr>
            <w:r w:rsidRPr="008362F0">
              <w:t>2007</w:t>
            </w:r>
          </w:p>
        </w:tc>
        <w:tc>
          <w:tcPr>
            <w:tcW w:w="1231" w:type="pct"/>
            <w:shd w:val="clear" w:color="auto" w:fill="auto"/>
            <w:noWrap/>
            <w:vAlign w:val="center"/>
            <w:hideMark/>
          </w:tcPr>
          <w:p w14:paraId="41ECB74D" w14:textId="77777777" w:rsidR="00D64922" w:rsidRPr="008362F0" w:rsidRDefault="00D64922" w:rsidP="00D64922">
            <w:pPr>
              <w:spacing w:after="0"/>
              <w:jc w:val="right"/>
              <w:rPr>
                <w:color w:val="000000"/>
              </w:rPr>
            </w:pPr>
            <w:r w:rsidRPr="008362F0">
              <w:rPr>
                <w:color w:val="000000"/>
              </w:rPr>
              <w:t>232,035</w:t>
            </w:r>
          </w:p>
        </w:tc>
        <w:tc>
          <w:tcPr>
            <w:tcW w:w="810" w:type="pct"/>
            <w:shd w:val="clear" w:color="auto" w:fill="auto"/>
            <w:noWrap/>
            <w:vAlign w:val="center"/>
            <w:hideMark/>
          </w:tcPr>
          <w:p w14:paraId="3140EF4C" w14:textId="77777777" w:rsidR="00D64922" w:rsidRPr="008362F0" w:rsidRDefault="00D64922" w:rsidP="00D64922">
            <w:pPr>
              <w:spacing w:after="0"/>
              <w:jc w:val="right"/>
              <w:rPr>
                <w:color w:val="000000"/>
              </w:rPr>
            </w:pPr>
            <w:r w:rsidRPr="008362F0">
              <w:rPr>
                <w:color w:val="000000"/>
              </w:rPr>
              <w:t>0.091</w:t>
            </w:r>
          </w:p>
        </w:tc>
        <w:tc>
          <w:tcPr>
            <w:tcW w:w="1401" w:type="pct"/>
            <w:shd w:val="clear" w:color="auto" w:fill="auto"/>
            <w:noWrap/>
            <w:vAlign w:val="center"/>
            <w:hideMark/>
          </w:tcPr>
          <w:p w14:paraId="232906C9" w14:textId="77777777" w:rsidR="00D64922" w:rsidRPr="008362F0" w:rsidRDefault="00D64922" w:rsidP="00D64922">
            <w:pPr>
              <w:spacing w:after="0"/>
              <w:jc w:val="right"/>
              <w:rPr>
                <w:color w:val="000000"/>
              </w:rPr>
            </w:pPr>
            <w:r w:rsidRPr="008362F0">
              <w:rPr>
                <w:color w:val="000000"/>
              </w:rPr>
              <w:t>192,306</w:t>
            </w:r>
          </w:p>
        </w:tc>
        <w:tc>
          <w:tcPr>
            <w:tcW w:w="811" w:type="pct"/>
            <w:shd w:val="clear" w:color="auto" w:fill="auto"/>
            <w:noWrap/>
            <w:vAlign w:val="center"/>
            <w:hideMark/>
          </w:tcPr>
          <w:p w14:paraId="77F60E21" w14:textId="77777777" w:rsidR="00D64922" w:rsidRPr="008362F0" w:rsidRDefault="00D64922" w:rsidP="00D64922">
            <w:pPr>
              <w:spacing w:after="0"/>
              <w:jc w:val="right"/>
              <w:rPr>
                <w:color w:val="000000"/>
              </w:rPr>
            </w:pPr>
            <w:r w:rsidRPr="008362F0">
              <w:rPr>
                <w:color w:val="000000"/>
              </w:rPr>
              <w:t>0.114</w:t>
            </w:r>
          </w:p>
        </w:tc>
      </w:tr>
      <w:tr w:rsidR="00D64922" w:rsidRPr="00523947" w14:paraId="0EEA58D5" w14:textId="77777777" w:rsidTr="00D64922">
        <w:trPr>
          <w:cantSplit/>
          <w:jc w:val="center"/>
        </w:trPr>
        <w:tc>
          <w:tcPr>
            <w:tcW w:w="747" w:type="pct"/>
            <w:shd w:val="clear" w:color="auto" w:fill="auto"/>
            <w:noWrap/>
            <w:vAlign w:val="center"/>
            <w:hideMark/>
          </w:tcPr>
          <w:p w14:paraId="6428FBB0" w14:textId="77777777" w:rsidR="00D64922" w:rsidRPr="008362F0" w:rsidRDefault="00D64922" w:rsidP="00D64922">
            <w:pPr>
              <w:keepNext/>
              <w:spacing w:after="0"/>
              <w:jc w:val="center"/>
            </w:pPr>
            <w:r w:rsidRPr="008362F0">
              <w:t>2009</w:t>
            </w:r>
          </w:p>
        </w:tc>
        <w:tc>
          <w:tcPr>
            <w:tcW w:w="1231" w:type="pct"/>
            <w:shd w:val="clear" w:color="auto" w:fill="auto"/>
            <w:noWrap/>
            <w:vAlign w:val="center"/>
            <w:hideMark/>
          </w:tcPr>
          <w:p w14:paraId="134C7AFD" w14:textId="77777777" w:rsidR="00D64922" w:rsidRPr="008362F0" w:rsidRDefault="00D64922" w:rsidP="00D64922">
            <w:pPr>
              <w:spacing w:after="0"/>
              <w:jc w:val="right"/>
              <w:rPr>
                <w:color w:val="000000"/>
              </w:rPr>
            </w:pPr>
            <w:r w:rsidRPr="008362F0">
              <w:rPr>
                <w:color w:val="000000"/>
              </w:rPr>
              <w:t>752,651</w:t>
            </w:r>
          </w:p>
        </w:tc>
        <w:tc>
          <w:tcPr>
            <w:tcW w:w="810" w:type="pct"/>
            <w:shd w:val="clear" w:color="auto" w:fill="auto"/>
            <w:noWrap/>
            <w:vAlign w:val="center"/>
            <w:hideMark/>
          </w:tcPr>
          <w:p w14:paraId="7816EC89" w14:textId="77777777" w:rsidR="00D64922" w:rsidRPr="008362F0" w:rsidRDefault="00D64922" w:rsidP="00D64922">
            <w:pPr>
              <w:spacing w:after="0"/>
              <w:jc w:val="right"/>
              <w:rPr>
                <w:color w:val="000000"/>
              </w:rPr>
            </w:pPr>
            <w:r w:rsidRPr="008362F0">
              <w:rPr>
                <w:color w:val="000000"/>
              </w:rPr>
              <w:t>0.195</w:t>
            </w:r>
          </w:p>
        </w:tc>
        <w:tc>
          <w:tcPr>
            <w:tcW w:w="1401" w:type="pct"/>
            <w:shd w:val="clear" w:color="auto" w:fill="auto"/>
            <w:noWrap/>
            <w:vAlign w:val="center"/>
            <w:hideMark/>
          </w:tcPr>
          <w:p w14:paraId="227D3F8E" w14:textId="77777777" w:rsidR="00D64922" w:rsidRPr="008362F0" w:rsidRDefault="00D64922" w:rsidP="00D64922">
            <w:pPr>
              <w:spacing w:after="0"/>
              <w:jc w:val="right"/>
              <w:rPr>
                <w:color w:val="000000"/>
              </w:rPr>
            </w:pPr>
            <w:r w:rsidRPr="008362F0">
              <w:rPr>
                <w:color w:val="000000"/>
              </w:rPr>
              <w:t>573,469</w:t>
            </w:r>
          </w:p>
        </w:tc>
        <w:tc>
          <w:tcPr>
            <w:tcW w:w="811" w:type="pct"/>
            <w:shd w:val="clear" w:color="auto" w:fill="auto"/>
            <w:noWrap/>
            <w:vAlign w:val="center"/>
            <w:hideMark/>
          </w:tcPr>
          <w:p w14:paraId="39FBE0C3" w14:textId="77777777" w:rsidR="00D64922" w:rsidRPr="008362F0" w:rsidRDefault="00D64922" w:rsidP="00D64922">
            <w:pPr>
              <w:spacing w:after="0"/>
              <w:jc w:val="right"/>
              <w:rPr>
                <w:color w:val="000000"/>
              </w:rPr>
            </w:pPr>
            <w:r w:rsidRPr="008362F0">
              <w:rPr>
                <w:color w:val="000000"/>
              </w:rPr>
              <w:t>0.185</w:t>
            </w:r>
          </w:p>
        </w:tc>
      </w:tr>
      <w:tr w:rsidR="00D64922" w:rsidRPr="00523947" w14:paraId="699B0FD7" w14:textId="77777777" w:rsidTr="00D64922">
        <w:trPr>
          <w:cantSplit/>
          <w:jc w:val="center"/>
        </w:trPr>
        <w:tc>
          <w:tcPr>
            <w:tcW w:w="747" w:type="pct"/>
            <w:shd w:val="clear" w:color="auto" w:fill="auto"/>
            <w:noWrap/>
            <w:vAlign w:val="center"/>
            <w:hideMark/>
          </w:tcPr>
          <w:p w14:paraId="4F5E9B80" w14:textId="77777777" w:rsidR="00D64922" w:rsidRPr="008362F0" w:rsidRDefault="00D64922" w:rsidP="00D64922">
            <w:pPr>
              <w:keepNext/>
              <w:spacing w:after="0"/>
              <w:jc w:val="center"/>
            </w:pPr>
            <w:r w:rsidRPr="008362F0">
              <w:t>2011</w:t>
            </w:r>
          </w:p>
        </w:tc>
        <w:tc>
          <w:tcPr>
            <w:tcW w:w="1231" w:type="pct"/>
            <w:shd w:val="clear" w:color="auto" w:fill="auto"/>
            <w:noWrap/>
            <w:vAlign w:val="center"/>
            <w:hideMark/>
          </w:tcPr>
          <w:p w14:paraId="7B805935" w14:textId="77777777" w:rsidR="00D64922" w:rsidRPr="008362F0" w:rsidRDefault="00D64922" w:rsidP="00D64922">
            <w:pPr>
              <w:spacing w:after="0"/>
              <w:jc w:val="right"/>
              <w:rPr>
                <w:color w:val="000000"/>
              </w:rPr>
            </w:pPr>
            <w:r w:rsidRPr="008362F0">
              <w:rPr>
                <w:color w:val="000000"/>
              </w:rPr>
              <w:t>500,975</w:t>
            </w:r>
          </w:p>
        </w:tc>
        <w:tc>
          <w:tcPr>
            <w:tcW w:w="810" w:type="pct"/>
            <w:shd w:val="clear" w:color="auto" w:fill="auto"/>
            <w:noWrap/>
            <w:vAlign w:val="center"/>
            <w:hideMark/>
          </w:tcPr>
          <w:p w14:paraId="05EB530C" w14:textId="77777777" w:rsidR="00D64922" w:rsidRPr="008362F0" w:rsidRDefault="00D64922" w:rsidP="00D64922">
            <w:pPr>
              <w:spacing w:after="0"/>
              <w:jc w:val="right"/>
              <w:rPr>
                <w:color w:val="000000"/>
              </w:rPr>
            </w:pPr>
            <w:r w:rsidRPr="008362F0">
              <w:rPr>
                <w:color w:val="000000"/>
              </w:rPr>
              <w:t>0.089</w:t>
            </w:r>
          </w:p>
        </w:tc>
        <w:tc>
          <w:tcPr>
            <w:tcW w:w="1401" w:type="pct"/>
            <w:shd w:val="clear" w:color="auto" w:fill="auto"/>
            <w:noWrap/>
            <w:vAlign w:val="center"/>
            <w:hideMark/>
          </w:tcPr>
          <w:p w14:paraId="2FDDB286" w14:textId="77777777" w:rsidR="00D64922" w:rsidRPr="008362F0" w:rsidRDefault="00D64922" w:rsidP="00D64922">
            <w:pPr>
              <w:spacing w:after="0"/>
              <w:jc w:val="right"/>
              <w:rPr>
                <w:color w:val="000000"/>
              </w:rPr>
            </w:pPr>
            <w:r w:rsidRPr="008362F0">
              <w:rPr>
                <w:color w:val="000000"/>
              </w:rPr>
              <w:t>348,060</w:t>
            </w:r>
          </w:p>
        </w:tc>
        <w:tc>
          <w:tcPr>
            <w:tcW w:w="811" w:type="pct"/>
            <w:shd w:val="clear" w:color="auto" w:fill="auto"/>
            <w:noWrap/>
            <w:vAlign w:val="center"/>
            <w:hideMark/>
          </w:tcPr>
          <w:p w14:paraId="67169D3D" w14:textId="77777777" w:rsidR="00D64922" w:rsidRPr="008362F0" w:rsidRDefault="00D64922" w:rsidP="00D64922">
            <w:pPr>
              <w:spacing w:after="0"/>
              <w:jc w:val="right"/>
              <w:rPr>
                <w:color w:val="000000"/>
              </w:rPr>
            </w:pPr>
            <w:r w:rsidRPr="008362F0">
              <w:rPr>
                <w:color w:val="000000"/>
              </w:rPr>
              <w:t>0.116</w:t>
            </w:r>
          </w:p>
        </w:tc>
      </w:tr>
      <w:tr w:rsidR="00D64922" w:rsidRPr="00523947" w14:paraId="538399AC" w14:textId="77777777" w:rsidTr="00D64922">
        <w:trPr>
          <w:cantSplit/>
          <w:jc w:val="center"/>
        </w:trPr>
        <w:tc>
          <w:tcPr>
            <w:tcW w:w="747" w:type="pct"/>
            <w:shd w:val="clear" w:color="auto" w:fill="auto"/>
            <w:noWrap/>
            <w:vAlign w:val="center"/>
          </w:tcPr>
          <w:p w14:paraId="7CBB8D68" w14:textId="77777777" w:rsidR="00D64922" w:rsidRPr="008362F0" w:rsidRDefault="00D64922" w:rsidP="00D64922">
            <w:pPr>
              <w:keepNext/>
              <w:spacing w:after="0"/>
              <w:jc w:val="center"/>
            </w:pPr>
            <w:r w:rsidRPr="008362F0">
              <w:t>2013</w:t>
            </w:r>
          </w:p>
        </w:tc>
        <w:tc>
          <w:tcPr>
            <w:tcW w:w="1231" w:type="pct"/>
            <w:shd w:val="clear" w:color="auto" w:fill="auto"/>
            <w:noWrap/>
            <w:vAlign w:val="center"/>
          </w:tcPr>
          <w:p w14:paraId="422CDAF9" w14:textId="77777777" w:rsidR="00D64922" w:rsidRPr="008362F0" w:rsidRDefault="00D64922" w:rsidP="00D64922">
            <w:pPr>
              <w:spacing w:after="0"/>
              <w:jc w:val="right"/>
              <w:rPr>
                <w:color w:val="000000"/>
              </w:rPr>
            </w:pPr>
            <w:r w:rsidRPr="008362F0">
              <w:rPr>
                <w:color w:val="000000"/>
              </w:rPr>
              <w:t>506,362</w:t>
            </w:r>
          </w:p>
        </w:tc>
        <w:tc>
          <w:tcPr>
            <w:tcW w:w="810" w:type="pct"/>
            <w:shd w:val="clear" w:color="auto" w:fill="auto"/>
            <w:noWrap/>
            <w:vAlign w:val="center"/>
          </w:tcPr>
          <w:p w14:paraId="4DD9569A" w14:textId="77777777" w:rsidR="00D64922" w:rsidRPr="008362F0" w:rsidRDefault="00D64922" w:rsidP="00D64922">
            <w:pPr>
              <w:spacing w:after="0"/>
              <w:jc w:val="right"/>
              <w:rPr>
                <w:color w:val="000000"/>
              </w:rPr>
            </w:pPr>
            <w:r w:rsidRPr="008362F0">
              <w:rPr>
                <w:color w:val="000000"/>
              </w:rPr>
              <w:t>0.097</w:t>
            </w:r>
          </w:p>
        </w:tc>
        <w:tc>
          <w:tcPr>
            <w:tcW w:w="1401" w:type="pct"/>
            <w:shd w:val="clear" w:color="auto" w:fill="auto"/>
            <w:noWrap/>
            <w:vAlign w:val="center"/>
          </w:tcPr>
          <w:p w14:paraId="25DC2B1D" w14:textId="77777777" w:rsidR="00D64922" w:rsidRPr="008362F0" w:rsidRDefault="00D64922" w:rsidP="00D64922">
            <w:pPr>
              <w:spacing w:after="0"/>
              <w:jc w:val="right"/>
              <w:rPr>
                <w:color w:val="000000"/>
              </w:rPr>
            </w:pPr>
            <w:r w:rsidRPr="008362F0">
              <w:rPr>
                <w:color w:val="000000"/>
              </w:rPr>
              <w:t>337,992</w:t>
            </w:r>
          </w:p>
        </w:tc>
        <w:tc>
          <w:tcPr>
            <w:tcW w:w="811" w:type="pct"/>
            <w:shd w:val="clear" w:color="auto" w:fill="auto"/>
            <w:noWrap/>
            <w:vAlign w:val="center"/>
          </w:tcPr>
          <w:p w14:paraId="0A6EB0DC" w14:textId="77777777" w:rsidR="00D64922" w:rsidRPr="008362F0" w:rsidRDefault="00D64922" w:rsidP="00D64922">
            <w:pPr>
              <w:spacing w:after="0"/>
              <w:jc w:val="right"/>
              <w:rPr>
                <w:color w:val="000000"/>
              </w:rPr>
            </w:pPr>
            <w:r w:rsidRPr="008362F0">
              <w:rPr>
                <w:color w:val="000000"/>
              </w:rPr>
              <w:t>0.099</w:t>
            </w:r>
          </w:p>
        </w:tc>
      </w:tr>
      <w:tr w:rsidR="00D64922" w:rsidRPr="00523947" w14:paraId="3DA9720F" w14:textId="77777777" w:rsidTr="00D64922">
        <w:trPr>
          <w:cantSplit/>
          <w:jc w:val="center"/>
        </w:trPr>
        <w:tc>
          <w:tcPr>
            <w:tcW w:w="747" w:type="pct"/>
            <w:shd w:val="clear" w:color="auto" w:fill="auto"/>
            <w:noWrap/>
            <w:vAlign w:val="center"/>
          </w:tcPr>
          <w:p w14:paraId="7AAB4CB3" w14:textId="77777777" w:rsidR="00D64922" w:rsidRPr="008362F0" w:rsidRDefault="00D64922" w:rsidP="00D64922">
            <w:pPr>
              <w:keepNext/>
              <w:spacing w:after="0"/>
              <w:jc w:val="center"/>
            </w:pPr>
            <w:r w:rsidRPr="008362F0">
              <w:t>2015</w:t>
            </w:r>
          </w:p>
        </w:tc>
        <w:tc>
          <w:tcPr>
            <w:tcW w:w="1231" w:type="pct"/>
            <w:shd w:val="clear" w:color="auto" w:fill="auto"/>
            <w:noWrap/>
            <w:vAlign w:val="center"/>
          </w:tcPr>
          <w:p w14:paraId="18AA5A7A" w14:textId="77777777" w:rsidR="00D64922" w:rsidRPr="008362F0" w:rsidRDefault="00D64922" w:rsidP="00D64922">
            <w:pPr>
              <w:spacing w:after="0"/>
              <w:jc w:val="right"/>
              <w:rPr>
                <w:color w:val="000000"/>
              </w:rPr>
            </w:pPr>
            <w:r w:rsidRPr="008362F0">
              <w:rPr>
                <w:color w:val="000000"/>
              </w:rPr>
              <w:t>253,694</w:t>
            </w:r>
          </w:p>
        </w:tc>
        <w:tc>
          <w:tcPr>
            <w:tcW w:w="810" w:type="pct"/>
            <w:shd w:val="clear" w:color="auto" w:fill="auto"/>
            <w:noWrap/>
            <w:vAlign w:val="center"/>
          </w:tcPr>
          <w:p w14:paraId="5A5DC014" w14:textId="77777777" w:rsidR="00D64922" w:rsidRPr="008362F0" w:rsidRDefault="00D64922" w:rsidP="00D64922">
            <w:pPr>
              <w:spacing w:after="0"/>
              <w:jc w:val="right"/>
              <w:rPr>
                <w:color w:val="000000"/>
              </w:rPr>
            </w:pPr>
            <w:r w:rsidRPr="008362F0">
              <w:rPr>
                <w:color w:val="000000"/>
              </w:rPr>
              <w:t>0.069</w:t>
            </w:r>
          </w:p>
        </w:tc>
        <w:tc>
          <w:tcPr>
            <w:tcW w:w="1401" w:type="pct"/>
            <w:shd w:val="clear" w:color="auto" w:fill="auto"/>
            <w:noWrap/>
            <w:vAlign w:val="center"/>
          </w:tcPr>
          <w:p w14:paraId="599E9D39" w14:textId="77777777" w:rsidR="00D64922" w:rsidRPr="008362F0" w:rsidRDefault="00D64922" w:rsidP="00D64922">
            <w:pPr>
              <w:spacing w:after="0"/>
              <w:jc w:val="right"/>
              <w:rPr>
                <w:color w:val="000000"/>
              </w:rPr>
            </w:pPr>
            <w:r w:rsidRPr="008362F0">
              <w:rPr>
                <w:color w:val="000000"/>
              </w:rPr>
              <w:t>196,334</w:t>
            </w:r>
          </w:p>
        </w:tc>
        <w:tc>
          <w:tcPr>
            <w:tcW w:w="811" w:type="pct"/>
            <w:shd w:val="clear" w:color="auto" w:fill="auto"/>
            <w:noWrap/>
            <w:vAlign w:val="center"/>
          </w:tcPr>
          <w:p w14:paraId="35028B5E" w14:textId="77777777" w:rsidR="00D64922" w:rsidRPr="008362F0" w:rsidRDefault="00D64922" w:rsidP="00D64922">
            <w:pPr>
              <w:spacing w:after="0"/>
              <w:jc w:val="right"/>
              <w:rPr>
                <w:color w:val="000000"/>
              </w:rPr>
            </w:pPr>
            <w:r w:rsidRPr="008362F0">
              <w:rPr>
                <w:color w:val="000000"/>
              </w:rPr>
              <w:t>0.079</w:t>
            </w:r>
          </w:p>
        </w:tc>
      </w:tr>
      <w:tr w:rsidR="00D64922" w:rsidRPr="00523947" w14:paraId="57503549" w14:textId="77777777" w:rsidTr="00D64922">
        <w:trPr>
          <w:cantSplit/>
          <w:jc w:val="center"/>
        </w:trPr>
        <w:tc>
          <w:tcPr>
            <w:tcW w:w="747" w:type="pct"/>
            <w:shd w:val="clear" w:color="auto" w:fill="auto"/>
            <w:noWrap/>
            <w:vAlign w:val="center"/>
          </w:tcPr>
          <w:p w14:paraId="28898C48" w14:textId="77777777" w:rsidR="00D64922" w:rsidRPr="008362F0" w:rsidRDefault="00D64922" w:rsidP="00D64922">
            <w:pPr>
              <w:keepNext/>
              <w:spacing w:after="0"/>
              <w:jc w:val="center"/>
            </w:pPr>
            <w:r>
              <w:t>2017</w:t>
            </w:r>
          </w:p>
        </w:tc>
        <w:tc>
          <w:tcPr>
            <w:tcW w:w="1231" w:type="pct"/>
            <w:shd w:val="clear" w:color="auto" w:fill="auto"/>
            <w:noWrap/>
            <w:vAlign w:val="center"/>
          </w:tcPr>
          <w:p w14:paraId="3FD77009" w14:textId="77777777" w:rsidR="00D64922" w:rsidRPr="008362F0" w:rsidRDefault="00D64922" w:rsidP="00D64922">
            <w:pPr>
              <w:spacing w:after="0"/>
              <w:jc w:val="right"/>
              <w:rPr>
                <w:color w:val="000000"/>
              </w:rPr>
            </w:pPr>
            <w:r>
              <w:rPr>
                <w:color w:val="000000"/>
              </w:rPr>
              <w:t>107,342</w:t>
            </w:r>
          </w:p>
        </w:tc>
        <w:tc>
          <w:tcPr>
            <w:tcW w:w="810" w:type="pct"/>
            <w:shd w:val="clear" w:color="auto" w:fill="auto"/>
            <w:noWrap/>
            <w:vAlign w:val="center"/>
          </w:tcPr>
          <w:p w14:paraId="46F1E6DB" w14:textId="77777777" w:rsidR="00D64922" w:rsidRPr="008362F0" w:rsidRDefault="00D64922" w:rsidP="00D64922">
            <w:pPr>
              <w:spacing w:after="0"/>
              <w:jc w:val="right"/>
              <w:rPr>
                <w:color w:val="000000"/>
              </w:rPr>
            </w:pPr>
            <w:r>
              <w:rPr>
                <w:color w:val="000000"/>
              </w:rPr>
              <w:t>0.128</w:t>
            </w:r>
          </w:p>
        </w:tc>
        <w:tc>
          <w:tcPr>
            <w:tcW w:w="1401" w:type="pct"/>
            <w:shd w:val="clear" w:color="auto" w:fill="auto"/>
            <w:noWrap/>
            <w:vAlign w:val="center"/>
          </w:tcPr>
          <w:p w14:paraId="49323461" w14:textId="77777777" w:rsidR="00D64922" w:rsidRPr="008362F0" w:rsidRDefault="00D64922" w:rsidP="00D64922">
            <w:pPr>
              <w:spacing w:after="0"/>
              <w:jc w:val="right"/>
              <w:rPr>
                <w:color w:val="000000"/>
              </w:rPr>
            </w:pPr>
            <w:r>
              <w:rPr>
                <w:color w:val="000000"/>
              </w:rPr>
              <w:t>56,199</w:t>
            </w:r>
          </w:p>
        </w:tc>
        <w:tc>
          <w:tcPr>
            <w:tcW w:w="811" w:type="pct"/>
            <w:shd w:val="clear" w:color="auto" w:fill="auto"/>
            <w:noWrap/>
            <w:vAlign w:val="center"/>
          </w:tcPr>
          <w:p w14:paraId="26103865" w14:textId="77777777" w:rsidR="00D64922" w:rsidRPr="008362F0" w:rsidRDefault="00D64922" w:rsidP="00D64922">
            <w:pPr>
              <w:spacing w:after="0"/>
              <w:jc w:val="right"/>
              <w:rPr>
                <w:color w:val="000000"/>
              </w:rPr>
            </w:pPr>
            <w:r>
              <w:rPr>
                <w:color w:val="000000"/>
              </w:rPr>
              <w:t>0.117</w:t>
            </w:r>
          </w:p>
        </w:tc>
      </w:tr>
      <w:tr w:rsidR="00D64922" w:rsidRPr="00523947" w14:paraId="453A88DC" w14:textId="77777777" w:rsidTr="00D64922">
        <w:trPr>
          <w:cantSplit/>
          <w:jc w:val="center"/>
        </w:trPr>
        <w:tc>
          <w:tcPr>
            <w:tcW w:w="747" w:type="pct"/>
            <w:shd w:val="clear" w:color="auto" w:fill="auto"/>
            <w:noWrap/>
            <w:vAlign w:val="center"/>
          </w:tcPr>
          <w:p w14:paraId="3B190D02" w14:textId="77777777" w:rsidR="00D64922" w:rsidRDefault="00D64922" w:rsidP="00D64922">
            <w:pPr>
              <w:keepNext/>
              <w:spacing w:after="0"/>
              <w:jc w:val="center"/>
            </w:pPr>
            <w:r>
              <w:t>2019</w:t>
            </w:r>
          </w:p>
        </w:tc>
        <w:tc>
          <w:tcPr>
            <w:tcW w:w="1231" w:type="pct"/>
            <w:shd w:val="clear" w:color="auto" w:fill="auto"/>
            <w:noWrap/>
            <w:vAlign w:val="center"/>
          </w:tcPr>
          <w:p w14:paraId="4B14D740" w14:textId="77777777" w:rsidR="00D64922" w:rsidRDefault="00D64922" w:rsidP="00D64922">
            <w:pPr>
              <w:spacing w:after="0"/>
              <w:jc w:val="right"/>
              <w:rPr>
                <w:color w:val="000000"/>
              </w:rPr>
            </w:pPr>
            <w:r>
              <w:rPr>
                <w:color w:val="000000"/>
              </w:rPr>
              <w:t>181,581</w:t>
            </w:r>
          </w:p>
        </w:tc>
        <w:tc>
          <w:tcPr>
            <w:tcW w:w="810" w:type="pct"/>
            <w:shd w:val="clear" w:color="auto" w:fill="auto"/>
            <w:noWrap/>
            <w:vAlign w:val="center"/>
          </w:tcPr>
          <w:p w14:paraId="79927DB3" w14:textId="77777777" w:rsidR="00D64922" w:rsidRDefault="00D64922" w:rsidP="00D64922">
            <w:pPr>
              <w:spacing w:after="0"/>
              <w:jc w:val="right"/>
              <w:rPr>
                <w:color w:val="000000"/>
              </w:rPr>
            </w:pPr>
            <w:r>
              <w:rPr>
                <w:color w:val="000000"/>
              </w:rPr>
              <w:t>0.218</w:t>
            </w:r>
          </w:p>
        </w:tc>
        <w:tc>
          <w:tcPr>
            <w:tcW w:w="1401" w:type="pct"/>
            <w:shd w:val="clear" w:color="auto" w:fill="auto"/>
            <w:noWrap/>
            <w:vAlign w:val="center"/>
          </w:tcPr>
          <w:p w14:paraId="03ED38DD" w14:textId="77777777" w:rsidR="00D64922" w:rsidRDefault="00D64922" w:rsidP="00D64922">
            <w:pPr>
              <w:spacing w:after="0"/>
              <w:jc w:val="right"/>
              <w:rPr>
                <w:color w:val="000000"/>
              </w:rPr>
            </w:pPr>
            <w:r>
              <w:rPr>
                <w:color w:val="000000"/>
              </w:rPr>
              <w:t>127,188</w:t>
            </w:r>
          </w:p>
        </w:tc>
        <w:tc>
          <w:tcPr>
            <w:tcW w:w="811" w:type="pct"/>
            <w:shd w:val="clear" w:color="auto" w:fill="auto"/>
            <w:noWrap/>
            <w:vAlign w:val="center"/>
          </w:tcPr>
          <w:p w14:paraId="3EAB1B13" w14:textId="77777777" w:rsidR="00D64922" w:rsidRDefault="00D64922" w:rsidP="00D64922">
            <w:pPr>
              <w:spacing w:after="0"/>
              <w:jc w:val="right"/>
              <w:rPr>
                <w:color w:val="000000"/>
              </w:rPr>
            </w:pPr>
            <w:r>
              <w:rPr>
                <w:color w:val="000000"/>
              </w:rPr>
              <w:t>0.243</w:t>
            </w:r>
          </w:p>
        </w:tc>
      </w:tr>
      <w:tr w:rsidR="00D64922" w:rsidRPr="00523947" w14:paraId="74632236" w14:textId="77777777" w:rsidTr="00D64922">
        <w:trPr>
          <w:cantSplit/>
          <w:jc w:val="center"/>
        </w:trPr>
        <w:tc>
          <w:tcPr>
            <w:tcW w:w="747" w:type="pct"/>
            <w:tcBorders>
              <w:bottom w:val="single" w:sz="4" w:space="0" w:color="auto"/>
            </w:tcBorders>
            <w:shd w:val="clear" w:color="auto" w:fill="auto"/>
            <w:noWrap/>
            <w:vAlign w:val="center"/>
          </w:tcPr>
          <w:p w14:paraId="71A13B68" w14:textId="77777777" w:rsidR="00D64922" w:rsidRDefault="00D64922" w:rsidP="00D64922">
            <w:pPr>
              <w:keepNext/>
              <w:spacing w:after="0"/>
              <w:jc w:val="center"/>
            </w:pPr>
            <w:r>
              <w:t>2021</w:t>
            </w:r>
          </w:p>
        </w:tc>
        <w:tc>
          <w:tcPr>
            <w:tcW w:w="1231" w:type="pct"/>
            <w:tcBorders>
              <w:bottom w:val="single" w:sz="4" w:space="0" w:color="auto"/>
            </w:tcBorders>
            <w:shd w:val="clear" w:color="auto" w:fill="auto"/>
            <w:noWrap/>
            <w:vAlign w:val="center"/>
          </w:tcPr>
          <w:p w14:paraId="5170FCAA" w14:textId="77777777" w:rsidR="00D64922" w:rsidRDefault="00D64922" w:rsidP="00D64922">
            <w:pPr>
              <w:spacing w:after="0"/>
              <w:jc w:val="right"/>
              <w:rPr>
                <w:color w:val="000000"/>
              </w:rPr>
            </w:pPr>
            <w:r>
              <w:rPr>
                <w:color w:val="000000"/>
              </w:rPr>
              <w:t>174,414</w:t>
            </w:r>
          </w:p>
        </w:tc>
        <w:tc>
          <w:tcPr>
            <w:tcW w:w="810" w:type="pct"/>
            <w:tcBorders>
              <w:bottom w:val="single" w:sz="4" w:space="0" w:color="auto"/>
            </w:tcBorders>
            <w:shd w:val="clear" w:color="auto" w:fill="auto"/>
            <w:noWrap/>
            <w:vAlign w:val="center"/>
          </w:tcPr>
          <w:p w14:paraId="7699F792" w14:textId="77777777" w:rsidR="00D64922" w:rsidRDefault="00D64922" w:rsidP="00D64922">
            <w:pPr>
              <w:spacing w:after="0"/>
              <w:jc w:val="right"/>
              <w:rPr>
                <w:color w:val="000000"/>
              </w:rPr>
            </w:pPr>
            <w:r>
              <w:rPr>
                <w:color w:val="000000"/>
              </w:rPr>
              <w:t>0.088</w:t>
            </w:r>
          </w:p>
        </w:tc>
        <w:tc>
          <w:tcPr>
            <w:tcW w:w="1401" w:type="pct"/>
            <w:tcBorders>
              <w:bottom w:val="single" w:sz="4" w:space="0" w:color="auto"/>
            </w:tcBorders>
            <w:shd w:val="clear" w:color="auto" w:fill="auto"/>
            <w:noWrap/>
            <w:vAlign w:val="center"/>
          </w:tcPr>
          <w:p w14:paraId="0BBB98E0" w14:textId="77777777" w:rsidR="00D64922" w:rsidRDefault="00D64922" w:rsidP="00D64922">
            <w:pPr>
              <w:spacing w:after="0"/>
              <w:jc w:val="right"/>
              <w:rPr>
                <w:color w:val="000000"/>
              </w:rPr>
            </w:pPr>
            <w:r>
              <w:rPr>
                <w:color w:val="000000"/>
              </w:rPr>
              <w:t>90,914</w:t>
            </w:r>
          </w:p>
        </w:tc>
        <w:tc>
          <w:tcPr>
            <w:tcW w:w="811" w:type="pct"/>
            <w:tcBorders>
              <w:bottom w:val="single" w:sz="4" w:space="0" w:color="auto"/>
            </w:tcBorders>
            <w:shd w:val="clear" w:color="auto" w:fill="auto"/>
            <w:noWrap/>
            <w:vAlign w:val="center"/>
          </w:tcPr>
          <w:p w14:paraId="36E46E2A" w14:textId="77777777" w:rsidR="00D64922" w:rsidRDefault="00D64922" w:rsidP="00D64922">
            <w:pPr>
              <w:spacing w:after="0"/>
              <w:jc w:val="right"/>
              <w:rPr>
                <w:color w:val="000000"/>
              </w:rPr>
            </w:pPr>
            <w:r>
              <w:rPr>
                <w:color w:val="000000"/>
              </w:rPr>
              <w:t>0.087</w:t>
            </w:r>
          </w:p>
        </w:tc>
      </w:tr>
    </w:tbl>
    <w:p w14:paraId="1A247378" w14:textId="77777777" w:rsidR="00D64922" w:rsidRDefault="00D64922" w:rsidP="00D64922"/>
    <w:p w14:paraId="036E9432" w14:textId="77777777" w:rsidR="00D64922" w:rsidRDefault="00D64922" w:rsidP="00D64922">
      <w:r w:rsidRPr="00C3644C">
        <w:t>Table 2.</w:t>
      </w:r>
      <w:r w:rsidRPr="00C3644C">
        <w:rPr>
          <w:noProof/>
        </w:rPr>
        <w:t>10.</w:t>
      </w:r>
      <w:r>
        <w:rPr>
          <w:noProof/>
        </w:rPr>
        <w:t xml:space="preserve"> AFSC </w:t>
      </w:r>
      <w:r>
        <w:t xml:space="preserve">Longline survey Relative Population Numbers (RPNs) and CVs for Pacific cod. </w:t>
      </w:r>
    </w:p>
    <w:tbl>
      <w:tblPr>
        <w:tblW w:w="6245" w:type="dxa"/>
        <w:jc w:val="center"/>
        <w:tblLook w:val="04A0" w:firstRow="1" w:lastRow="0" w:firstColumn="1" w:lastColumn="0" w:noHBand="0" w:noVBand="1"/>
      </w:tblPr>
      <w:tblGrid>
        <w:gridCol w:w="1176"/>
        <w:gridCol w:w="1347"/>
        <w:gridCol w:w="931"/>
        <w:gridCol w:w="884"/>
        <w:gridCol w:w="1005"/>
        <w:gridCol w:w="902"/>
      </w:tblGrid>
      <w:tr w:rsidR="00D64922" w:rsidRPr="00312E17" w14:paraId="020CF5F9" w14:textId="77777777" w:rsidTr="00D64922">
        <w:trPr>
          <w:trHeight w:val="262"/>
          <w:jc w:val="center"/>
        </w:trPr>
        <w:tc>
          <w:tcPr>
            <w:tcW w:w="1176" w:type="dxa"/>
            <w:tcBorders>
              <w:top w:val="double" w:sz="4" w:space="0" w:color="auto"/>
              <w:left w:val="nil"/>
              <w:bottom w:val="single" w:sz="4" w:space="0" w:color="auto"/>
              <w:right w:val="nil"/>
            </w:tcBorders>
            <w:shd w:val="clear" w:color="auto" w:fill="auto"/>
            <w:noWrap/>
            <w:vAlign w:val="center"/>
            <w:hideMark/>
          </w:tcPr>
          <w:p w14:paraId="4437EE39" w14:textId="77777777" w:rsidR="00D64922" w:rsidRPr="00E2602A" w:rsidRDefault="00D64922" w:rsidP="00D64922">
            <w:pPr>
              <w:spacing w:after="0"/>
              <w:jc w:val="center"/>
              <w:rPr>
                <w:b/>
              </w:rPr>
            </w:pPr>
            <w:r w:rsidRPr="00E2602A">
              <w:rPr>
                <w:b/>
              </w:rPr>
              <w:t>Year</w:t>
            </w:r>
          </w:p>
        </w:tc>
        <w:tc>
          <w:tcPr>
            <w:tcW w:w="1347" w:type="dxa"/>
            <w:tcBorders>
              <w:top w:val="double" w:sz="4" w:space="0" w:color="auto"/>
              <w:left w:val="nil"/>
              <w:bottom w:val="single" w:sz="4" w:space="0" w:color="auto"/>
              <w:right w:val="nil"/>
            </w:tcBorders>
            <w:shd w:val="clear" w:color="auto" w:fill="auto"/>
            <w:noWrap/>
            <w:vAlign w:val="center"/>
            <w:hideMark/>
          </w:tcPr>
          <w:p w14:paraId="30BAD30E" w14:textId="77777777" w:rsidR="00D64922" w:rsidRPr="00E2602A" w:rsidRDefault="00D64922" w:rsidP="00D64922">
            <w:pPr>
              <w:spacing w:after="0"/>
              <w:jc w:val="center"/>
              <w:rPr>
                <w:b/>
              </w:rPr>
            </w:pPr>
            <w:r w:rsidRPr="00E2602A">
              <w:rPr>
                <w:b/>
              </w:rPr>
              <w:t>RPN</w:t>
            </w:r>
          </w:p>
        </w:tc>
        <w:tc>
          <w:tcPr>
            <w:tcW w:w="931" w:type="dxa"/>
            <w:tcBorders>
              <w:top w:val="double" w:sz="4" w:space="0" w:color="auto"/>
              <w:left w:val="nil"/>
              <w:bottom w:val="single" w:sz="4" w:space="0" w:color="auto"/>
              <w:right w:val="nil"/>
            </w:tcBorders>
            <w:shd w:val="clear" w:color="auto" w:fill="auto"/>
            <w:noWrap/>
            <w:vAlign w:val="center"/>
            <w:hideMark/>
          </w:tcPr>
          <w:p w14:paraId="0A3F8B78" w14:textId="77777777" w:rsidR="00D64922" w:rsidRPr="00E2602A" w:rsidRDefault="00D64922" w:rsidP="00D64922">
            <w:pPr>
              <w:spacing w:after="0"/>
              <w:jc w:val="center"/>
              <w:rPr>
                <w:b/>
              </w:rPr>
            </w:pPr>
            <w:r w:rsidRPr="00E2602A">
              <w:rPr>
                <w:b/>
              </w:rPr>
              <w:t>CV</w:t>
            </w:r>
          </w:p>
        </w:tc>
        <w:tc>
          <w:tcPr>
            <w:tcW w:w="884" w:type="dxa"/>
            <w:tcBorders>
              <w:top w:val="double" w:sz="4" w:space="0" w:color="auto"/>
              <w:left w:val="nil"/>
              <w:bottom w:val="single" w:sz="4" w:space="0" w:color="auto"/>
              <w:right w:val="nil"/>
            </w:tcBorders>
            <w:shd w:val="clear" w:color="auto" w:fill="auto"/>
            <w:vAlign w:val="center"/>
          </w:tcPr>
          <w:p w14:paraId="42D623BB" w14:textId="77777777" w:rsidR="00D64922" w:rsidRPr="00E2602A" w:rsidRDefault="00D64922" w:rsidP="00D64922">
            <w:pPr>
              <w:spacing w:after="0"/>
              <w:jc w:val="center"/>
              <w:rPr>
                <w:b/>
              </w:rPr>
            </w:pPr>
            <w:r w:rsidRPr="00E2602A">
              <w:rPr>
                <w:b/>
              </w:rPr>
              <w:t>Year</w:t>
            </w:r>
          </w:p>
        </w:tc>
        <w:tc>
          <w:tcPr>
            <w:tcW w:w="1005" w:type="dxa"/>
            <w:tcBorders>
              <w:top w:val="double" w:sz="4" w:space="0" w:color="auto"/>
              <w:left w:val="nil"/>
              <w:bottom w:val="single" w:sz="4" w:space="0" w:color="auto"/>
              <w:right w:val="nil"/>
            </w:tcBorders>
            <w:shd w:val="clear" w:color="auto" w:fill="auto"/>
            <w:vAlign w:val="center"/>
          </w:tcPr>
          <w:p w14:paraId="2C258C0F" w14:textId="77777777" w:rsidR="00D64922" w:rsidRPr="00E2602A" w:rsidRDefault="00D64922" w:rsidP="00D64922">
            <w:pPr>
              <w:spacing w:after="0"/>
              <w:jc w:val="center"/>
              <w:rPr>
                <w:b/>
              </w:rPr>
            </w:pPr>
            <w:r w:rsidRPr="00E2602A">
              <w:rPr>
                <w:b/>
              </w:rPr>
              <w:t>RPN</w:t>
            </w:r>
          </w:p>
        </w:tc>
        <w:tc>
          <w:tcPr>
            <w:tcW w:w="902" w:type="dxa"/>
            <w:tcBorders>
              <w:top w:val="double" w:sz="4" w:space="0" w:color="auto"/>
              <w:left w:val="nil"/>
              <w:bottom w:val="single" w:sz="4" w:space="0" w:color="auto"/>
              <w:right w:val="nil"/>
            </w:tcBorders>
            <w:shd w:val="clear" w:color="auto" w:fill="auto"/>
            <w:vAlign w:val="center"/>
          </w:tcPr>
          <w:p w14:paraId="377AEE19" w14:textId="77777777" w:rsidR="00D64922" w:rsidRPr="00E2602A" w:rsidRDefault="00D64922" w:rsidP="00D64922">
            <w:pPr>
              <w:spacing w:after="0"/>
              <w:jc w:val="center"/>
              <w:rPr>
                <w:b/>
              </w:rPr>
            </w:pPr>
            <w:r w:rsidRPr="00E2602A">
              <w:rPr>
                <w:b/>
              </w:rPr>
              <w:t>CV</w:t>
            </w:r>
          </w:p>
        </w:tc>
      </w:tr>
      <w:tr w:rsidR="00D64922" w:rsidRPr="00312E17" w14:paraId="1E1B91BB"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46451079" w14:textId="77777777" w:rsidR="00D64922" w:rsidRPr="00E2602A" w:rsidRDefault="00D64922" w:rsidP="00D64922">
            <w:pPr>
              <w:spacing w:after="0"/>
              <w:jc w:val="center"/>
            </w:pPr>
            <w:r w:rsidRPr="00E2602A">
              <w:t>1990</w:t>
            </w:r>
          </w:p>
        </w:tc>
        <w:tc>
          <w:tcPr>
            <w:tcW w:w="1347" w:type="dxa"/>
            <w:tcBorders>
              <w:top w:val="nil"/>
              <w:left w:val="nil"/>
              <w:bottom w:val="nil"/>
              <w:right w:val="nil"/>
            </w:tcBorders>
            <w:shd w:val="clear" w:color="auto" w:fill="auto"/>
            <w:noWrap/>
            <w:vAlign w:val="center"/>
            <w:hideMark/>
          </w:tcPr>
          <w:p w14:paraId="6295C295" w14:textId="77777777" w:rsidR="00D64922" w:rsidRPr="00E2602A" w:rsidRDefault="00D64922" w:rsidP="00D64922">
            <w:pPr>
              <w:spacing w:after="0"/>
              <w:jc w:val="center"/>
            </w:pPr>
            <w:r w:rsidRPr="00E2602A">
              <w:t>116,398</w:t>
            </w:r>
          </w:p>
        </w:tc>
        <w:tc>
          <w:tcPr>
            <w:tcW w:w="931" w:type="dxa"/>
            <w:tcBorders>
              <w:top w:val="nil"/>
              <w:left w:val="nil"/>
              <w:bottom w:val="nil"/>
              <w:right w:val="single" w:sz="4" w:space="0" w:color="auto"/>
            </w:tcBorders>
            <w:shd w:val="clear" w:color="auto" w:fill="auto"/>
            <w:noWrap/>
            <w:vAlign w:val="center"/>
            <w:hideMark/>
          </w:tcPr>
          <w:p w14:paraId="2656A9B1" w14:textId="77777777" w:rsidR="00D64922" w:rsidRPr="00E2602A" w:rsidRDefault="00D64922" w:rsidP="00D64922">
            <w:pPr>
              <w:spacing w:after="0"/>
              <w:jc w:val="center"/>
            </w:pPr>
            <w:r w:rsidRPr="00E2602A">
              <w:t>0.139</w:t>
            </w:r>
          </w:p>
        </w:tc>
        <w:tc>
          <w:tcPr>
            <w:tcW w:w="884" w:type="dxa"/>
            <w:tcBorders>
              <w:top w:val="single" w:sz="4" w:space="0" w:color="auto"/>
              <w:left w:val="single" w:sz="4" w:space="0" w:color="auto"/>
              <w:bottom w:val="nil"/>
              <w:right w:val="nil"/>
            </w:tcBorders>
            <w:vAlign w:val="center"/>
          </w:tcPr>
          <w:p w14:paraId="65B8C3CA" w14:textId="77777777" w:rsidR="00D64922" w:rsidRPr="00E2602A" w:rsidRDefault="00D64922" w:rsidP="00D64922">
            <w:pPr>
              <w:spacing w:after="0"/>
              <w:jc w:val="center"/>
            </w:pPr>
            <w:r w:rsidRPr="00E2602A">
              <w:t>2007</w:t>
            </w:r>
          </w:p>
        </w:tc>
        <w:tc>
          <w:tcPr>
            <w:tcW w:w="1005" w:type="dxa"/>
            <w:tcBorders>
              <w:top w:val="nil"/>
              <w:left w:val="nil"/>
              <w:bottom w:val="nil"/>
              <w:right w:val="nil"/>
            </w:tcBorders>
            <w:vAlign w:val="center"/>
          </w:tcPr>
          <w:p w14:paraId="7C3C0A13" w14:textId="77777777" w:rsidR="00D64922" w:rsidRPr="00E2602A" w:rsidRDefault="00D64922" w:rsidP="00D64922">
            <w:pPr>
              <w:spacing w:after="0"/>
              <w:jc w:val="center"/>
            </w:pPr>
            <w:r w:rsidRPr="00E2602A">
              <w:t>34,992</w:t>
            </w:r>
          </w:p>
        </w:tc>
        <w:tc>
          <w:tcPr>
            <w:tcW w:w="902" w:type="dxa"/>
            <w:tcBorders>
              <w:top w:val="nil"/>
              <w:left w:val="nil"/>
              <w:bottom w:val="nil"/>
              <w:right w:val="nil"/>
            </w:tcBorders>
            <w:vAlign w:val="center"/>
          </w:tcPr>
          <w:p w14:paraId="265B781C" w14:textId="77777777" w:rsidR="00D64922" w:rsidRPr="00E2602A" w:rsidRDefault="00D64922" w:rsidP="00D64922">
            <w:pPr>
              <w:spacing w:after="0"/>
              <w:jc w:val="center"/>
            </w:pPr>
            <w:r w:rsidRPr="00E2602A">
              <w:t>0.140</w:t>
            </w:r>
          </w:p>
        </w:tc>
      </w:tr>
      <w:tr w:rsidR="00D64922" w:rsidRPr="00312E17" w14:paraId="4B60BD6A"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2B27852" w14:textId="77777777" w:rsidR="00D64922" w:rsidRPr="00E2602A" w:rsidRDefault="00D64922" w:rsidP="00D64922">
            <w:pPr>
              <w:spacing w:after="0"/>
              <w:jc w:val="center"/>
            </w:pPr>
            <w:r w:rsidRPr="00E2602A">
              <w:t>1991</w:t>
            </w:r>
          </w:p>
        </w:tc>
        <w:tc>
          <w:tcPr>
            <w:tcW w:w="1347" w:type="dxa"/>
            <w:tcBorders>
              <w:top w:val="nil"/>
              <w:left w:val="nil"/>
              <w:bottom w:val="nil"/>
              <w:right w:val="nil"/>
            </w:tcBorders>
            <w:shd w:val="clear" w:color="auto" w:fill="auto"/>
            <w:noWrap/>
            <w:vAlign w:val="center"/>
            <w:hideMark/>
          </w:tcPr>
          <w:p w14:paraId="33BE9CE9" w14:textId="77777777" w:rsidR="00D64922" w:rsidRPr="00E2602A" w:rsidRDefault="00D64922" w:rsidP="00D64922">
            <w:pPr>
              <w:spacing w:after="0"/>
              <w:jc w:val="center"/>
            </w:pPr>
            <w:r w:rsidRPr="00E2602A">
              <w:t>110,036</w:t>
            </w:r>
          </w:p>
        </w:tc>
        <w:tc>
          <w:tcPr>
            <w:tcW w:w="931" w:type="dxa"/>
            <w:tcBorders>
              <w:top w:val="nil"/>
              <w:left w:val="nil"/>
              <w:bottom w:val="nil"/>
              <w:right w:val="single" w:sz="4" w:space="0" w:color="auto"/>
            </w:tcBorders>
            <w:shd w:val="clear" w:color="auto" w:fill="auto"/>
            <w:noWrap/>
            <w:vAlign w:val="center"/>
            <w:hideMark/>
          </w:tcPr>
          <w:p w14:paraId="3296562F" w14:textId="77777777" w:rsidR="00D64922" w:rsidRPr="00E2602A" w:rsidRDefault="00D64922" w:rsidP="00D64922">
            <w:pPr>
              <w:spacing w:after="0"/>
              <w:jc w:val="center"/>
            </w:pPr>
            <w:r w:rsidRPr="00E2602A">
              <w:t>0.141</w:t>
            </w:r>
          </w:p>
        </w:tc>
        <w:tc>
          <w:tcPr>
            <w:tcW w:w="884" w:type="dxa"/>
            <w:tcBorders>
              <w:top w:val="nil"/>
              <w:left w:val="single" w:sz="4" w:space="0" w:color="auto"/>
              <w:bottom w:val="nil"/>
              <w:right w:val="nil"/>
            </w:tcBorders>
            <w:vAlign w:val="center"/>
          </w:tcPr>
          <w:p w14:paraId="4C75241D" w14:textId="77777777" w:rsidR="00D64922" w:rsidRPr="00E2602A" w:rsidRDefault="00D64922" w:rsidP="00D64922">
            <w:pPr>
              <w:spacing w:after="0"/>
              <w:jc w:val="center"/>
            </w:pPr>
            <w:r w:rsidRPr="00E2602A">
              <w:t>2008</w:t>
            </w:r>
          </w:p>
        </w:tc>
        <w:tc>
          <w:tcPr>
            <w:tcW w:w="1005" w:type="dxa"/>
            <w:tcBorders>
              <w:top w:val="nil"/>
              <w:left w:val="nil"/>
              <w:bottom w:val="nil"/>
              <w:right w:val="nil"/>
            </w:tcBorders>
            <w:vAlign w:val="center"/>
          </w:tcPr>
          <w:p w14:paraId="44F73A9C" w14:textId="77777777" w:rsidR="00D64922" w:rsidRPr="00E2602A" w:rsidRDefault="00D64922" w:rsidP="00D64922">
            <w:pPr>
              <w:spacing w:after="0"/>
              <w:jc w:val="center"/>
            </w:pPr>
            <w:r w:rsidRPr="00E2602A">
              <w:t>26,881</w:t>
            </w:r>
          </w:p>
        </w:tc>
        <w:tc>
          <w:tcPr>
            <w:tcW w:w="902" w:type="dxa"/>
            <w:tcBorders>
              <w:top w:val="nil"/>
              <w:left w:val="nil"/>
              <w:bottom w:val="nil"/>
              <w:right w:val="nil"/>
            </w:tcBorders>
            <w:vAlign w:val="center"/>
          </w:tcPr>
          <w:p w14:paraId="5B9056DA" w14:textId="77777777" w:rsidR="00D64922" w:rsidRPr="00E2602A" w:rsidRDefault="00D64922" w:rsidP="00D64922">
            <w:pPr>
              <w:spacing w:after="0"/>
              <w:jc w:val="center"/>
            </w:pPr>
            <w:r w:rsidRPr="00E2602A">
              <w:t>0.228</w:t>
            </w:r>
          </w:p>
        </w:tc>
      </w:tr>
      <w:tr w:rsidR="00D64922" w:rsidRPr="00312E17" w14:paraId="5CF84AE9"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594F6BA4" w14:textId="77777777" w:rsidR="00D64922" w:rsidRPr="00E2602A" w:rsidRDefault="00D64922" w:rsidP="00D64922">
            <w:pPr>
              <w:spacing w:after="0"/>
              <w:jc w:val="center"/>
            </w:pPr>
            <w:r w:rsidRPr="00E2602A">
              <w:t>1992</w:t>
            </w:r>
          </w:p>
        </w:tc>
        <w:tc>
          <w:tcPr>
            <w:tcW w:w="1347" w:type="dxa"/>
            <w:tcBorders>
              <w:top w:val="nil"/>
              <w:left w:val="nil"/>
              <w:bottom w:val="nil"/>
              <w:right w:val="nil"/>
            </w:tcBorders>
            <w:shd w:val="clear" w:color="auto" w:fill="auto"/>
            <w:noWrap/>
            <w:vAlign w:val="center"/>
            <w:hideMark/>
          </w:tcPr>
          <w:p w14:paraId="56E14E24" w14:textId="77777777" w:rsidR="00D64922" w:rsidRPr="00E2602A" w:rsidRDefault="00D64922" w:rsidP="00D64922">
            <w:pPr>
              <w:spacing w:after="0"/>
              <w:jc w:val="center"/>
            </w:pPr>
            <w:r w:rsidRPr="00E2602A">
              <w:t>136,311</w:t>
            </w:r>
          </w:p>
        </w:tc>
        <w:tc>
          <w:tcPr>
            <w:tcW w:w="931" w:type="dxa"/>
            <w:tcBorders>
              <w:top w:val="nil"/>
              <w:left w:val="nil"/>
              <w:bottom w:val="nil"/>
              <w:right w:val="single" w:sz="4" w:space="0" w:color="auto"/>
            </w:tcBorders>
            <w:shd w:val="clear" w:color="auto" w:fill="auto"/>
            <w:noWrap/>
            <w:vAlign w:val="center"/>
            <w:hideMark/>
          </w:tcPr>
          <w:p w14:paraId="1C7F9392" w14:textId="77777777" w:rsidR="00D64922" w:rsidRPr="00E2602A" w:rsidRDefault="00D64922" w:rsidP="00D64922">
            <w:pPr>
              <w:spacing w:after="0"/>
              <w:jc w:val="center"/>
            </w:pPr>
            <w:r w:rsidRPr="00E2602A">
              <w:t>0.087</w:t>
            </w:r>
          </w:p>
        </w:tc>
        <w:tc>
          <w:tcPr>
            <w:tcW w:w="884" w:type="dxa"/>
            <w:tcBorders>
              <w:top w:val="nil"/>
              <w:left w:val="single" w:sz="4" w:space="0" w:color="auto"/>
              <w:bottom w:val="nil"/>
              <w:right w:val="nil"/>
            </w:tcBorders>
            <w:vAlign w:val="center"/>
          </w:tcPr>
          <w:p w14:paraId="654D0F5E" w14:textId="77777777" w:rsidR="00D64922" w:rsidRPr="00E2602A" w:rsidRDefault="00D64922" w:rsidP="00D64922">
            <w:pPr>
              <w:spacing w:after="0"/>
              <w:jc w:val="center"/>
            </w:pPr>
            <w:r w:rsidRPr="00E2602A">
              <w:t>2009</w:t>
            </w:r>
          </w:p>
        </w:tc>
        <w:tc>
          <w:tcPr>
            <w:tcW w:w="1005" w:type="dxa"/>
            <w:tcBorders>
              <w:top w:val="nil"/>
              <w:left w:val="nil"/>
              <w:bottom w:val="nil"/>
              <w:right w:val="nil"/>
            </w:tcBorders>
            <w:vAlign w:val="center"/>
          </w:tcPr>
          <w:p w14:paraId="5853865A" w14:textId="77777777" w:rsidR="00D64922" w:rsidRPr="00E2602A" w:rsidRDefault="00D64922" w:rsidP="00D64922">
            <w:pPr>
              <w:spacing w:after="0"/>
              <w:jc w:val="center"/>
            </w:pPr>
            <w:r w:rsidRPr="00E2602A">
              <w:t>68,391</w:t>
            </w:r>
          </w:p>
        </w:tc>
        <w:tc>
          <w:tcPr>
            <w:tcW w:w="902" w:type="dxa"/>
            <w:tcBorders>
              <w:top w:val="nil"/>
              <w:left w:val="nil"/>
              <w:bottom w:val="nil"/>
              <w:right w:val="nil"/>
            </w:tcBorders>
            <w:vAlign w:val="center"/>
          </w:tcPr>
          <w:p w14:paraId="1756188B" w14:textId="77777777" w:rsidR="00D64922" w:rsidRPr="00E2602A" w:rsidRDefault="00D64922" w:rsidP="00D64922">
            <w:pPr>
              <w:spacing w:after="0"/>
              <w:jc w:val="center"/>
            </w:pPr>
            <w:r w:rsidRPr="00E2602A">
              <w:t>0.138</w:t>
            </w:r>
          </w:p>
        </w:tc>
      </w:tr>
      <w:tr w:rsidR="00D64922" w:rsidRPr="00312E17" w14:paraId="427BE29B"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3C5EB23F" w14:textId="77777777" w:rsidR="00D64922" w:rsidRPr="00E2602A" w:rsidRDefault="00D64922" w:rsidP="00D64922">
            <w:pPr>
              <w:spacing w:after="0"/>
              <w:jc w:val="center"/>
            </w:pPr>
            <w:r w:rsidRPr="00E2602A">
              <w:t>1993</w:t>
            </w:r>
          </w:p>
        </w:tc>
        <w:tc>
          <w:tcPr>
            <w:tcW w:w="1347" w:type="dxa"/>
            <w:tcBorders>
              <w:top w:val="nil"/>
              <w:left w:val="nil"/>
              <w:bottom w:val="nil"/>
              <w:right w:val="nil"/>
            </w:tcBorders>
            <w:shd w:val="clear" w:color="auto" w:fill="auto"/>
            <w:noWrap/>
            <w:vAlign w:val="center"/>
            <w:hideMark/>
          </w:tcPr>
          <w:p w14:paraId="17E9006B" w14:textId="77777777" w:rsidR="00D64922" w:rsidRPr="00E2602A" w:rsidRDefault="00D64922" w:rsidP="00D64922">
            <w:pPr>
              <w:spacing w:after="0"/>
              <w:jc w:val="center"/>
            </w:pPr>
            <w:r w:rsidRPr="00E2602A">
              <w:t>153,894</w:t>
            </w:r>
          </w:p>
        </w:tc>
        <w:tc>
          <w:tcPr>
            <w:tcW w:w="931" w:type="dxa"/>
            <w:tcBorders>
              <w:top w:val="nil"/>
              <w:left w:val="nil"/>
              <w:bottom w:val="nil"/>
              <w:right w:val="single" w:sz="4" w:space="0" w:color="auto"/>
            </w:tcBorders>
            <w:shd w:val="clear" w:color="auto" w:fill="auto"/>
            <w:noWrap/>
            <w:vAlign w:val="center"/>
            <w:hideMark/>
          </w:tcPr>
          <w:p w14:paraId="60C1C111" w14:textId="77777777" w:rsidR="00D64922" w:rsidRPr="00E2602A" w:rsidRDefault="00D64922" w:rsidP="00D64922">
            <w:pPr>
              <w:spacing w:after="0"/>
              <w:jc w:val="center"/>
            </w:pPr>
            <w:r w:rsidRPr="00E2602A">
              <w:t>0.114</w:t>
            </w:r>
          </w:p>
        </w:tc>
        <w:tc>
          <w:tcPr>
            <w:tcW w:w="884" w:type="dxa"/>
            <w:tcBorders>
              <w:top w:val="nil"/>
              <w:left w:val="single" w:sz="4" w:space="0" w:color="auto"/>
              <w:bottom w:val="nil"/>
              <w:right w:val="nil"/>
            </w:tcBorders>
            <w:vAlign w:val="center"/>
          </w:tcPr>
          <w:p w14:paraId="04188BDC" w14:textId="77777777" w:rsidR="00D64922" w:rsidRPr="00E2602A" w:rsidRDefault="00D64922" w:rsidP="00D64922">
            <w:pPr>
              <w:spacing w:after="0"/>
              <w:jc w:val="center"/>
            </w:pPr>
            <w:r w:rsidRPr="00E2602A">
              <w:t>2010</w:t>
            </w:r>
          </w:p>
        </w:tc>
        <w:tc>
          <w:tcPr>
            <w:tcW w:w="1005" w:type="dxa"/>
            <w:tcBorders>
              <w:top w:val="nil"/>
              <w:left w:val="nil"/>
              <w:bottom w:val="nil"/>
              <w:right w:val="nil"/>
            </w:tcBorders>
            <w:vAlign w:val="center"/>
          </w:tcPr>
          <w:p w14:paraId="3CBA32DD" w14:textId="77777777" w:rsidR="00D64922" w:rsidRPr="00E2602A" w:rsidRDefault="00D64922" w:rsidP="00D64922">
            <w:pPr>
              <w:spacing w:after="0"/>
              <w:jc w:val="center"/>
            </w:pPr>
            <w:r w:rsidRPr="00E2602A">
              <w:t>86,722</w:t>
            </w:r>
          </w:p>
        </w:tc>
        <w:tc>
          <w:tcPr>
            <w:tcW w:w="902" w:type="dxa"/>
            <w:tcBorders>
              <w:top w:val="nil"/>
              <w:left w:val="nil"/>
              <w:bottom w:val="nil"/>
              <w:right w:val="nil"/>
            </w:tcBorders>
            <w:vAlign w:val="center"/>
          </w:tcPr>
          <w:p w14:paraId="4E3E2E1D" w14:textId="77777777" w:rsidR="00D64922" w:rsidRPr="00E2602A" w:rsidRDefault="00D64922" w:rsidP="00D64922">
            <w:pPr>
              <w:spacing w:after="0"/>
              <w:jc w:val="center"/>
            </w:pPr>
            <w:r w:rsidRPr="00E2602A">
              <w:t>0.138</w:t>
            </w:r>
          </w:p>
        </w:tc>
      </w:tr>
      <w:tr w:rsidR="00D64922" w:rsidRPr="00312E17" w14:paraId="63A88DED"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5B12682" w14:textId="77777777" w:rsidR="00D64922" w:rsidRPr="00E2602A" w:rsidRDefault="00D64922" w:rsidP="00D64922">
            <w:pPr>
              <w:spacing w:after="0"/>
              <w:jc w:val="center"/>
            </w:pPr>
            <w:r w:rsidRPr="00E2602A">
              <w:t>1994</w:t>
            </w:r>
          </w:p>
        </w:tc>
        <w:tc>
          <w:tcPr>
            <w:tcW w:w="1347" w:type="dxa"/>
            <w:tcBorders>
              <w:top w:val="nil"/>
              <w:left w:val="nil"/>
              <w:bottom w:val="nil"/>
              <w:right w:val="nil"/>
            </w:tcBorders>
            <w:shd w:val="clear" w:color="auto" w:fill="auto"/>
            <w:noWrap/>
            <w:vAlign w:val="center"/>
            <w:hideMark/>
          </w:tcPr>
          <w:p w14:paraId="181F06AC" w14:textId="77777777" w:rsidR="00D64922" w:rsidRPr="00E2602A" w:rsidRDefault="00D64922" w:rsidP="00D64922">
            <w:pPr>
              <w:spacing w:after="0"/>
              <w:jc w:val="center"/>
            </w:pPr>
            <w:r w:rsidRPr="00E2602A">
              <w:t>96,532</w:t>
            </w:r>
          </w:p>
        </w:tc>
        <w:tc>
          <w:tcPr>
            <w:tcW w:w="931" w:type="dxa"/>
            <w:tcBorders>
              <w:top w:val="nil"/>
              <w:left w:val="nil"/>
              <w:bottom w:val="nil"/>
              <w:right w:val="single" w:sz="4" w:space="0" w:color="auto"/>
            </w:tcBorders>
            <w:shd w:val="clear" w:color="auto" w:fill="auto"/>
            <w:noWrap/>
            <w:vAlign w:val="center"/>
            <w:hideMark/>
          </w:tcPr>
          <w:p w14:paraId="794FA5DC" w14:textId="77777777" w:rsidR="00D64922" w:rsidRPr="00E2602A" w:rsidRDefault="00D64922" w:rsidP="00D64922">
            <w:pPr>
              <w:spacing w:after="0"/>
              <w:jc w:val="center"/>
            </w:pPr>
            <w:r w:rsidRPr="00E2602A">
              <w:t>0.094</w:t>
            </w:r>
          </w:p>
        </w:tc>
        <w:tc>
          <w:tcPr>
            <w:tcW w:w="884" w:type="dxa"/>
            <w:tcBorders>
              <w:top w:val="nil"/>
              <w:left w:val="single" w:sz="4" w:space="0" w:color="auto"/>
              <w:bottom w:val="nil"/>
              <w:right w:val="nil"/>
            </w:tcBorders>
            <w:vAlign w:val="center"/>
          </w:tcPr>
          <w:p w14:paraId="7F9ADDA8" w14:textId="77777777" w:rsidR="00D64922" w:rsidRPr="00E2602A" w:rsidRDefault="00D64922" w:rsidP="00D64922">
            <w:pPr>
              <w:spacing w:after="0"/>
              <w:jc w:val="center"/>
            </w:pPr>
            <w:r w:rsidRPr="00E2602A">
              <w:t>2011</w:t>
            </w:r>
          </w:p>
        </w:tc>
        <w:tc>
          <w:tcPr>
            <w:tcW w:w="1005" w:type="dxa"/>
            <w:tcBorders>
              <w:top w:val="nil"/>
              <w:left w:val="nil"/>
              <w:bottom w:val="nil"/>
              <w:right w:val="nil"/>
            </w:tcBorders>
            <w:vAlign w:val="center"/>
          </w:tcPr>
          <w:p w14:paraId="7336763B" w14:textId="77777777" w:rsidR="00D64922" w:rsidRPr="00E2602A" w:rsidRDefault="00D64922" w:rsidP="00D64922">
            <w:pPr>
              <w:spacing w:after="0"/>
              <w:jc w:val="center"/>
            </w:pPr>
            <w:r w:rsidRPr="00E2602A">
              <w:t>93,732</w:t>
            </w:r>
          </w:p>
        </w:tc>
        <w:tc>
          <w:tcPr>
            <w:tcW w:w="902" w:type="dxa"/>
            <w:tcBorders>
              <w:top w:val="nil"/>
              <w:left w:val="nil"/>
              <w:bottom w:val="nil"/>
              <w:right w:val="nil"/>
            </w:tcBorders>
            <w:vAlign w:val="center"/>
          </w:tcPr>
          <w:p w14:paraId="0B62AD8C" w14:textId="77777777" w:rsidR="00D64922" w:rsidRPr="00E2602A" w:rsidRDefault="00D64922" w:rsidP="00D64922">
            <w:pPr>
              <w:spacing w:after="0"/>
              <w:jc w:val="center"/>
            </w:pPr>
            <w:r w:rsidRPr="00E2602A">
              <w:t>0.141</w:t>
            </w:r>
          </w:p>
        </w:tc>
      </w:tr>
      <w:tr w:rsidR="00D64922" w:rsidRPr="00312E17" w14:paraId="46EA42B2"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5459B488" w14:textId="77777777" w:rsidR="00D64922" w:rsidRPr="00E2602A" w:rsidRDefault="00D64922" w:rsidP="00D64922">
            <w:pPr>
              <w:spacing w:after="0"/>
              <w:jc w:val="center"/>
            </w:pPr>
            <w:r w:rsidRPr="00E2602A">
              <w:t>1995</w:t>
            </w:r>
          </w:p>
        </w:tc>
        <w:tc>
          <w:tcPr>
            <w:tcW w:w="1347" w:type="dxa"/>
            <w:tcBorders>
              <w:top w:val="nil"/>
              <w:left w:val="nil"/>
              <w:bottom w:val="nil"/>
              <w:right w:val="nil"/>
            </w:tcBorders>
            <w:shd w:val="clear" w:color="auto" w:fill="auto"/>
            <w:noWrap/>
            <w:vAlign w:val="center"/>
            <w:hideMark/>
          </w:tcPr>
          <w:p w14:paraId="106FB3C7" w14:textId="77777777" w:rsidR="00D64922" w:rsidRPr="00E2602A" w:rsidRDefault="00D64922" w:rsidP="00D64922">
            <w:pPr>
              <w:spacing w:after="0"/>
              <w:jc w:val="center"/>
            </w:pPr>
            <w:r w:rsidRPr="00E2602A">
              <w:t>120,700</w:t>
            </w:r>
          </w:p>
        </w:tc>
        <w:tc>
          <w:tcPr>
            <w:tcW w:w="931" w:type="dxa"/>
            <w:tcBorders>
              <w:top w:val="nil"/>
              <w:left w:val="nil"/>
              <w:bottom w:val="nil"/>
              <w:right w:val="single" w:sz="4" w:space="0" w:color="auto"/>
            </w:tcBorders>
            <w:shd w:val="clear" w:color="auto" w:fill="auto"/>
            <w:noWrap/>
            <w:vAlign w:val="center"/>
            <w:hideMark/>
          </w:tcPr>
          <w:p w14:paraId="2850A220" w14:textId="77777777" w:rsidR="00D64922" w:rsidRPr="00E2602A" w:rsidRDefault="00D64922" w:rsidP="00D64922">
            <w:pPr>
              <w:spacing w:after="0"/>
              <w:jc w:val="center"/>
            </w:pPr>
            <w:r w:rsidRPr="00E2602A">
              <w:t>0.100</w:t>
            </w:r>
          </w:p>
        </w:tc>
        <w:tc>
          <w:tcPr>
            <w:tcW w:w="884" w:type="dxa"/>
            <w:tcBorders>
              <w:top w:val="nil"/>
              <w:left w:val="single" w:sz="4" w:space="0" w:color="auto"/>
              <w:bottom w:val="nil"/>
              <w:right w:val="nil"/>
            </w:tcBorders>
            <w:vAlign w:val="center"/>
          </w:tcPr>
          <w:p w14:paraId="38686E62" w14:textId="77777777" w:rsidR="00D64922" w:rsidRPr="00E2602A" w:rsidRDefault="00D64922" w:rsidP="00D64922">
            <w:pPr>
              <w:spacing w:after="0"/>
              <w:jc w:val="center"/>
            </w:pPr>
            <w:r w:rsidRPr="00E2602A">
              <w:t>2012</w:t>
            </w:r>
          </w:p>
        </w:tc>
        <w:tc>
          <w:tcPr>
            <w:tcW w:w="1005" w:type="dxa"/>
            <w:tcBorders>
              <w:top w:val="nil"/>
              <w:left w:val="nil"/>
              <w:bottom w:val="nil"/>
              <w:right w:val="nil"/>
            </w:tcBorders>
            <w:vAlign w:val="center"/>
          </w:tcPr>
          <w:p w14:paraId="195F6764" w14:textId="77777777" w:rsidR="00D64922" w:rsidRPr="00E2602A" w:rsidRDefault="00D64922" w:rsidP="00D64922">
            <w:pPr>
              <w:spacing w:after="0"/>
              <w:jc w:val="center"/>
            </w:pPr>
            <w:r w:rsidRPr="00E2602A">
              <w:t>63,749</w:t>
            </w:r>
          </w:p>
        </w:tc>
        <w:tc>
          <w:tcPr>
            <w:tcW w:w="902" w:type="dxa"/>
            <w:tcBorders>
              <w:top w:val="nil"/>
              <w:left w:val="nil"/>
              <w:bottom w:val="nil"/>
              <w:right w:val="nil"/>
            </w:tcBorders>
            <w:vAlign w:val="center"/>
          </w:tcPr>
          <w:p w14:paraId="7C0E2D3C" w14:textId="77777777" w:rsidR="00D64922" w:rsidRPr="00E2602A" w:rsidRDefault="00D64922" w:rsidP="00D64922">
            <w:pPr>
              <w:spacing w:after="0"/>
              <w:jc w:val="center"/>
            </w:pPr>
            <w:r w:rsidRPr="00E2602A">
              <w:t>0.148</w:t>
            </w:r>
          </w:p>
        </w:tc>
      </w:tr>
      <w:tr w:rsidR="00D64922" w:rsidRPr="00312E17" w14:paraId="066A4240"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40D6FB9" w14:textId="77777777" w:rsidR="00D64922" w:rsidRPr="00E2602A" w:rsidRDefault="00D64922" w:rsidP="00D64922">
            <w:pPr>
              <w:spacing w:after="0"/>
              <w:jc w:val="center"/>
            </w:pPr>
            <w:r w:rsidRPr="00E2602A">
              <w:t>1996</w:t>
            </w:r>
          </w:p>
        </w:tc>
        <w:tc>
          <w:tcPr>
            <w:tcW w:w="1347" w:type="dxa"/>
            <w:tcBorders>
              <w:top w:val="nil"/>
              <w:left w:val="nil"/>
              <w:bottom w:val="nil"/>
              <w:right w:val="nil"/>
            </w:tcBorders>
            <w:shd w:val="clear" w:color="auto" w:fill="auto"/>
            <w:noWrap/>
            <w:vAlign w:val="center"/>
            <w:hideMark/>
          </w:tcPr>
          <w:p w14:paraId="3283C381" w14:textId="77777777" w:rsidR="00D64922" w:rsidRPr="00E2602A" w:rsidRDefault="00D64922" w:rsidP="00D64922">
            <w:pPr>
              <w:spacing w:after="0"/>
              <w:jc w:val="center"/>
            </w:pPr>
            <w:r w:rsidRPr="00E2602A">
              <w:t>84,530</w:t>
            </w:r>
          </w:p>
        </w:tc>
        <w:tc>
          <w:tcPr>
            <w:tcW w:w="931" w:type="dxa"/>
            <w:tcBorders>
              <w:top w:val="nil"/>
              <w:left w:val="nil"/>
              <w:bottom w:val="nil"/>
              <w:right w:val="single" w:sz="4" w:space="0" w:color="auto"/>
            </w:tcBorders>
            <w:shd w:val="clear" w:color="auto" w:fill="auto"/>
            <w:noWrap/>
            <w:vAlign w:val="center"/>
            <w:hideMark/>
          </w:tcPr>
          <w:p w14:paraId="03F007A8" w14:textId="77777777" w:rsidR="00D64922" w:rsidRPr="00E2602A" w:rsidRDefault="00D64922" w:rsidP="00D64922">
            <w:pPr>
              <w:spacing w:after="0"/>
              <w:jc w:val="center"/>
            </w:pPr>
            <w:r w:rsidRPr="00E2602A">
              <w:t>0.141</w:t>
            </w:r>
          </w:p>
        </w:tc>
        <w:tc>
          <w:tcPr>
            <w:tcW w:w="884" w:type="dxa"/>
            <w:tcBorders>
              <w:top w:val="nil"/>
              <w:left w:val="single" w:sz="4" w:space="0" w:color="auto"/>
              <w:bottom w:val="nil"/>
              <w:right w:val="nil"/>
            </w:tcBorders>
            <w:vAlign w:val="center"/>
          </w:tcPr>
          <w:p w14:paraId="2A6258B4" w14:textId="77777777" w:rsidR="00D64922" w:rsidRPr="00E2602A" w:rsidRDefault="00D64922" w:rsidP="00D64922">
            <w:pPr>
              <w:spacing w:after="0"/>
              <w:jc w:val="center"/>
            </w:pPr>
            <w:r w:rsidRPr="00E2602A">
              <w:t>2013</w:t>
            </w:r>
          </w:p>
        </w:tc>
        <w:tc>
          <w:tcPr>
            <w:tcW w:w="1005" w:type="dxa"/>
            <w:tcBorders>
              <w:top w:val="nil"/>
              <w:left w:val="nil"/>
              <w:bottom w:val="nil"/>
              <w:right w:val="nil"/>
            </w:tcBorders>
            <w:vAlign w:val="center"/>
          </w:tcPr>
          <w:p w14:paraId="19F1AC5D" w14:textId="77777777" w:rsidR="00D64922" w:rsidRPr="00E2602A" w:rsidRDefault="00D64922" w:rsidP="00D64922">
            <w:pPr>
              <w:spacing w:after="0"/>
              <w:jc w:val="center"/>
            </w:pPr>
            <w:r w:rsidRPr="00E2602A">
              <w:t>48,534</w:t>
            </w:r>
          </w:p>
        </w:tc>
        <w:tc>
          <w:tcPr>
            <w:tcW w:w="902" w:type="dxa"/>
            <w:tcBorders>
              <w:top w:val="nil"/>
              <w:left w:val="nil"/>
              <w:bottom w:val="nil"/>
              <w:right w:val="nil"/>
            </w:tcBorders>
            <w:vAlign w:val="center"/>
          </w:tcPr>
          <w:p w14:paraId="676E1D63" w14:textId="77777777" w:rsidR="00D64922" w:rsidRPr="00E2602A" w:rsidRDefault="00D64922" w:rsidP="00D64922">
            <w:pPr>
              <w:spacing w:after="0"/>
              <w:jc w:val="center"/>
            </w:pPr>
            <w:r w:rsidRPr="00E2602A">
              <w:t>0.162</w:t>
            </w:r>
          </w:p>
        </w:tc>
      </w:tr>
      <w:tr w:rsidR="00D64922" w:rsidRPr="00312E17" w14:paraId="057E2506"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357C3837" w14:textId="77777777" w:rsidR="00D64922" w:rsidRPr="00E2602A" w:rsidRDefault="00D64922" w:rsidP="00D64922">
            <w:pPr>
              <w:spacing w:after="0"/>
              <w:jc w:val="center"/>
            </w:pPr>
            <w:r w:rsidRPr="00E2602A">
              <w:t>1997</w:t>
            </w:r>
          </w:p>
        </w:tc>
        <w:tc>
          <w:tcPr>
            <w:tcW w:w="1347" w:type="dxa"/>
            <w:tcBorders>
              <w:top w:val="nil"/>
              <w:left w:val="nil"/>
              <w:bottom w:val="nil"/>
              <w:right w:val="nil"/>
            </w:tcBorders>
            <w:shd w:val="clear" w:color="auto" w:fill="auto"/>
            <w:noWrap/>
            <w:vAlign w:val="center"/>
            <w:hideMark/>
          </w:tcPr>
          <w:p w14:paraId="79855AD6" w14:textId="77777777" w:rsidR="00D64922" w:rsidRPr="00E2602A" w:rsidRDefault="00D64922" w:rsidP="00D64922">
            <w:pPr>
              <w:spacing w:after="0"/>
              <w:jc w:val="center"/>
            </w:pPr>
            <w:r w:rsidRPr="00E2602A">
              <w:t>104,610</w:t>
            </w:r>
          </w:p>
        </w:tc>
        <w:tc>
          <w:tcPr>
            <w:tcW w:w="931" w:type="dxa"/>
            <w:tcBorders>
              <w:top w:val="nil"/>
              <w:left w:val="nil"/>
              <w:bottom w:val="nil"/>
              <w:right w:val="single" w:sz="4" w:space="0" w:color="auto"/>
            </w:tcBorders>
            <w:shd w:val="clear" w:color="auto" w:fill="auto"/>
            <w:noWrap/>
            <w:vAlign w:val="center"/>
            <w:hideMark/>
          </w:tcPr>
          <w:p w14:paraId="0BFAC12D" w14:textId="77777777" w:rsidR="00D64922" w:rsidRPr="00E2602A" w:rsidRDefault="00D64922" w:rsidP="00D64922">
            <w:pPr>
              <w:spacing w:after="0"/>
              <w:jc w:val="center"/>
            </w:pPr>
            <w:r w:rsidRPr="00E2602A">
              <w:t>0.169</w:t>
            </w:r>
          </w:p>
        </w:tc>
        <w:tc>
          <w:tcPr>
            <w:tcW w:w="884" w:type="dxa"/>
            <w:tcBorders>
              <w:top w:val="nil"/>
              <w:left w:val="single" w:sz="4" w:space="0" w:color="auto"/>
              <w:bottom w:val="nil"/>
              <w:right w:val="nil"/>
            </w:tcBorders>
            <w:vAlign w:val="center"/>
          </w:tcPr>
          <w:p w14:paraId="2DD19186" w14:textId="77777777" w:rsidR="00D64922" w:rsidRPr="00E2602A" w:rsidRDefault="00D64922" w:rsidP="00D64922">
            <w:pPr>
              <w:spacing w:after="0"/>
              <w:jc w:val="center"/>
            </w:pPr>
            <w:r w:rsidRPr="00E2602A">
              <w:t>2014</w:t>
            </w:r>
          </w:p>
        </w:tc>
        <w:tc>
          <w:tcPr>
            <w:tcW w:w="1005" w:type="dxa"/>
            <w:tcBorders>
              <w:top w:val="nil"/>
              <w:left w:val="nil"/>
              <w:bottom w:val="nil"/>
              <w:right w:val="nil"/>
            </w:tcBorders>
            <w:vAlign w:val="center"/>
          </w:tcPr>
          <w:p w14:paraId="5BC881AB" w14:textId="77777777" w:rsidR="00D64922" w:rsidRPr="00E2602A" w:rsidRDefault="00D64922" w:rsidP="00D64922">
            <w:pPr>
              <w:spacing w:after="0"/>
              <w:jc w:val="center"/>
            </w:pPr>
            <w:r w:rsidRPr="00E2602A">
              <w:t>69,653</w:t>
            </w:r>
          </w:p>
        </w:tc>
        <w:tc>
          <w:tcPr>
            <w:tcW w:w="902" w:type="dxa"/>
            <w:tcBorders>
              <w:top w:val="nil"/>
              <w:left w:val="nil"/>
              <w:bottom w:val="nil"/>
              <w:right w:val="nil"/>
            </w:tcBorders>
            <w:vAlign w:val="center"/>
          </w:tcPr>
          <w:p w14:paraId="36235B9B" w14:textId="77777777" w:rsidR="00D64922" w:rsidRPr="00E2602A" w:rsidRDefault="00D64922" w:rsidP="00D64922">
            <w:pPr>
              <w:spacing w:after="0"/>
              <w:jc w:val="center"/>
            </w:pPr>
            <w:r w:rsidRPr="00E2602A">
              <w:t>0.143</w:t>
            </w:r>
          </w:p>
        </w:tc>
      </w:tr>
      <w:tr w:rsidR="00D64922" w:rsidRPr="00312E17" w14:paraId="761AA908"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535F173E" w14:textId="77777777" w:rsidR="00D64922" w:rsidRPr="00E2602A" w:rsidRDefault="00D64922" w:rsidP="00D64922">
            <w:pPr>
              <w:spacing w:after="0"/>
              <w:jc w:val="center"/>
            </w:pPr>
            <w:r w:rsidRPr="00E2602A">
              <w:t>1998</w:t>
            </w:r>
          </w:p>
        </w:tc>
        <w:tc>
          <w:tcPr>
            <w:tcW w:w="1347" w:type="dxa"/>
            <w:tcBorders>
              <w:top w:val="nil"/>
              <w:left w:val="nil"/>
              <w:bottom w:val="nil"/>
              <w:right w:val="nil"/>
            </w:tcBorders>
            <w:shd w:val="clear" w:color="auto" w:fill="auto"/>
            <w:noWrap/>
            <w:vAlign w:val="center"/>
            <w:hideMark/>
          </w:tcPr>
          <w:p w14:paraId="020B8AFB" w14:textId="77777777" w:rsidR="00D64922" w:rsidRPr="00E2602A" w:rsidRDefault="00D64922" w:rsidP="00D64922">
            <w:pPr>
              <w:spacing w:after="0"/>
              <w:jc w:val="center"/>
            </w:pPr>
            <w:r w:rsidRPr="00E2602A">
              <w:t>125,846</w:t>
            </w:r>
          </w:p>
        </w:tc>
        <w:tc>
          <w:tcPr>
            <w:tcW w:w="931" w:type="dxa"/>
            <w:tcBorders>
              <w:top w:val="nil"/>
              <w:left w:val="nil"/>
              <w:bottom w:val="nil"/>
              <w:right w:val="single" w:sz="4" w:space="0" w:color="auto"/>
            </w:tcBorders>
            <w:shd w:val="clear" w:color="auto" w:fill="auto"/>
            <w:noWrap/>
            <w:vAlign w:val="center"/>
            <w:hideMark/>
          </w:tcPr>
          <w:p w14:paraId="0FDF706A" w14:textId="77777777" w:rsidR="00D64922" w:rsidRPr="00E2602A" w:rsidRDefault="00D64922" w:rsidP="00D64922">
            <w:pPr>
              <w:spacing w:after="0"/>
              <w:jc w:val="center"/>
            </w:pPr>
            <w:r w:rsidRPr="00E2602A">
              <w:t>0.115</w:t>
            </w:r>
          </w:p>
        </w:tc>
        <w:tc>
          <w:tcPr>
            <w:tcW w:w="884" w:type="dxa"/>
            <w:tcBorders>
              <w:top w:val="nil"/>
              <w:left w:val="single" w:sz="4" w:space="0" w:color="auto"/>
              <w:bottom w:val="nil"/>
              <w:right w:val="nil"/>
            </w:tcBorders>
            <w:vAlign w:val="center"/>
          </w:tcPr>
          <w:p w14:paraId="09E852F4" w14:textId="77777777" w:rsidR="00D64922" w:rsidRPr="00E2602A" w:rsidRDefault="00D64922" w:rsidP="00D64922">
            <w:pPr>
              <w:spacing w:after="0"/>
              <w:jc w:val="center"/>
            </w:pPr>
            <w:r w:rsidRPr="00E2602A">
              <w:t>2015</w:t>
            </w:r>
          </w:p>
        </w:tc>
        <w:tc>
          <w:tcPr>
            <w:tcW w:w="1005" w:type="dxa"/>
            <w:tcBorders>
              <w:top w:val="nil"/>
              <w:left w:val="nil"/>
              <w:bottom w:val="nil"/>
              <w:right w:val="nil"/>
            </w:tcBorders>
            <w:vAlign w:val="center"/>
          </w:tcPr>
          <w:p w14:paraId="30C306D9" w14:textId="77777777" w:rsidR="00D64922" w:rsidRPr="00E2602A" w:rsidRDefault="00D64922" w:rsidP="00D64922">
            <w:pPr>
              <w:spacing w:after="0"/>
              <w:jc w:val="center"/>
            </w:pPr>
            <w:r w:rsidRPr="00E2602A">
              <w:t>88,410</w:t>
            </w:r>
          </w:p>
        </w:tc>
        <w:tc>
          <w:tcPr>
            <w:tcW w:w="902" w:type="dxa"/>
            <w:tcBorders>
              <w:top w:val="nil"/>
              <w:left w:val="nil"/>
              <w:bottom w:val="nil"/>
              <w:right w:val="nil"/>
            </w:tcBorders>
            <w:vAlign w:val="center"/>
          </w:tcPr>
          <w:p w14:paraId="44EA931D" w14:textId="77777777" w:rsidR="00D64922" w:rsidRPr="00E2602A" w:rsidRDefault="00D64922" w:rsidP="00D64922">
            <w:pPr>
              <w:spacing w:after="0"/>
              <w:jc w:val="center"/>
            </w:pPr>
            <w:r w:rsidRPr="00E2602A">
              <w:t>0.160</w:t>
            </w:r>
          </w:p>
        </w:tc>
      </w:tr>
      <w:tr w:rsidR="00D64922" w:rsidRPr="00312E17" w14:paraId="6649895B"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77D38E84" w14:textId="77777777" w:rsidR="00D64922" w:rsidRPr="00E2602A" w:rsidRDefault="00D64922" w:rsidP="00D64922">
            <w:pPr>
              <w:spacing w:after="0"/>
              <w:jc w:val="center"/>
            </w:pPr>
            <w:r w:rsidRPr="00E2602A">
              <w:t>1999</w:t>
            </w:r>
          </w:p>
        </w:tc>
        <w:tc>
          <w:tcPr>
            <w:tcW w:w="1347" w:type="dxa"/>
            <w:tcBorders>
              <w:top w:val="nil"/>
              <w:left w:val="nil"/>
              <w:bottom w:val="nil"/>
              <w:right w:val="nil"/>
            </w:tcBorders>
            <w:shd w:val="clear" w:color="auto" w:fill="auto"/>
            <w:noWrap/>
            <w:vAlign w:val="center"/>
            <w:hideMark/>
          </w:tcPr>
          <w:p w14:paraId="0A0F4C7A" w14:textId="77777777" w:rsidR="00D64922" w:rsidRPr="00E2602A" w:rsidRDefault="00D64922" w:rsidP="00D64922">
            <w:pPr>
              <w:spacing w:after="0"/>
              <w:jc w:val="center"/>
            </w:pPr>
            <w:r w:rsidRPr="00E2602A">
              <w:t>91,407</w:t>
            </w:r>
          </w:p>
        </w:tc>
        <w:tc>
          <w:tcPr>
            <w:tcW w:w="931" w:type="dxa"/>
            <w:tcBorders>
              <w:top w:val="nil"/>
              <w:left w:val="nil"/>
              <w:bottom w:val="nil"/>
              <w:right w:val="single" w:sz="4" w:space="0" w:color="auto"/>
            </w:tcBorders>
            <w:shd w:val="clear" w:color="auto" w:fill="auto"/>
            <w:noWrap/>
            <w:vAlign w:val="center"/>
            <w:hideMark/>
          </w:tcPr>
          <w:p w14:paraId="07F594CD" w14:textId="77777777" w:rsidR="00D64922" w:rsidRPr="00E2602A" w:rsidRDefault="00D64922" w:rsidP="00D64922">
            <w:pPr>
              <w:spacing w:after="0"/>
              <w:jc w:val="center"/>
            </w:pPr>
            <w:r w:rsidRPr="00E2602A">
              <w:t>0.113</w:t>
            </w:r>
          </w:p>
        </w:tc>
        <w:tc>
          <w:tcPr>
            <w:tcW w:w="884" w:type="dxa"/>
            <w:tcBorders>
              <w:top w:val="nil"/>
              <w:left w:val="single" w:sz="4" w:space="0" w:color="auto"/>
              <w:bottom w:val="nil"/>
              <w:right w:val="nil"/>
            </w:tcBorders>
            <w:vAlign w:val="center"/>
          </w:tcPr>
          <w:p w14:paraId="735A43F4" w14:textId="77777777" w:rsidR="00D64922" w:rsidRPr="00E2602A" w:rsidRDefault="00D64922" w:rsidP="00D64922">
            <w:pPr>
              <w:spacing w:after="0"/>
              <w:jc w:val="center"/>
            </w:pPr>
            <w:r w:rsidRPr="00E2602A">
              <w:t>2016</w:t>
            </w:r>
          </w:p>
        </w:tc>
        <w:tc>
          <w:tcPr>
            <w:tcW w:w="1005" w:type="dxa"/>
            <w:tcBorders>
              <w:top w:val="nil"/>
              <w:left w:val="nil"/>
              <w:bottom w:val="nil"/>
              <w:right w:val="nil"/>
            </w:tcBorders>
            <w:vAlign w:val="center"/>
          </w:tcPr>
          <w:p w14:paraId="68EDCC6B" w14:textId="77777777" w:rsidR="00D64922" w:rsidRPr="00E2602A" w:rsidRDefault="00D64922" w:rsidP="00D64922">
            <w:pPr>
              <w:spacing w:after="0"/>
              <w:jc w:val="center"/>
            </w:pPr>
            <w:r w:rsidRPr="00E2602A">
              <w:t>83,887</w:t>
            </w:r>
          </w:p>
        </w:tc>
        <w:tc>
          <w:tcPr>
            <w:tcW w:w="902" w:type="dxa"/>
            <w:tcBorders>
              <w:top w:val="nil"/>
              <w:left w:val="nil"/>
              <w:bottom w:val="nil"/>
              <w:right w:val="nil"/>
            </w:tcBorders>
            <w:vAlign w:val="center"/>
          </w:tcPr>
          <w:p w14:paraId="05C80A8D" w14:textId="77777777" w:rsidR="00D64922" w:rsidRPr="00E2602A" w:rsidRDefault="00D64922" w:rsidP="00D64922">
            <w:pPr>
              <w:spacing w:after="0"/>
              <w:jc w:val="center"/>
            </w:pPr>
            <w:r w:rsidRPr="00E2602A">
              <w:t>0.172</w:t>
            </w:r>
          </w:p>
        </w:tc>
      </w:tr>
      <w:tr w:rsidR="00D64922" w:rsidRPr="00312E17" w14:paraId="705758F1"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E274280" w14:textId="77777777" w:rsidR="00D64922" w:rsidRPr="00E2602A" w:rsidRDefault="00D64922" w:rsidP="00D64922">
            <w:pPr>
              <w:spacing w:after="0"/>
              <w:jc w:val="center"/>
            </w:pPr>
            <w:r w:rsidRPr="00E2602A">
              <w:t>2000</w:t>
            </w:r>
          </w:p>
        </w:tc>
        <w:tc>
          <w:tcPr>
            <w:tcW w:w="1347" w:type="dxa"/>
            <w:tcBorders>
              <w:top w:val="nil"/>
              <w:left w:val="nil"/>
              <w:bottom w:val="nil"/>
              <w:right w:val="nil"/>
            </w:tcBorders>
            <w:shd w:val="clear" w:color="auto" w:fill="auto"/>
            <w:noWrap/>
            <w:vAlign w:val="center"/>
            <w:hideMark/>
          </w:tcPr>
          <w:p w14:paraId="332EE531" w14:textId="77777777" w:rsidR="00D64922" w:rsidRPr="00E2602A" w:rsidRDefault="00D64922" w:rsidP="00D64922">
            <w:pPr>
              <w:spacing w:after="0"/>
              <w:jc w:val="center"/>
            </w:pPr>
            <w:r w:rsidRPr="00E2602A">
              <w:t>54,310</w:t>
            </w:r>
          </w:p>
        </w:tc>
        <w:tc>
          <w:tcPr>
            <w:tcW w:w="931" w:type="dxa"/>
            <w:tcBorders>
              <w:top w:val="nil"/>
              <w:left w:val="nil"/>
              <w:bottom w:val="nil"/>
              <w:right w:val="single" w:sz="4" w:space="0" w:color="auto"/>
            </w:tcBorders>
            <w:shd w:val="clear" w:color="auto" w:fill="auto"/>
            <w:noWrap/>
            <w:vAlign w:val="center"/>
            <w:hideMark/>
          </w:tcPr>
          <w:p w14:paraId="291B6796" w14:textId="77777777" w:rsidR="00D64922" w:rsidRPr="00E2602A" w:rsidRDefault="00D64922" w:rsidP="00D64922">
            <w:pPr>
              <w:spacing w:after="0"/>
              <w:jc w:val="center"/>
            </w:pPr>
            <w:r w:rsidRPr="00E2602A">
              <w:t>0.145</w:t>
            </w:r>
          </w:p>
        </w:tc>
        <w:tc>
          <w:tcPr>
            <w:tcW w:w="884" w:type="dxa"/>
            <w:tcBorders>
              <w:top w:val="nil"/>
              <w:left w:val="single" w:sz="4" w:space="0" w:color="auto"/>
              <w:bottom w:val="nil"/>
              <w:right w:val="nil"/>
            </w:tcBorders>
            <w:vAlign w:val="center"/>
          </w:tcPr>
          <w:p w14:paraId="1B61B6B8" w14:textId="77777777" w:rsidR="00D64922" w:rsidRPr="00E2602A" w:rsidRDefault="00D64922" w:rsidP="00D64922">
            <w:pPr>
              <w:spacing w:after="0"/>
              <w:jc w:val="center"/>
            </w:pPr>
            <w:r w:rsidRPr="00E2602A">
              <w:t>2017</w:t>
            </w:r>
          </w:p>
        </w:tc>
        <w:tc>
          <w:tcPr>
            <w:tcW w:w="1005" w:type="dxa"/>
            <w:tcBorders>
              <w:top w:val="nil"/>
              <w:left w:val="nil"/>
              <w:bottom w:val="nil"/>
              <w:right w:val="nil"/>
            </w:tcBorders>
            <w:vAlign w:val="center"/>
          </w:tcPr>
          <w:p w14:paraId="0EAB606D" w14:textId="77777777" w:rsidR="00D64922" w:rsidRPr="00E2602A" w:rsidRDefault="00D64922" w:rsidP="00D64922">
            <w:pPr>
              <w:spacing w:after="0"/>
              <w:jc w:val="center"/>
            </w:pPr>
            <w:r w:rsidRPr="00E2602A">
              <w:t>39,523</w:t>
            </w:r>
          </w:p>
        </w:tc>
        <w:tc>
          <w:tcPr>
            <w:tcW w:w="902" w:type="dxa"/>
            <w:tcBorders>
              <w:top w:val="nil"/>
              <w:left w:val="nil"/>
              <w:bottom w:val="nil"/>
              <w:right w:val="nil"/>
            </w:tcBorders>
            <w:vAlign w:val="center"/>
          </w:tcPr>
          <w:p w14:paraId="5F9EF62F" w14:textId="77777777" w:rsidR="00D64922" w:rsidRPr="00E2602A" w:rsidRDefault="00D64922" w:rsidP="00D64922">
            <w:pPr>
              <w:spacing w:after="0"/>
              <w:jc w:val="center"/>
            </w:pPr>
            <w:r w:rsidRPr="00E2602A">
              <w:t>0.101</w:t>
            </w:r>
          </w:p>
        </w:tc>
      </w:tr>
      <w:tr w:rsidR="00D64922" w:rsidRPr="00312E17" w14:paraId="21BF7812"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61FBF6A8" w14:textId="77777777" w:rsidR="00D64922" w:rsidRPr="00E2602A" w:rsidRDefault="00D64922" w:rsidP="00D64922">
            <w:pPr>
              <w:spacing w:after="0"/>
              <w:jc w:val="center"/>
            </w:pPr>
            <w:r w:rsidRPr="00E2602A">
              <w:t>2001</w:t>
            </w:r>
          </w:p>
        </w:tc>
        <w:tc>
          <w:tcPr>
            <w:tcW w:w="1347" w:type="dxa"/>
            <w:tcBorders>
              <w:top w:val="nil"/>
              <w:left w:val="nil"/>
              <w:bottom w:val="nil"/>
              <w:right w:val="nil"/>
            </w:tcBorders>
            <w:shd w:val="clear" w:color="auto" w:fill="auto"/>
            <w:noWrap/>
            <w:vAlign w:val="center"/>
            <w:hideMark/>
          </w:tcPr>
          <w:p w14:paraId="1A327475" w14:textId="77777777" w:rsidR="00D64922" w:rsidRPr="00E2602A" w:rsidRDefault="00D64922" w:rsidP="00D64922">
            <w:pPr>
              <w:spacing w:after="0"/>
              <w:jc w:val="center"/>
            </w:pPr>
            <w:r w:rsidRPr="00E2602A">
              <w:t>33,841</w:t>
            </w:r>
          </w:p>
        </w:tc>
        <w:tc>
          <w:tcPr>
            <w:tcW w:w="931" w:type="dxa"/>
            <w:tcBorders>
              <w:top w:val="nil"/>
              <w:left w:val="nil"/>
              <w:bottom w:val="nil"/>
              <w:right w:val="single" w:sz="4" w:space="0" w:color="auto"/>
            </w:tcBorders>
            <w:shd w:val="clear" w:color="auto" w:fill="auto"/>
            <w:noWrap/>
            <w:vAlign w:val="center"/>
            <w:hideMark/>
          </w:tcPr>
          <w:p w14:paraId="1CAA75C9" w14:textId="77777777" w:rsidR="00D64922" w:rsidRPr="00E2602A" w:rsidRDefault="00D64922" w:rsidP="00D64922">
            <w:pPr>
              <w:spacing w:after="0"/>
              <w:jc w:val="center"/>
            </w:pPr>
            <w:r w:rsidRPr="00E2602A">
              <w:t>0.181</w:t>
            </w:r>
          </w:p>
        </w:tc>
        <w:tc>
          <w:tcPr>
            <w:tcW w:w="884" w:type="dxa"/>
            <w:tcBorders>
              <w:top w:val="nil"/>
              <w:left w:val="single" w:sz="4" w:space="0" w:color="auto"/>
              <w:bottom w:val="nil"/>
              <w:right w:val="nil"/>
            </w:tcBorders>
            <w:vAlign w:val="center"/>
          </w:tcPr>
          <w:p w14:paraId="52756C39" w14:textId="77777777" w:rsidR="00D64922" w:rsidRPr="00E2602A" w:rsidRDefault="00D64922" w:rsidP="00D64922">
            <w:pPr>
              <w:spacing w:after="0"/>
              <w:jc w:val="center"/>
            </w:pPr>
            <w:r w:rsidRPr="00E2602A">
              <w:t>2018</w:t>
            </w:r>
          </w:p>
        </w:tc>
        <w:tc>
          <w:tcPr>
            <w:tcW w:w="1005" w:type="dxa"/>
            <w:tcBorders>
              <w:top w:val="nil"/>
              <w:left w:val="nil"/>
              <w:bottom w:val="nil"/>
              <w:right w:val="nil"/>
            </w:tcBorders>
            <w:vAlign w:val="center"/>
          </w:tcPr>
          <w:p w14:paraId="7DC59621" w14:textId="77777777" w:rsidR="00D64922" w:rsidRPr="00E2602A" w:rsidRDefault="00D64922" w:rsidP="00D64922">
            <w:pPr>
              <w:spacing w:after="0"/>
              <w:jc w:val="center"/>
            </w:pPr>
            <w:r w:rsidRPr="00E2602A">
              <w:t>23,853</w:t>
            </w:r>
          </w:p>
        </w:tc>
        <w:tc>
          <w:tcPr>
            <w:tcW w:w="902" w:type="dxa"/>
            <w:tcBorders>
              <w:top w:val="nil"/>
              <w:left w:val="nil"/>
              <w:bottom w:val="nil"/>
              <w:right w:val="nil"/>
            </w:tcBorders>
            <w:vAlign w:val="center"/>
          </w:tcPr>
          <w:p w14:paraId="201D5E83" w14:textId="77777777" w:rsidR="00D64922" w:rsidRPr="00E2602A" w:rsidRDefault="00D64922" w:rsidP="00D64922">
            <w:pPr>
              <w:spacing w:after="0"/>
              <w:jc w:val="center"/>
            </w:pPr>
            <w:r w:rsidRPr="00E2602A">
              <w:t>0.121</w:t>
            </w:r>
          </w:p>
        </w:tc>
      </w:tr>
      <w:tr w:rsidR="00D64922" w:rsidRPr="00312E17" w14:paraId="3CAC7FE0"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496E1205" w14:textId="77777777" w:rsidR="00D64922" w:rsidRPr="00E2602A" w:rsidRDefault="00D64922" w:rsidP="00D64922">
            <w:pPr>
              <w:spacing w:after="0"/>
              <w:jc w:val="center"/>
            </w:pPr>
            <w:r w:rsidRPr="00E2602A">
              <w:t>2002</w:t>
            </w:r>
          </w:p>
        </w:tc>
        <w:tc>
          <w:tcPr>
            <w:tcW w:w="1347" w:type="dxa"/>
            <w:tcBorders>
              <w:top w:val="nil"/>
              <w:left w:val="nil"/>
              <w:bottom w:val="nil"/>
              <w:right w:val="nil"/>
            </w:tcBorders>
            <w:shd w:val="clear" w:color="auto" w:fill="auto"/>
            <w:noWrap/>
            <w:vAlign w:val="center"/>
            <w:hideMark/>
          </w:tcPr>
          <w:p w14:paraId="1EB62E99" w14:textId="77777777" w:rsidR="00D64922" w:rsidRPr="00E2602A" w:rsidRDefault="00D64922" w:rsidP="00D64922">
            <w:pPr>
              <w:spacing w:after="0"/>
              <w:jc w:val="center"/>
            </w:pPr>
            <w:r w:rsidRPr="00E2602A">
              <w:t>51,900</w:t>
            </w:r>
          </w:p>
        </w:tc>
        <w:tc>
          <w:tcPr>
            <w:tcW w:w="931" w:type="dxa"/>
            <w:tcBorders>
              <w:top w:val="nil"/>
              <w:left w:val="nil"/>
              <w:bottom w:val="nil"/>
              <w:right w:val="single" w:sz="4" w:space="0" w:color="auto"/>
            </w:tcBorders>
            <w:shd w:val="clear" w:color="auto" w:fill="auto"/>
            <w:noWrap/>
            <w:vAlign w:val="center"/>
            <w:hideMark/>
          </w:tcPr>
          <w:p w14:paraId="4E2662D2" w14:textId="77777777" w:rsidR="00D64922" w:rsidRPr="00E2602A" w:rsidRDefault="00D64922" w:rsidP="00D64922">
            <w:pPr>
              <w:spacing w:after="0"/>
              <w:jc w:val="center"/>
            </w:pPr>
            <w:r w:rsidRPr="00E2602A">
              <w:t>0.170</w:t>
            </w:r>
          </w:p>
        </w:tc>
        <w:tc>
          <w:tcPr>
            <w:tcW w:w="884" w:type="dxa"/>
            <w:tcBorders>
              <w:top w:val="nil"/>
              <w:left w:val="single" w:sz="4" w:space="0" w:color="auto"/>
              <w:bottom w:val="nil"/>
              <w:right w:val="nil"/>
            </w:tcBorders>
            <w:vAlign w:val="center"/>
          </w:tcPr>
          <w:p w14:paraId="31A9F7D1" w14:textId="77777777" w:rsidR="00D64922" w:rsidRPr="00E2602A" w:rsidRDefault="00D64922" w:rsidP="00D64922">
            <w:pPr>
              <w:spacing w:after="0"/>
              <w:jc w:val="center"/>
            </w:pPr>
            <w:r w:rsidRPr="00E2602A">
              <w:t>2019</w:t>
            </w:r>
          </w:p>
        </w:tc>
        <w:tc>
          <w:tcPr>
            <w:tcW w:w="1005" w:type="dxa"/>
            <w:tcBorders>
              <w:top w:val="nil"/>
              <w:left w:val="nil"/>
              <w:bottom w:val="nil"/>
              <w:right w:val="nil"/>
            </w:tcBorders>
            <w:vAlign w:val="center"/>
          </w:tcPr>
          <w:p w14:paraId="6094EB7C" w14:textId="77777777" w:rsidR="00D64922" w:rsidRPr="00E2602A" w:rsidRDefault="00D64922" w:rsidP="00D64922">
            <w:pPr>
              <w:spacing w:after="0"/>
              <w:jc w:val="center"/>
            </w:pPr>
            <w:r w:rsidRPr="00E2602A">
              <w:t>14,933</w:t>
            </w:r>
          </w:p>
        </w:tc>
        <w:tc>
          <w:tcPr>
            <w:tcW w:w="902" w:type="dxa"/>
            <w:tcBorders>
              <w:top w:val="nil"/>
              <w:left w:val="nil"/>
              <w:bottom w:val="nil"/>
              <w:right w:val="nil"/>
            </w:tcBorders>
            <w:vAlign w:val="center"/>
          </w:tcPr>
          <w:p w14:paraId="4C1AD6BA" w14:textId="77777777" w:rsidR="00D64922" w:rsidRPr="00E2602A" w:rsidRDefault="00D64922" w:rsidP="00D64922">
            <w:pPr>
              <w:spacing w:after="0"/>
              <w:jc w:val="center"/>
            </w:pPr>
            <w:r w:rsidRPr="00E2602A">
              <w:t>0.185</w:t>
            </w:r>
          </w:p>
        </w:tc>
      </w:tr>
      <w:tr w:rsidR="00D64922" w:rsidRPr="00312E17" w14:paraId="345D9447"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40B29A34" w14:textId="77777777" w:rsidR="00D64922" w:rsidRPr="00E2602A" w:rsidRDefault="00D64922" w:rsidP="00D64922">
            <w:pPr>
              <w:spacing w:after="0"/>
              <w:jc w:val="center"/>
            </w:pPr>
            <w:r w:rsidRPr="00E2602A">
              <w:t>2003</w:t>
            </w:r>
          </w:p>
        </w:tc>
        <w:tc>
          <w:tcPr>
            <w:tcW w:w="1347" w:type="dxa"/>
            <w:tcBorders>
              <w:top w:val="nil"/>
              <w:left w:val="nil"/>
              <w:bottom w:val="nil"/>
              <w:right w:val="nil"/>
            </w:tcBorders>
            <w:shd w:val="clear" w:color="auto" w:fill="auto"/>
            <w:noWrap/>
            <w:vAlign w:val="center"/>
            <w:hideMark/>
          </w:tcPr>
          <w:p w14:paraId="1ED290F6" w14:textId="77777777" w:rsidR="00D64922" w:rsidRPr="00E2602A" w:rsidRDefault="00D64922" w:rsidP="00D64922">
            <w:pPr>
              <w:spacing w:after="0"/>
              <w:jc w:val="center"/>
            </w:pPr>
            <w:r w:rsidRPr="00E2602A">
              <w:t>59,952</w:t>
            </w:r>
          </w:p>
        </w:tc>
        <w:tc>
          <w:tcPr>
            <w:tcW w:w="931" w:type="dxa"/>
            <w:tcBorders>
              <w:top w:val="nil"/>
              <w:left w:val="nil"/>
              <w:bottom w:val="nil"/>
              <w:right w:val="single" w:sz="4" w:space="0" w:color="auto"/>
            </w:tcBorders>
            <w:shd w:val="clear" w:color="auto" w:fill="auto"/>
            <w:noWrap/>
            <w:vAlign w:val="center"/>
            <w:hideMark/>
          </w:tcPr>
          <w:p w14:paraId="0F0FFF91" w14:textId="77777777" w:rsidR="00D64922" w:rsidRPr="00E2602A" w:rsidRDefault="00D64922" w:rsidP="00D64922">
            <w:pPr>
              <w:spacing w:after="0"/>
              <w:jc w:val="center"/>
            </w:pPr>
            <w:r w:rsidRPr="00E2602A">
              <w:t>0.150</w:t>
            </w:r>
          </w:p>
        </w:tc>
        <w:tc>
          <w:tcPr>
            <w:tcW w:w="884" w:type="dxa"/>
            <w:tcBorders>
              <w:top w:val="nil"/>
              <w:left w:val="single" w:sz="4" w:space="0" w:color="auto"/>
              <w:bottom w:val="nil"/>
              <w:right w:val="nil"/>
            </w:tcBorders>
            <w:vAlign w:val="center"/>
          </w:tcPr>
          <w:p w14:paraId="73CC1B1D" w14:textId="77777777" w:rsidR="00D64922" w:rsidRPr="00E2602A" w:rsidRDefault="00D64922" w:rsidP="00D64922">
            <w:pPr>
              <w:spacing w:after="0"/>
              <w:jc w:val="center"/>
            </w:pPr>
            <w:r w:rsidRPr="00E2602A">
              <w:t>2020</w:t>
            </w:r>
          </w:p>
        </w:tc>
        <w:tc>
          <w:tcPr>
            <w:tcW w:w="1005" w:type="dxa"/>
            <w:tcBorders>
              <w:top w:val="nil"/>
              <w:left w:val="nil"/>
              <w:bottom w:val="nil"/>
              <w:right w:val="nil"/>
            </w:tcBorders>
            <w:vAlign w:val="center"/>
          </w:tcPr>
          <w:p w14:paraId="783925A3" w14:textId="77777777" w:rsidR="00D64922" w:rsidRPr="00E2602A" w:rsidRDefault="00D64922" w:rsidP="00D64922">
            <w:pPr>
              <w:spacing w:after="0"/>
              <w:jc w:val="center"/>
            </w:pPr>
            <w:r w:rsidRPr="00E2602A">
              <w:t>19,459</w:t>
            </w:r>
          </w:p>
        </w:tc>
        <w:tc>
          <w:tcPr>
            <w:tcW w:w="902" w:type="dxa"/>
            <w:tcBorders>
              <w:top w:val="nil"/>
              <w:left w:val="nil"/>
              <w:bottom w:val="nil"/>
              <w:right w:val="nil"/>
            </w:tcBorders>
            <w:vAlign w:val="center"/>
          </w:tcPr>
          <w:p w14:paraId="4365D307" w14:textId="77777777" w:rsidR="00D64922" w:rsidRPr="00E2602A" w:rsidRDefault="00D64922" w:rsidP="00D64922">
            <w:pPr>
              <w:spacing w:after="0"/>
              <w:jc w:val="center"/>
            </w:pPr>
            <w:r w:rsidRPr="00E2602A">
              <w:t>0.218</w:t>
            </w:r>
          </w:p>
        </w:tc>
      </w:tr>
      <w:tr w:rsidR="00D64922" w:rsidRPr="00312E17" w14:paraId="60E5E91C"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050E2E61" w14:textId="77777777" w:rsidR="00D64922" w:rsidRPr="00E2602A" w:rsidRDefault="00D64922" w:rsidP="00D64922">
            <w:pPr>
              <w:spacing w:after="0"/>
              <w:jc w:val="center"/>
            </w:pPr>
            <w:r w:rsidRPr="00E2602A">
              <w:t>2004</w:t>
            </w:r>
          </w:p>
        </w:tc>
        <w:tc>
          <w:tcPr>
            <w:tcW w:w="1347" w:type="dxa"/>
            <w:tcBorders>
              <w:top w:val="nil"/>
              <w:left w:val="nil"/>
              <w:bottom w:val="nil"/>
              <w:right w:val="nil"/>
            </w:tcBorders>
            <w:shd w:val="clear" w:color="auto" w:fill="auto"/>
            <w:noWrap/>
            <w:vAlign w:val="center"/>
            <w:hideMark/>
          </w:tcPr>
          <w:p w14:paraId="0C15F6C3" w14:textId="77777777" w:rsidR="00D64922" w:rsidRPr="00E2602A" w:rsidRDefault="00D64922" w:rsidP="00D64922">
            <w:pPr>
              <w:spacing w:after="0"/>
              <w:jc w:val="center"/>
            </w:pPr>
            <w:r w:rsidRPr="00E2602A">
              <w:t>53,108</w:t>
            </w:r>
          </w:p>
        </w:tc>
        <w:tc>
          <w:tcPr>
            <w:tcW w:w="931" w:type="dxa"/>
            <w:tcBorders>
              <w:top w:val="nil"/>
              <w:left w:val="nil"/>
              <w:bottom w:val="nil"/>
              <w:right w:val="single" w:sz="4" w:space="0" w:color="auto"/>
            </w:tcBorders>
            <w:shd w:val="clear" w:color="auto" w:fill="auto"/>
            <w:noWrap/>
            <w:vAlign w:val="center"/>
            <w:hideMark/>
          </w:tcPr>
          <w:p w14:paraId="41A8612B" w14:textId="77777777" w:rsidR="00D64922" w:rsidRPr="00E2602A" w:rsidRDefault="00D64922" w:rsidP="00D64922">
            <w:pPr>
              <w:spacing w:after="0"/>
              <w:jc w:val="center"/>
            </w:pPr>
            <w:r w:rsidRPr="00E2602A">
              <w:t>0.118</w:t>
            </w:r>
          </w:p>
        </w:tc>
        <w:tc>
          <w:tcPr>
            <w:tcW w:w="884" w:type="dxa"/>
            <w:tcBorders>
              <w:top w:val="nil"/>
              <w:left w:val="single" w:sz="4" w:space="0" w:color="auto"/>
              <w:bottom w:val="nil"/>
              <w:right w:val="nil"/>
            </w:tcBorders>
            <w:vAlign w:val="center"/>
          </w:tcPr>
          <w:p w14:paraId="73A48FA7" w14:textId="77777777" w:rsidR="00D64922" w:rsidRPr="00E2602A" w:rsidRDefault="00D64922" w:rsidP="00D64922">
            <w:pPr>
              <w:spacing w:after="0"/>
              <w:jc w:val="center"/>
            </w:pPr>
            <w:r w:rsidRPr="00E2602A">
              <w:t>2021</w:t>
            </w:r>
          </w:p>
        </w:tc>
        <w:tc>
          <w:tcPr>
            <w:tcW w:w="1005" w:type="dxa"/>
            <w:tcBorders>
              <w:top w:val="nil"/>
              <w:left w:val="nil"/>
              <w:bottom w:val="nil"/>
              <w:right w:val="nil"/>
            </w:tcBorders>
            <w:vAlign w:val="center"/>
          </w:tcPr>
          <w:p w14:paraId="0B27DC21" w14:textId="77777777" w:rsidR="00D64922" w:rsidRPr="00E2602A" w:rsidRDefault="00D64922" w:rsidP="00D64922">
            <w:pPr>
              <w:spacing w:after="0"/>
              <w:jc w:val="center"/>
            </w:pPr>
            <w:r w:rsidRPr="00E2602A">
              <w:t>30,830</w:t>
            </w:r>
          </w:p>
        </w:tc>
        <w:tc>
          <w:tcPr>
            <w:tcW w:w="902" w:type="dxa"/>
            <w:tcBorders>
              <w:top w:val="nil"/>
              <w:left w:val="nil"/>
              <w:bottom w:val="nil"/>
              <w:right w:val="nil"/>
            </w:tcBorders>
            <w:vAlign w:val="center"/>
          </w:tcPr>
          <w:p w14:paraId="1334852E" w14:textId="77777777" w:rsidR="00D64922" w:rsidRPr="00E2602A" w:rsidRDefault="00D64922" w:rsidP="00D64922">
            <w:pPr>
              <w:spacing w:after="0"/>
              <w:jc w:val="center"/>
            </w:pPr>
            <w:r w:rsidRPr="00E2602A">
              <w:t>0.162</w:t>
            </w:r>
          </w:p>
        </w:tc>
      </w:tr>
      <w:tr w:rsidR="00D64922" w:rsidRPr="00312E17" w14:paraId="3CB5514B" w14:textId="77777777" w:rsidTr="00D64922">
        <w:trPr>
          <w:trHeight w:val="262"/>
          <w:jc w:val="center"/>
        </w:trPr>
        <w:tc>
          <w:tcPr>
            <w:tcW w:w="1176" w:type="dxa"/>
            <w:tcBorders>
              <w:top w:val="nil"/>
              <w:left w:val="nil"/>
              <w:right w:val="nil"/>
            </w:tcBorders>
            <w:shd w:val="clear" w:color="auto" w:fill="auto"/>
            <w:noWrap/>
            <w:vAlign w:val="center"/>
            <w:hideMark/>
          </w:tcPr>
          <w:p w14:paraId="6F2CC83C" w14:textId="77777777" w:rsidR="00D64922" w:rsidRPr="00E2602A" w:rsidRDefault="00D64922" w:rsidP="00D64922">
            <w:pPr>
              <w:spacing w:after="0"/>
              <w:jc w:val="center"/>
            </w:pPr>
            <w:r w:rsidRPr="00E2602A">
              <w:t>2005</w:t>
            </w:r>
          </w:p>
        </w:tc>
        <w:tc>
          <w:tcPr>
            <w:tcW w:w="1347" w:type="dxa"/>
            <w:tcBorders>
              <w:top w:val="nil"/>
              <w:left w:val="nil"/>
              <w:right w:val="nil"/>
            </w:tcBorders>
            <w:shd w:val="clear" w:color="auto" w:fill="auto"/>
            <w:noWrap/>
            <w:vAlign w:val="center"/>
            <w:hideMark/>
          </w:tcPr>
          <w:p w14:paraId="240AA9AC" w14:textId="77777777" w:rsidR="00D64922" w:rsidRPr="00E2602A" w:rsidRDefault="00D64922" w:rsidP="00D64922">
            <w:pPr>
              <w:spacing w:after="0"/>
              <w:jc w:val="center"/>
            </w:pPr>
            <w:r w:rsidRPr="00E2602A">
              <w:t>29,864</w:t>
            </w:r>
          </w:p>
        </w:tc>
        <w:tc>
          <w:tcPr>
            <w:tcW w:w="931" w:type="dxa"/>
            <w:tcBorders>
              <w:top w:val="nil"/>
              <w:left w:val="nil"/>
              <w:right w:val="single" w:sz="4" w:space="0" w:color="auto"/>
            </w:tcBorders>
            <w:shd w:val="clear" w:color="auto" w:fill="auto"/>
            <w:noWrap/>
            <w:vAlign w:val="center"/>
            <w:hideMark/>
          </w:tcPr>
          <w:p w14:paraId="481BF956" w14:textId="77777777" w:rsidR="00D64922" w:rsidRPr="00E2602A" w:rsidRDefault="00D64922" w:rsidP="00D64922">
            <w:pPr>
              <w:spacing w:after="0"/>
              <w:jc w:val="center"/>
            </w:pPr>
            <w:r w:rsidRPr="00E2602A">
              <w:t>0.214</w:t>
            </w:r>
          </w:p>
        </w:tc>
        <w:tc>
          <w:tcPr>
            <w:tcW w:w="884" w:type="dxa"/>
            <w:tcBorders>
              <w:top w:val="nil"/>
              <w:left w:val="single" w:sz="4" w:space="0" w:color="auto"/>
              <w:right w:val="nil"/>
            </w:tcBorders>
            <w:vAlign w:val="center"/>
          </w:tcPr>
          <w:p w14:paraId="74392783" w14:textId="77777777" w:rsidR="00D64922" w:rsidRPr="00E2602A" w:rsidRDefault="00D64922" w:rsidP="00D64922">
            <w:pPr>
              <w:spacing w:after="0"/>
              <w:jc w:val="center"/>
            </w:pPr>
            <w:r>
              <w:t>2022</w:t>
            </w:r>
          </w:p>
        </w:tc>
        <w:tc>
          <w:tcPr>
            <w:tcW w:w="1005" w:type="dxa"/>
            <w:tcBorders>
              <w:top w:val="nil"/>
              <w:left w:val="nil"/>
              <w:right w:val="nil"/>
            </w:tcBorders>
            <w:vAlign w:val="center"/>
          </w:tcPr>
          <w:p w14:paraId="4FADD389" w14:textId="77777777" w:rsidR="00D64922" w:rsidRPr="00E2602A" w:rsidRDefault="00D64922" w:rsidP="00D64922">
            <w:pPr>
              <w:spacing w:after="0"/>
              <w:jc w:val="center"/>
            </w:pPr>
            <w:r>
              <w:t>23,393</w:t>
            </w:r>
          </w:p>
        </w:tc>
        <w:tc>
          <w:tcPr>
            <w:tcW w:w="902" w:type="dxa"/>
            <w:tcBorders>
              <w:top w:val="nil"/>
              <w:left w:val="nil"/>
              <w:right w:val="nil"/>
            </w:tcBorders>
            <w:vAlign w:val="center"/>
          </w:tcPr>
          <w:p w14:paraId="5A990DDA" w14:textId="77777777" w:rsidR="00D64922" w:rsidRPr="00E2602A" w:rsidRDefault="00D64922" w:rsidP="00D64922">
            <w:pPr>
              <w:spacing w:after="0"/>
              <w:jc w:val="center"/>
            </w:pPr>
            <w:r>
              <w:t>0.159</w:t>
            </w:r>
          </w:p>
        </w:tc>
      </w:tr>
      <w:tr w:rsidR="00D64922" w:rsidRPr="00312E17" w14:paraId="04C25E7B" w14:textId="77777777" w:rsidTr="00D64922">
        <w:trPr>
          <w:trHeight w:val="262"/>
          <w:jc w:val="center"/>
        </w:trPr>
        <w:tc>
          <w:tcPr>
            <w:tcW w:w="1176" w:type="dxa"/>
            <w:tcBorders>
              <w:top w:val="nil"/>
              <w:left w:val="nil"/>
              <w:bottom w:val="single" w:sz="4" w:space="0" w:color="auto"/>
              <w:right w:val="nil"/>
            </w:tcBorders>
            <w:shd w:val="clear" w:color="auto" w:fill="auto"/>
            <w:noWrap/>
            <w:vAlign w:val="center"/>
            <w:hideMark/>
          </w:tcPr>
          <w:p w14:paraId="12FC6FB5" w14:textId="77777777" w:rsidR="00D64922" w:rsidRPr="00E2602A" w:rsidRDefault="00D64922" w:rsidP="00D64922">
            <w:pPr>
              <w:spacing w:after="0"/>
              <w:jc w:val="center"/>
            </w:pPr>
            <w:r w:rsidRPr="00E2602A">
              <w:t>2006</w:t>
            </w:r>
          </w:p>
        </w:tc>
        <w:tc>
          <w:tcPr>
            <w:tcW w:w="1347" w:type="dxa"/>
            <w:tcBorders>
              <w:top w:val="nil"/>
              <w:left w:val="nil"/>
              <w:bottom w:val="single" w:sz="4" w:space="0" w:color="auto"/>
              <w:right w:val="nil"/>
            </w:tcBorders>
            <w:shd w:val="clear" w:color="auto" w:fill="auto"/>
            <w:noWrap/>
            <w:vAlign w:val="center"/>
            <w:hideMark/>
          </w:tcPr>
          <w:p w14:paraId="795634D6" w14:textId="77777777" w:rsidR="00D64922" w:rsidRPr="00E2602A" w:rsidRDefault="00D64922" w:rsidP="00D64922">
            <w:pPr>
              <w:spacing w:after="0"/>
              <w:jc w:val="center"/>
            </w:pPr>
            <w:r w:rsidRPr="00E2602A">
              <w:t>34,316</w:t>
            </w:r>
          </w:p>
        </w:tc>
        <w:tc>
          <w:tcPr>
            <w:tcW w:w="931" w:type="dxa"/>
            <w:tcBorders>
              <w:top w:val="nil"/>
              <w:left w:val="nil"/>
              <w:bottom w:val="single" w:sz="4" w:space="0" w:color="auto"/>
              <w:right w:val="single" w:sz="4" w:space="0" w:color="auto"/>
            </w:tcBorders>
            <w:shd w:val="clear" w:color="auto" w:fill="auto"/>
            <w:noWrap/>
            <w:vAlign w:val="center"/>
            <w:hideMark/>
          </w:tcPr>
          <w:p w14:paraId="7B35FDE2" w14:textId="77777777" w:rsidR="00D64922" w:rsidRPr="00E2602A" w:rsidRDefault="00D64922" w:rsidP="00D64922">
            <w:pPr>
              <w:spacing w:after="0"/>
              <w:jc w:val="center"/>
            </w:pPr>
            <w:r w:rsidRPr="00E2602A">
              <w:t>0.197</w:t>
            </w:r>
          </w:p>
        </w:tc>
        <w:tc>
          <w:tcPr>
            <w:tcW w:w="884" w:type="dxa"/>
            <w:tcBorders>
              <w:top w:val="nil"/>
              <w:left w:val="single" w:sz="4" w:space="0" w:color="auto"/>
              <w:bottom w:val="single" w:sz="4" w:space="0" w:color="auto"/>
              <w:right w:val="nil"/>
            </w:tcBorders>
            <w:vAlign w:val="center"/>
          </w:tcPr>
          <w:p w14:paraId="6159C8F3" w14:textId="77777777" w:rsidR="00D64922" w:rsidRPr="00E2602A" w:rsidRDefault="00D64922" w:rsidP="00D64922">
            <w:pPr>
              <w:spacing w:after="0"/>
              <w:jc w:val="center"/>
            </w:pPr>
          </w:p>
        </w:tc>
        <w:tc>
          <w:tcPr>
            <w:tcW w:w="1005" w:type="dxa"/>
            <w:tcBorders>
              <w:top w:val="nil"/>
              <w:left w:val="nil"/>
              <w:bottom w:val="single" w:sz="4" w:space="0" w:color="auto"/>
              <w:right w:val="nil"/>
            </w:tcBorders>
            <w:vAlign w:val="center"/>
          </w:tcPr>
          <w:p w14:paraId="4C7F0A3D" w14:textId="77777777" w:rsidR="00D64922" w:rsidRPr="00E2602A" w:rsidRDefault="00D64922" w:rsidP="00D64922">
            <w:pPr>
              <w:spacing w:after="0"/>
              <w:jc w:val="center"/>
            </w:pPr>
          </w:p>
        </w:tc>
        <w:tc>
          <w:tcPr>
            <w:tcW w:w="902" w:type="dxa"/>
            <w:tcBorders>
              <w:top w:val="nil"/>
              <w:left w:val="nil"/>
              <w:bottom w:val="single" w:sz="4" w:space="0" w:color="auto"/>
              <w:right w:val="nil"/>
            </w:tcBorders>
            <w:vAlign w:val="center"/>
          </w:tcPr>
          <w:p w14:paraId="40B89895" w14:textId="77777777" w:rsidR="00D64922" w:rsidRPr="00E2602A" w:rsidRDefault="00D64922" w:rsidP="00D64922">
            <w:pPr>
              <w:spacing w:after="0"/>
              <w:jc w:val="center"/>
            </w:pPr>
          </w:p>
        </w:tc>
      </w:tr>
    </w:tbl>
    <w:p w14:paraId="2FAF39B3" w14:textId="77777777" w:rsidR="00D64922" w:rsidRDefault="00D64922" w:rsidP="00D64922">
      <w:pPr>
        <w:spacing w:line="259" w:lineRule="auto"/>
      </w:pPr>
      <w:r>
        <w:br w:type="page"/>
      </w:r>
    </w:p>
    <w:p w14:paraId="70455786" w14:textId="77777777" w:rsidR="00D64922" w:rsidRDefault="00D64922" w:rsidP="00D64922">
      <w:pPr>
        <w:ind w:left="1170" w:hanging="1170"/>
      </w:pPr>
      <w:r w:rsidRPr="00C3644C">
        <w:lastRenderedPageBreak/>
        <w:t>Table 2.</w:t>
      </w:r>
      <w:r w:rsidRPr="00C3644C">
        <w:rPr>
          <w:noProof/>
        </w:rPr>
        <w:t>11.</w:t>
      </w:r>
      <w:r>
        <w:t xml:space="preserve"> Age-0 Pacific cod beach seine index (number/haul) and CVs. </w:t>
      </w:r>
    </w:p>
    <w:tbl>
      <w:tblPr>
        <w:tblW w:w="3200" w:type="dxa"/>
        <w:jc w:val="center"/>
        <w:tblLook w:val="04A0" w:firstRow="1" w:lastRow="0" w:firstColumn="1" w:lastColumn="0" w:noHBand="0" w:noVBand="1"/>
      </w:tblPr>
      <w:tblGrid>
        <w:gridCol w:w="960"/>
        <w:gridCol w:w="1480"/>
        <w:gridCol w:w="760"/>
      </w:tblGrid>
      <w:tr w:rsidR="00D64922" w:rsidRPr="009417A7" w14:paraId="1B656E05" w14:textId="77777777" w:rsidTr="00D64922">
        <w:trPr>
          <w:trHeight w:val="300"/>
          <w:jc w:val="center"/>
        </w:trPr>
        <w:tc>
          <w:tcPr>
            <w:tcW w:w="960" w:type="dxa"/>
            <w:tcBorders>
              <w:top w:val="double" w:sz="4" w:space="0" w:color="auto"/>
              <w:left w:val="nil"/>
              <w:bottom w:val="single" w:sz="4" w:space="0" w:color="auto"/>
              <w:right w:val="nil"/>
            </w:tcBorders>
            <w:shd w:val="clear" w:color="auto" w:fill="auto"/>
            <w:noWrap/>
            <w:vAlign w:val="center"/>
            <w:hideMark/>
          </w:tcPr>
          <w:p w14:paraId="2F3BA52B" w14:textId="77777777" w:rsidR="00D64922" w:rsidRPr="00E2602A" w:rsidRDefault="00D64922" w:rsidP="00D64922">
            <w:pPr>
              <w:spacing w:after="0"/>
              <w:rPr>
                <w:b/>
                <w:color w:val="000000"/>
              </w:rPr>
            </w:pPr>
            <w:r w:rsidRPr="00E2602A">
              <w:rPr>
                <w:b/>
                <w:color w:val="000000"/>
              </w:rPr>
              <w:t>Year</w:t>
            </w:r>
          </w:p>
        </w:tc>
        <w:tc>
          <w:tcPr>
            <w:tcW w:w="1480" w:type="dxa"/>
            <w:tcBorders>
              <w:top w:val="double" w:sz="4" w:space="0" w:color="auto"/>
              <w:left w:val="nil"/>
              <w:bottom w:val="single" w:sz="4" w:space="0" w:color="auto"/>
              <w:right w:val="nil"/>
            </w:tcBorders>
            <w:shd w:val="clear" w:color="auto" w:fill="auto"/>
            <w:noWrap/>
            <w:vAlign w:val="center"/>
            <w:hideMark/>
          </w:tcPr>
          <w:p w14:paraId="1E3C3545" w14:textId="77777777" w:rsidR="00D64922" w:rsidRPr="00E2602A" w:rsidRDefault="00D64922" w:rsidP="00D64922">
            <w:pPr>
              <w:spacing w:after="0"/>
              <w:rPr>
                <w:b/>
                <w:color w:val="000000"/>
              </w:rPr>
            </w:pPr>
            <w:r w:rsidRPr="00E2602A">
              <w:rPr>
                <w:b/>
                <w:color w:val="000000"/>
              </w:rPr>
              <w:t>Number/haul</w:t>
            </w:r>
          </w:p>
        </w:tc>
        <w:tc>
          <w:tcPr>
            <w:tcW w:w="760" w:type="dxa"/>
            <w:tcBorders>
              <w:top w:val="double" w:sz="4" w:space="0" w:color="auto"/>
              <w:left w:val="nil"/>
              <w:bottom w:val="single" w:sz="4" w:space="0" w:color="auto"/>
              <w:right w:val="nil"/>
            </w:tcBorders>
            <w:shd w:val="clear" w:color="auto" w:fill="auto"/>
            <w:noWrap/>
            <w:vAlign w:val="center"/>
            <w:hideMark/>
          </w:tcPr>
          <w:p w14:paraId="06D458F5" w14:textId="77777777" w:rsidR="00D64922" w:rsidRPr="00E2602A" w:rsidRDefault="00D64922" w:rsidP="00D64922">
            <w:pPr>
              <w:spacing w:after="0"/>
              <w:rPr>
                <w:b/>
                <w:color w:val="000000"/>
              </w:rPr>
            </w:pPr>
            <w:r w:rsidRPr="00E2602A">
              <w:rPr>
                <w:b/>
                <w:color w:val="000000"/>
              </w:rPr>
              <w:t>CV</w:t>
            </w:r>
          </w:p>
        </w:tc>
      </w:tr>
      <w:tr w:rsidR="00D64922" w:rsidRPr="009417A7" w14:paraId="5A5AC0F1" w14:textId="77777777" w:rsidTr="00D64922">
        <w:trPr>
          <w:trHeight w:val="300"/>
          <w:jc w:val="center"/>
        </w:trPr>
        <w:tc>
          <w:tcPr>
            <w:tcW w:w="960" w:type="dxa"/>
            <w:tcBorders>
              <w:top w:val="single" w:sz="4" w:space="0" w:color="auto"/>
              <w:left w:val="nil"/>
              <w:bottom w:val="nil"/>
              <w:right w:val="nil"/>
            </w:tcBorders>
            <w:shd w:val="clear" w:color="auto" w:fill="auto"/>
            <w:noWrap/>
            <w:vAlign w:val="bottom"/>
            <w:hideMark/>
          </w:tcPr>
          <w:p w14:paraId="1D3A8671" w14:textId="77777777" w:rsidR="00D64922" w:rsidRPr="00C3644C" w:rsidRDefault="00D64922" w:rsidP="00D64922">
            <w:pPr>
              <w:spacing w:after="0"/>
              <w:jc w:val="right"/>
              <w:rPr>
                <w:color w:val="000000"/>
              </w:rPr>
            </w:pPr>
            <w:r w:rsidRPr="00C3644C">
              <w:rPr>
                <w:color w:val="000000"/>
              </w:rPr>
              <w:t>2006</w:t>
            </w:r>
          </w:p>
        </w:tc>
        <w:tc>
          <w:tcPr>
            <w:tcW w:w="1480" w:type="dxa"/>
            <w:tcBorders>
              <w:top w:val="single" w:sz="4" w:space="0" w:color="auto"/>
              <w:left w:val="nil"/>
              <w:bottom w:val="nil"/>
              <w:right w:val="nil"/>
            </w:tcBorders>
            <w:shd w:val="clear" w:color="auto" w:fill="auto"/>
            <w:noWrap/>
            <w:vAlign w:val="bottom"/>
            <w:hideMark/>
          </w:tcPr>
          <w:p w14:paraId="6944619C" w14:textId="77777777" w:rsidR="00D64922" w:rsidRPr="00C3644C" w:rsidRDefault="00D64922" w:rsidP="00D64922">
            <w:pPr>
              <w:spacing w:after="0"/>
              <w:jc w:val="right"/>
              <w:rPr>
                <w:color w:val="000000"/>
              </w:rPr>
            </w:pPr>
            <w:r w:rsidRPr="00C3644C">
              <w:rPr>
                <w:color w:val="000000"/>
              </w:rPr>
              <w:t>118.30</w:t>
            </w:r>
          </w:p>
        </w:tc>
        <w:tc>
          <w:tcPr>
            <w:tcW w:w="760" w:type="dxa"/>
            <w:tcBorders>
              <w:top w:val="single" w:sz="4" w:space="0" w:color="auto"/>
              <w:left w:val="nil"/>
              <w:bottom w:val="nil"/>
              <w:right w:val="nil"/>
            </w:tcBorders>
            <w:shd w:val="clear" w:color="auto" w:fill="auto"/>
            <w:noWrap/>
            <w:vAlign w:val="bottom"/>
            <w:hideMark/>
          </w:tcPr>
          <w:p w14:paraId="7F617F3A" w14:textId="77777777" w:rsidR="00D64922" w:rsidRPr="00C3644C" w:rsidRDefault="00D64922" w:rsidP="00D64922">
            <w:pPr>
              <w:spacing w:after="0"/>
              <w:jc w:val="right"/>
              <w:rPr>
                <w:color w:val="000000"/>
              </w:rPr>
            </w:pPr>
            <w:r w:rsidRPr="00C3644C">
              <w:rPr>
                <w:color w:val="000000"/>
              </w:rPr>
              <w:t>0.30</w:t>
            </w:r>
          </w:p>
        </w:tc>
      </w:tr>
      <w:tr w:rsidR="00D64922" w:rsidRPr="009417A7" w14:paraId="00D708ED"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66A8B48A" w14:textId="77777777" w:rsidR="00D64922" w:rsidRPr="00C3644C" w:rsidRDefault="00D64922" w:rsidP="00D64922">
            <w:pPr>
              <w:spacing w:after="0"/>
              <w:jc w:val="right"/>
              <w:rPr>
                <w:color w:val="000000"/>
              </w:rPr>
            </w:pPr>
            <w:r w:rsidRPr="00C3644C">
              <w:rPr>
                <w:color w:val="000000"/>
              </w:rPr>
              <w:t>2007</w:t>
            </w:r>
          </w:p>
        </w:tc>
        <w:tc>
          <w:tcPr>
            <w:tcW w:w="1480" w:type="dxa"/>
            <w:tcBorders>
              <w:top w:val="nil"/>
              <w:left w:val="nil"/>
              <w:bottom w:val="nil"/>
              <w:right w:val="nil"/>
            </w:tcBorders>
            <w:shd w:val="clear" w:color="auto" w:fill="auto"/>
            <w:noWrap/>
            <w:vAlign w:val="bottom"/>
            <w:hideMark/>
          </w:tcPr>
          <w:p w14:paraId="71230DE9" w14:textId="77777777" w:rsidR="00D64922" w:rsidRPr="00C3644C" w:rsidRDefault="00D64922" w:rsidP="00D64922">
            <w:pPr>
              <w:spacing w:after="0"/>
              <w:jc w:val="right"/>
              <w:rPr>
                <w:color w:val="000000"/>
              </w:rPr>
            </w:pPr>
            <w:r w:rsidRPr="00C3644C">
              <w:rPr>
                <w:color w:val="000000"/>
              </w:rPr>
              <w:t>8.10</w:t>
            </w:r>
          </w:p>
        </w:tc>
        <w:tc>
          <w:tcPr>
            <w:tcW w:w="760" w:type="dxa"/>
            <w:tcBorders>
              <w:top w:val="nil"/>
              <w:left w:val="nil"/>
              <w:bottom w:val="nil"/>
              <w:right w:val="nil"/>
            </w:tcBorders>
            <w:shd w:val="clear" w:color="auto" w:fill="auto"/>
            <w:noWrap/>
            <w:vAlign w:val="bottom"/>
            <w:hideMark/>
          </w:tcPr>
          <w:p w14:paraId="68D9A68B" w14:textId="77777777" w:rsidR="00D64922" w:rsidRPr="00C3644C" w:rsidRDefault="00D64922" w:rsidP="00D64922">
            <w:pPr>
              <w:spacing w:after="0"/>
              <w:jc w:val="right"/>
              <w:rPr>
                <w:color w:val="000000"/>
              </w:rPr>
            </w:pPr>
            <w:r w:rsidRPr="00C3644C">
              <w:rPr>
                <w:color w:val="000000"/>
              </w:rPr>
              <w:t>0.37</w:t>
            </w:r>
          </w:p>
        </w:tc>
      </w:tr>
      <w:tr w:rsidR="00D64922" w:rsidRPr="009417A7" w14:paraId="70640D1C"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547E2B30" w14:textId="77777777" w:rsidR="00D64922" w:rsidRPr="00C3644C" w:rsidRDefault="00D64922" w:rsidP="00D64922">
            <w:pPr>
              <w:spacing w:after="0"/>
              <w:jc w:val="right"/>
              <w:rPr>
                <w:color w:val="000000"/>
              </w:rPr>
            </w:pPr>
            <w:r w:rsidRPr="00C3644C">
              <w:rPr>
                <w:color w:val="000000"/>
              </w:rPr>
              <w:t>2008</w:t>
            </w:r>
          </w:p>
        </w:tc>
        <w:tc>
          <w:tcPr>
            <w:tcW w:w="1480" w:type="dxa"/>
            <w:tcBorders>
              <w:top w:val="nil"/>
              <w:left w:val="nil"/>
              <w:bottom w:val="nil"/>
              <w:right w:val="nil"/>
            </w:tcBorders>
            <w:shd w:val="clear" w:color="auto" w:fill="auto"/>
            <w:noWrap/>
            <w:vAlign w:val="bottom"/>
            <w:hideMark/>
          </w:tcPr>
          <w:p w14:paraId="074BA809" w14:textId="77777777" w:rsidR="00D64922" w:rsidRPr="00C3644C" w:rsidRDefault="00D64922" w:rsidP="00D64922">
            <w:pPr>
              <w:spacing w:after="0"/>
              <w:jc w:val="right"/>
              <w:rPr>
                <w:color w:val="000000"/>
              </w:rPr>
            </w:pPr>
            <w:r w:rsidRPr="00C3644C">
              <w:rPr>
                <w:color w:val="000000"/>
              </w:rPr>
              <w:t>29.52</w:t>
            </w:r>
          </w:p>
        </w:tc>
        <w:tc>
          <w:tcPr>
            <w:tcW w:w="760" w:type="dxa"/>
            <w:tcBorders>
              <w:top w:val="nil"/>
              <w:left w:val="nil"/>
              <w:bottom w:val="nil"/>
              <w:right w:val="nil"/>
            </w:tcBorders>
            <w:shd w:val="clear" w:color="auto" w:fill="auto"/>
            <w:noWrap/>
            <w:vAlign w:val="bottom"/>
            <w:hideMark/>
          </w:tcPr>
          <w:p w14:paraId="7C7A06CE" w14:textId="77777777" w:rsidR="00D64922" w:rsidRPr="00C3644C" w:rsidRDefault="00D64922" w:rsidP="00D64922">
            <w:pPr>
              <w:spacing w:after="0"/>
              <w:jc w:val="right"/>
              <w:rPr>
                <w:color w:val="000000"/>
              </w:rPr>
            </w:pPr>
            <w:r w:rsidRPr="00C3644C">
              <w:rPr>
                <w:color w:val="000000"/>
              </w:rPr>
              <w:t>0.34</w:t>
            </w:r>
          </w:p>
        </w:tc>
      </w:tr>
      <w:tr w:rsidR="00D64922" w:rsidRPr="009417A7" w14:paraId="2E693B1F"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4957EA2D" w14:textId="77777777" w:rsidR="00D64922" w:rsidRPr="00C3644C" w:rsidRDefault="00D64922" w:rsidP="00D64922">
            <w:pPr>
              <w:spacing w:after="0"/>
              <w:jc w:val="right"/>
              <w:rPr>
                <w:color w:val="000000"/>
              </w:rPr>
            </w:pPr>
            <w:r w:rsidRPr="00C3644C">
              <w:rPr>
                <w:color w:val="000000"/>
              </w:rPr>
              <w:t>2009</w:t>
            </w:r>
          </w:p>
        </w:tc>
        <w:tc>
          <w:tcPr>
            <w:tcW w:w="1480" w:type="dxa"/>
            <w:tcBorders>
              <w:top w:val="nil"/>
              <w:left w:val="nil"/>
              <w:bottom w:val="nil"/>
              <w:right w:val="nil"/>
            </w:tcBorders>
            <w:shd w:val="clear" w:color="auto" w:fill="auto"/>
            <w:noWrap/>
            <w:vAlign w:val="bottom"/>
            <w:hideMark/>
          </w:tcPr>
          <w:p w14:paraId="4CBF95B1" w14:textId="77777777" w:rsidR="00D64922" w:rsidRPr="00C3644C" w:rsidRDefault="00D64922" w:rsidP="00D64922">
            <w:pPr>
              <w:spacing w:after="0"/>
              <w:jc w:val="right"/>
              <w:rPr>
                <w:color w:val="000000"/>
              </w:rPr>
            </w:pPr>
            <w:r w:rsidRPr="00C3644C">
              <w:rPr>
                <w:color w:val="000000"/>
              </w:rPr>
              <w:t>30.69</w:t>
            </w:r>
          </w:p>
        </w:tc>
        <w:tc>
          <w:tcPr>
            <w:tcW w:w="760" w:type="dxa"/>
            <w:tcBorders>
              <w:top w:val="nil"/>
              <w:left w:val="nil"/>
              <w:bottom w:val="nil"/>
              <w:right w:val="nil"/>
            </w:tcBorders>
            <w:shd w:val="clear" w:color="auto" w:fill="auto"/>
            <w:noWrap/>
            <w:vAlign w:val="bottom"/>
            <w:hideMark/>
          </w:tcPr>
          <w:p w14:paraId="6CDE7CDE" w14:textId="77777777" w:rsidR="00D64922" w:rsidRPr="00C3644C" w:rsidRDefault="00D64922" w:rsidP="00D64922">
            <w:pPr>
              <w:spacing w:after="0"/>
              <w:jc w:val="right"/>
              <w:rPr>
                <w:color w:val="000000"/>
              </w:rPr>
            </w:pPr>
            <w:r w:rsidRPr="00C3644C">
              <w:rPr>
                <w:color w:val="000000"/>
              </w:rPr>
              <w:t>0.50</w:t>
            </w:r>
          </w:p>
        </w:tc>
      </w:tr>
      <w:tr w:rsidR="00D64922" w:rsidRPr="009417A7" w14:paraId="5D2F5DDE"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60DF273" w14:textId="77777777" w:rsidR="00D64922" w:rsidRPr="00C3644C" w:rsidRDefault="00D64922" w:rsidP="00D64922">
            <w:pPr>
              <w:spacing w:after="0"/>
              <w:jc w:val="right"/>
              <w:rPr>
                <w:color w:val="000000"/>
              </w:rPr>
            </w:pPr>
            <w:r w:rsidRPr="00C3644C">
              <w:rPr>
                <w:color w:val="000000"/>
              </w:rPr>
              <w:t>2010</w:t>
            </w:r>
          </w:p>
        </w:tc>
        <w:tc>
          <w:tcPr>
            <w:tcW w:w="1480" w:type="dxa"/>
            <w:tcBorders>
              <w:top w:val="nil"/>
              <w:left w:val="nil"/>
              <w:bottom w:val="nil"/>
              <w:right w:val="nil"/>
            </w:tcBorders>
            <w:shd w:val="clear" w:color="auto" w:fill="auto"/>
            <w:noWrap/>
            <w:vAlign w:val="bottom"/>
            <w:hideMark/>
          </w:tcPr>
          <w:p w14:paraId="301AE59E" w14:textId="77777777" w:rsidR="00D64922" w:rsidRPr="00C3644C" w:rsidRDefault="00D64922" w:rsidP="00D64922">
            <w:pPr>
              <w:spacing w:after="0"/>
              <w:jc w:val="right"/>
              <w:rPr>
                <w:color w:val="000000"/>
              </w:rPr>
            </w:pPr>
            <w:r w:rsidRPr="00C3644C">
              <w:rPr>
                <w:color w:val="000000"/>
              </w:rPr>
              <w:t>11.71</w:t>
            </w:r>
          </w:p>
        </w:tc>
        <w:tc>
          <w:tcPr>
            <w:tcW w:w="760" w:type="dxa"/>
            <w:tcBorders>
              <w:top w:val="nil"/>
              <w:left w:val="nil"/>
              <w:bottom w:val="nil"/>
              <w:right w:val="nil"/>
            </w:tcBorders>
            <w:shd w:val="clear" w:color="auto" w:fill="auto"/>
            <w:noWrap/>
            <w:vAlign w:val="bottom"/>
            <w:hideMark/>
          </w:tcPr>
          <w:p w14:paraId="12E7AEF3" w14:textId="77777777" w:rsidR="00D64922" w:rsidRPr="00C3644C" w:rsidRDefault="00D64922" w:rsidP="00D64922">
            <w:pPr>
              <w:spacing w:after="0"/>
              <w:jc w:val="right"/>
              <w:rPr>
                <w:color w:val="000000"/>
              </w:rPr>
            </w:pPr>
            <w:r w:rsidRPr="00C3644C">
              <w:rPr>
                <w:color w:val="000000"/>
              </w:rPr>
              <w:t>0.47</w:t>
            </w:r>
          </w:p>
        </w:tc>
      </w:tr>
      <w:tr w:rsidR="00D64922" w:rsidRPr="009417A7" w14:paraId="2E1BE914"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D30F353" w14:textId="77777777" w:rsidR="00D64922" w:rsidRPr="00C3644C" w:rsidRDefault="00D64922" w:rsidP="00D64922">
            <w:pPr>
              <w:spacing w:after="0"/>
              <w:jc w:val="right"/>
              <w:rPr>
                <w:color w:val="000000"/>
              </w:rPr>
            </w:pPr>
            <w:r w:rsidRPr="00C3644C">
              <w:rPr>
                <w:color w:val="000000"/>
              </w:rPr>
              <w:t>2011</w:t>
            </w:r>
          </w:p>
        </w:tc>
        <w:tc>
          <w:tcPr>
            <w:tcW w:w="1480" w:type="dxa"/>
            <w:tcBorders>
              <w:top w:val="nil"/>
              <w:left w:val="nil"/>
              <w:bottom w:val="nil"/>
              <w:right w:val="nil"/>
            </w:tcBorders>
            <w:shd w:val="clear" w:color="auto" w:fill="auto"/>
            <w:noWrap/>
            <w:vAlign w:val="bottom"/>
            <w:hideMark/>
          </w:tcPr>
          <w:p w14:paraId="59F3A3A6" w14:textId="77777777" w:rsidR="00D64922" w:rsidRPr="00C3644C" w:rsidRDefault="00D64922" w:rsidP="00D64922">
            <w:pPr>
              <w:spacing w:after="0"/>
              <w:jc w:val="right"/>
              <w:rPr>
                <w:color w:val="000000"/>
              </w:rPr>
            </w:pPr>
            <w:r w:rsidRPr="00C3644C">
              <w:rPr>
                <w:color w:val="000000"/>
              </w:rPr>
              <w:t>33.55</w:t>
            </w:r>
          </w:p>
        </w:tc>
        <w:tc>
          <w:tcPr>
            <w:tcW w:w="760" w:type="dxa"/>
            <w:tcBorders>
              <w:top w:val="nil"/>
              <w:left w:val="nil"/>
              <w:bottom w:val="nil"/>
              <w:right w:val="nil"/>
            </w:tcBorders>
            <w:shd w:val="clear" w:color="auto" w:fill="auto"/>
            <w:noWrap/>
            <w:vAlign w:val="bottom"/>
            <w:hideMark/>
          </w:tcPr>
          <w:p w14:paraId="72D9F1BE" w14:textId="77777777" w:rsidR="00D64922" w:rsidRPr="00C3644C" w:rsidRDefault="00D64922" w:rsidP="00D64922">
            <w:pPr>
              <w:spacing w:after="0"/>
              <w:jc w:val="right"/>
              <w:rPr>
                <w:color w:val="000000"/>
              </w:rPr>
            </w:pPr>
            <w:r w:rsidRPr="00C3644C">
              <w:rPr>
                <w:color w:val="000000"/>
              </w:rPr>
              <w:t>0.37</w:t>
            </w:r>
          </w:p>
        </w:tc>
      </w:tr>
      <w:tr w:rsidR="00D64922" w:rsidRPr="009417A7" w14:paraId="542DD7BB"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FC98332" w14:textId="77777777" w:rsidR="00D64922" w:rsidRPr="00C3644C" w:rsidRDefault="00D64922" w:rsidP="00D64922">
            <w:pPr>
              <w:spacing w:after="0"/>
              <w:jc w:val="right"/>
              <w:rPr>
                <w:color w:val="000000"/>
              </w:rPr>
            </w:pPr>
            <w:r w:rsidRPr="00C3644C">
              <w:rPr>
                <w:color w:val="000000"/>
              </w:rPr>
              <w:t>2012</w:t>
            </w:r>
          </w:p>
        </w:tc>
        <w:tc>
          <w:tcPr>
            <w:tcW w:w="1480" w:type="dxa"/>
            <w:tcBorders>
              <w:top w:val="nil"/>
              <w:left w:val="nil"/>
              <w:bottom w:val="nil"/>
              <w:right w:val="nil"/>
            </w:tcBorders>
            <w:shd w:val="clear" w:color="auto" w:fill="auto"/>
            <w:noWrap/>
            <w:vAlign w:val="bottom"/>
            <w:hideMark/>
          </w:tcPr>
          <w:p w14:paraId="70BB1AAF" w14:textId="77777777" w:rsidR="00D64922" w:rsidRPr="00C3644C" w:rsidRDefault="00D64922" w:rsidP="00D64922">
            <w:pPr>
              <w:spacing w:after="0"/>
              <w:jc w:val="right"/>
              <w:rPr>
                <w:color w:val="000000"/>
              </w:rPr>
            </w:pPr>
            <w:r w:rsidRPr="00C3644C">
              <w:rPr>
                <w:color w:val="000000"/>
              </w:rPr>
              <w:t>187.89</w:t>
            </w:r>
          </w:p>
        </w:tc>
        <w:tc>
          <w:tcPr>
            <w:tcW w:w="760" w:type="dxa"/>
            <w:tcBorders>
              <w:top w:val="nil"/>
              <w:left w:val="nil"/>
              <w:bottom w:val="nil"/>
              <w:right w:val="nil"/>
            </w:tcBorders>
            <w:shd w:val="clear" w:color="auto" w:fill="auto"/>
            <w:noWrap/>
            <w:vAlign w:val="bottom"/>
            <w:hideMark/>
          </w:tcPr>
          <w:p w14:paraId="54FB9FC9" w14:textId="77777777" w:rsidR="00D64922" w:rsidRPr="00C3644C" w:rsidRDefault="00D64922" w:rsidP="00D64922">
            <w:pPr>
              <w:spacing w:after="0"/>
              <w:jc w:val="right"/>
              <w:rPr>
                <w:color w:val="000000"/>
              </w:rPr>
            </w:pPr>
            <w:r w:rsidRPr="00C3644C">
              <w:rPr>
                <w:color w:val="000000"/>
              </w:rPr>
              <w:t>0.33</w:t>
            </w:r>
          </w:p>
        </w:tc>
      </w:tr>
      <w:tr w:rsidR="00D64922" w:rsidRPr="009417A7" w14:paraId="6B7C0671"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DBA087B" w14:textId="77777777" w:rsidR="00D64922" w:rsidRPr="00C3644C" w:rsidRDefault="00D64922" w:rsidP="00D64922">
            <w:pPr>
              <w:spacing w:after="0"/>
              <w:jc w:val="right"/>
              <w:rPr>
                <w:color w:val="000000"/>
              </w:rPr>
            </w:pPr>
            <w:r w:rsidRPr="00C3644C">
              <w:rPr>
                <w:color w:val="000000"/>
              </w:rPr>
              <w:t>2013</w:t>
            </w:r>
          </w:p>
        </w:tc>
        <w:tc>
          <w:tcPr>
            <w:tcW w:w="1480" w:type="dxa"/>
            <w:tcBorders>
              <w:top w:val="nil"/>
              <w:left w:val="nil"/>
              <w:bottom w:val="nil"/>
              <w:right w:val="nil"/>
            </w:tcBorders>
            <w:shd w:val="clear" w:color="auto" w:fill="auto"/>
            <w:noWrap/>
            <w:vAlign w:val="bottom"/>
            <w:hideMark/>
          </w:tcPr>
          <w:p w14:paraId="64E457EF" w14:textId="77777777" w:rsidR="00D64922" w:rsidRPr="00C3644C" w:rsidRDefault="00D64922" w:rsidP="00D64922">
            <w:pPr>
              <w:spacing w:after="0"/>
              <w:jc w:val="right"/>
              <w:rPr>
                <w:color w:val="000000"/>
              </w:rPr>
            </w:pPr>
            <w:r w:rsidRPr="00C3644C">
              <w:rPr>
                <w:color w:val="000000"/>
              </w:rPr>
              <w:t>8.32</w:t>
            </w:r>
          </w:p>
        </w:tc>
        <w:tc>
          <w:tcPr>
            <w:tcW w:w="760" w:type="dxa"/>
            <w:tcBorders>
              <w:top w:val="nil"/>
              <w:left w:val="nil"/>
              <w:bottom w:val="nil"/>
              <w:right w:val="nil"/>
            </w:tcBorders>
            <w:shd w:val="clear" w:color="auto" w:fill="auto"/>
            <w:noWrap/>
            <w:vAlign w:val="bottom"/>
            <w:hideMark/>
          </w:tcPr>
          <w:p w14:paraId="270E5267" w14:textId="77777777" w:rsidR="00D64922" w:rsidRPr="00C3644C" w:rsidRDefault="00D64922" w:rsidP="00D64922">
            <w:pPr>
              <w:spacing w:after="0"/>
              <w:jc w:val="right"/>
              <w:rPr>
                <w:color w:val="000000"/>
              </w:rPr>
            </w:pPr>
            <w:r w:rsidRPr="00C3644C">
              <w:rPr>
                <w:color w:val="000000"/>
              </w:rPr>
              <w:t>0.38</w:t>
            </w:r>
          </w:p>
        </w:tc>
      </w:tr>
      <w:tr w:rsidR="00D64922" w:rsidRPr="009417A7" w14:paraId="06762360"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01012C4" w14:textId="77777777" w:rsidR="00D64922" w:rsidRPr="00C3644C" w:rsidRDefault="00D64922" w:rsidP="00D64922">
            <w:pPr>
              <w:spacing w:after="0"/>
              <w:jc w:val="right"/>
              <w:rPr>
                <w:color w:val="000000"/>
              </w:rPr>
            </w:pPr>
            <w:r w:rsidRPr="00C3644C">
              <w:rPr>
                <w:color w:val="000000"/>
              </w:rPr>
              <w:t>2014</w:t>
            </w:r>
          </w:p>
        </w:tc>
        <w:tc>
          <w:tcPr>
            <w:tcW w:w="1480" w:type="dxa"/>
            <w:tcBorders>
              <w:top w:val="nil"/>
              <w:left w:val="nil"/>
              <w:bottom w:val="nil"/>
              <w:right w:val="nil"/>
            </w:tcBorders>
            <w:shd w:val="clear" w:color="auto" w:fill="auto"/>
            <w:noWrap/>
            <w:vAlign w:val="bottom"/>
            <w:hideMark/>
          </w:tcPr>
          <w:p w14:paraId="53ACAA77" w14:textId="77777777" w:rsidR="00D64922" w:rsidRPr="00C3644C" w:rsidRDefault="00D64922" w:rsidP="00D64922">
            <w:pPr>
              <w:spacing w:after="0"/>
              <w:jc w:val="right"/>
              <w:rPr>
                <w:color w:val="000000"/>
              </w:rPr>
            </w:pPr>
            <w:r w:rsidRPr="00C3644C">
              <w:rPr>
                <w:color w:val="000000"/>
              </w:rPr>
              <w:t>8.82</w:t>
            </w:r>
          </w:p>
        </w:tc>
        <w:tc>
          <w:tcPr>
            <w:tcW w:w="760" w:type="dxa"/>
            <w:tcBorders>
              <w:top w:val="nil"/>
              <w:left w:val="nil"/>
              <w:bottom w:val="nil"/>
              <w:right w:val="nil"/>
            </w:tcBorders>
            <w:shd w:val="clear" w:color="auto" w:fill="auto"/>
            <w:noWrap/>
            <w:vAlign w:val="bottom"/>
            <w:hideMark/>
          </w:tcPr>
          <w:p w14:paraId="22147917" w14:textId="77777777" w:rsidR="00D64922" w:rsidRPr="00C3644C" w:rsidRDefault="00D64922" w:rsidP="00D64922">
            <w:pPr>
              <w:spacing w:after="0"/>
              <w:jc w:val="right"/>
              <w:rPr>
                <w:color w:val="000000"/>
              </w:rPr>
            </w:pPr>
            <w:r w:rsidRPr="00C3644C">
              <w:rPr>
                <w:color w:val="000000"/>
              </w:rPr>
              <w:t>0.48</w:t>
            </w:r>
          </w:p>
        </w:tc>
      </w:tr>
      <w:tr w:rsidR="00D64922" w:rsidRPr="009417A7" w14:paraId="1C4EB188"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D37E04E" w14:textId="77777777" w:rsidR="00D64922" w:rsidRPr="00C3644C" w:rsidRDefault="00D64922" w:rsidP="00D64922">
            <w:pPr>
              <w:spacing w:after="0"/>
              <w:jc w:val="right"/>
              <w:rPr>
                <w:color w:val="000000"/>
              </w:rPr>
            </w:pPr>
            <w:r w:rsidRPr="00C3644C">
              <w:rPr>
                <w:color w:val="000000"/>
              </w:rPr>
              <w:t>2015</w:t>
            </w:r>
          </w:p>
        </w:tc>
        <w:tc>
          <w:tcPr>
            <w:tcW w:w="1480" w:type="dxa"/>
            <w:tcBorders>
              <w:top w:val="nil"/>
              <w:left w:val="nil"/>
              <w:bottom w:val="nil"/>
              <w:right w:val="nil"/>
            </w:tcBorders>
            <w:shd w:val="clear" w:color="auto" w:fill="auto"/>
            <w:noWrap/>
            <w:vAlign w:val="bottom"/>
            <w:hideMark/>
          </w:tcPr>
          <w:p w14:paraId="63A506A5" w14:textId="77777777" w:rsidR="00D64922" w:rsidRPr="00C3644C" w:rsidRDefault="00D64922" w:rsidP="00D64922">
            <w:pPr>
              <w:spacing w:after="0"/>
              <w:jc w:val="right"/>
              <w:rPr>
                <w:color w:val="000000"/>
              </w:rPr>
            </w:pPr>
            <w:r w:rsidRPr="00C3644C">
              <w:rPr>
                <w:color w:val="000000"/>
              </w:rPr>
              <w:t>1.37</w:t>
            </w:r>
          </w:p>
        </w:tc>
        <w:tc>
          <w:tcPr>
            <w:tcW w:w="760" w:type="dxa"/>
            <w:tcBorders>
              <w:top w:val="nil"/>
              <w:left w:val="nil"/>
              <w:bottom w:val="nil"/>
              <w:right w:val="nil"/>
            </w:tcBorders>
            <w:shd w:val="clear" w:color="auto" w:fill="auto"/>
            <w:noWrap/>
            <w:vAlign w:val="bottom"/>
            <w:hideMark/>
          </w:tcPr>
          <w:p w14:paraId="4CFCE0F3" w14:textId="77777777" w:rsidR="00D64922" w:rsidRPr="00C3644C" w:rsidRDefault="00D64922" w:rsidP="00D64922">
            <w:pPr>
              <w:spacing w:after="0"/>
              <w:jc w:val="right"/>
              <w:rPr>
                <w:color w:val="000000"/>
              </w:rPr>
            </w:pPr>
            <w:r w:rsidRPr="00C3644C">
              <w:rPr>
                <w:color w:val="000000"/>
              </w:rPr>
              <w:t>0.91</w:t>
            </w:r>
          </w:p>
        </w:tc>
      </w:tr>
      <w:tr w:rsidR="00D64922" w:rsidRPr="009417A7" w14:paraId="65C6F43D"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1FD6D6D" w14:textId="77777777" w:rsidR="00D64922" w:rsidRPr="00C3644C" w:rsidRDefault="00D64922" w:rsidP="00D64922">
            <w:pPr>
              <w:spacing w:after="0"/>
              <w:jc w:val="right"/>
              <w:rPr>
                <w:color w:val="000000"/>
              </w:rPr>
            </w:pPr>
            <w:r w:rsidRPr="00C3644C">
              <w:rPr>
                <w:color w:val="000000"/>
              </w:rPr>
              <w:t>2016</w:t>
            </w:r>
          </w:p>
        </w:tc>
        <w:tc>
          <w:tcPr>
            <w:tcW w:w="1480" w:type="dxa"/>
            <w:tcBorders>
              <w:top w:val="nil"/>
              <w:left w:val="nil"/>
              <w:bottom w:val="nil"/>
              <w:right w:val="nil"/>
            </w:tcBorders>
            <w:shd w:val="clear" w:color="auto" w:fill="auto"/>
            <w:noWrap/>
            <w:vAlign w:val="bottom"/>
            <w:hideMark/>
          </w:tcPr>
          <w:p w14:paraId="425B98DB" w14:textId="77777777" w:rsidR="00D64922" w:rsidRPr="00C3644C" w:rsidRDefault="00D64922" w:rsidP="00D64922">
            <w:pPr>
              <w:spacing w:after="0"/>
              <w:jc w:val="right"/>
              <w:rPr>
                <w:color w:val="000000"/>
              </w:rPr>
            </w:pPr>
            <w:r w:rsidRPr="00C3644C">
              <w:rPr>
                <w:color w:val="000000"/>
              </w:rPr>
              <w:t>1.95</w:t>
            </w:r>
          </w:p>
        </w:tc>
        <w:tc>
          <w:tcPr>
            <w:tcW w:w="760" w:type="dxa"/>
            <w:tcBorders>
              <w:top w:val="nil"/>
              <w:left w:val="nil"/>
              <w:bottom w:val="nil"/>
              <w:right w:val="nil"/>
            </w:tcBorders>
            <w:shd w:val="clear" w:color="auto" w:fill="auto"/>
            <w:noWrap/>
            <w:vAlign w:val="bottom"/>
            <w:hideMark/>
          </w:tcPr>
          <w:p w14:paraId="4F03F47B" w14:textId="77777777" w:rsidR="00D64922" w:rsidRPr="00C3644C" w:rsidRDefault="00D64922" w:rsidP="00D64922">
            <w:pPr>
              <w:spacing w:after="0"/>
              <w:jc w:val="right"/>
              <w:rPr>
                <w:color w:val="000000"/>
              </w:rPr>
            </w:pPr>
            <w:r w:rsidRPr="00C3644C">
              <w:rPr>
                <w:color w:val="000000"/>
              </w:rPr>
              <w:t>0.47</w:t>
            </w:r>
          </w:p>
        </w:tc>
      </w:tr>
      <w:tr w:rsidR="00D64922" w:rsidRPr="009417A7" w14:paraId="4F5BF91A"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C94B509" w14:textId="77777777" w:rsidR="00D64922" w:rsidRPr="00C3644C" w:rsidRDefault="00D64922" w:rsidP="00D64922">
            <w:pPr>
              <w:spacing w:after="0"/>
              <w:jc w:val="right"/>
              <w:rPr>
                <w:color w:val="000000"/>
              </w:rPr>
            </w:pPr>
            <w:r w:rsidRPr="00C3644C">
              <w:rPr>
                <w:color w:val="000000"/>
              </w:rPr>
              <w:t>2017</w:t>
            </w:r>
          </w:p>
        </w:tc>
        <w:tc>
          <w:tcPr>
            <w:tcW w:w="1480" w:type="dxa"/>
            <w:tcBorders>
              <w:top w:val="nil"/>
              <w:left w:val="nil"/>
              <w:bottom w:val="nil"/>
              <w:right w:val="nil"/>
            </w:tcBorders>
            <w:shd w:val="clear" w:color="auto" w:fill="auto"/>
            <w:noWrap/>
            <w:vAlign w:val="bottom"/>
            <w:hideMark/>
          </w:tcPr>
          <w:p w14:paraId="0FF1CAD4" w14:textId="77777777" w:rsidR="00D64922" w:rsidRPr="00C3644C" w:rsidRDefault="00D64922" w:rsidP="00D64922">
            <w:pPr>
              <w:spacing w:after="0"/>
              <w:jc w:val="right"/>
              <w:rPr>
                <w:color w:val="000000"/>
              </w:rPr>
            </w:pPr>
            <w:r w:rsidRPr="00C3644C">
              <w:rPr>
                <w:color w:val="000000"/>
              </w:rPr>
              <w:t>76.75</w:t>
            </w:r>
          </w:p>
        </w:tc>
        <w:tc>
          <w:tcPr>
            <w:tcW w:w="760" w:type="dxa"/>
            <w:tcBorders>
              <w:top w:val="nil"/>
              <w:left w:val="nil"/>
              <w:bottom w:val="nil"/>
              <w:right w:val="nil"/>
            </w:tcBorders>
            <w:shd w:val="clear" w:color="auto" w:fill="auto"/>
            <w:noWrap/>
            <w:vAlign w:val="bottom"/>
            <w:hideMark/>
          </w:tcPr>
          <w:p w14:paraId="49FECF1A" w14:textId="77777777" w:rsidR="00D64922" w:rsidRPr="00C3644C" w:rsidRDefault="00D64922" w:rsidP="00D64922">
            <w:pPr>
              <w:spacing w:after="0"/>
              <w:jc w:val="right"/>
              <w:rPr>
                <w:color w:val="000000"/>
              </w:rPr>
            </w:pPr>
            <w:r w:rsidRPr="00C3644C">
              <w:rPr>
                <w:color w:val="000000"/>
              </w:rPr>
              <w:t>0.31</w:t>
            </w:r>
          </w:p>
        </w:tc>
      </w:tr>
      <w:tr w:rsidR="00D64922" w:rsidRPr="009417A7" w14:paraId="09AD09F4"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670406D" w14:textId="77777777" w:rsidR="00D64922" w:rsidRPr="00C3644C" w:rsidRDefault="00D64922" w:rsidP="00D64922">
            <w:pPr>
              <w:spacing w:after="0"/>
              <w:jc w:val="right"/>
              <w:rPr>
                <w:color w:val="000000"/>
              </w:rPr>
            </w:pPr>
            <w:r w:rsidRPr="00C3644C">
              <w:rPr>
                <w:color w:val="000000"/>
              </w:rPr>
              <w:t>2018</w:t>
            </w:r>
          </w:p>
        </w:tc>
        <w:tc>
          <w:tcPr>
            <w:tcW w:w="1480" w:type="dxa"/>
            <w:tcBorders>
              <w:top w:val="nil"/>
              <w:left w:val="nil"/>
              <w:bottom w:val="nil"/>
              <w:right w:val="nil"/>
            </w:tcBorders>
            <w:shd w:val="clear" w:color="auto" w:fill="auto"/>
            <w:noWrap/>
            <w:vAlign w:val="bottom"/>
            <w:hideMark/>
          </w:tcPr>
          <w:p w14:paraId="6B64513D" w14:textId="77777777" w:rsidR="00D64922" w:rsidRPr="00C3644C" w:rsidRDefault="00D64922" w:rsidP="00D64922">
            <w:pPr>
              <w:spacing w:after="0"/>
              <w:jc w:val="right"/>
              <w:rPr>
                <w:color w:val="000000"/>
              </w:rPr>
            </w:pPr>
            <w:r w:rsidRPr="00C3644C">
              <w:rPr>
                <w:color w:val="000000"/>
              </w:rPr>
              <w:t>110.89</w:t>
            </w:r>
          </w:p>
        </w:tc>
        <w:tc>
          <w:tcPr>
            <w:tcW w:w="760" w:type="dxa"/>
            <w:tcBorders>
              <w:top w:val="nil"/>
              <w:left w:val="nil"/>
              <w:bottom w:val="nil"/>
              <w:right w:val="nil"/>
            </w:tcBorders>
            <w:shd w:val="clear" w:color="auto" w:fill="auto"/>
            <w:noWrap/>
            <w:vAlign w:val="bottom"/>
            <w:hideMark/>
          </w:tcPr>
          <w:p w14:paraId="028D817B" w14:textId="77777777" w:rsidR="00D64922" w:rsidRPr="00C3644C" w:rsidRDefault="00D64922" w:rsidP="00D64922">
            <w:pPr>
              <w:spacing w:after="0"/>
              <w:jc w:val="right"/>
              <w:rPr>
                <w:color w:val="000000"/>
              </w:rPr>
            </w:pPr>
            <w:r w:rsidRPr="00C3644C">
              <w:rPr>
                <w:color w:val="000000"/>
              </w:rPr>
              <w:t>0.22</w:t>
            </w:r>
          </w:p>
        </w:tc>
      </w:tr>
      <w:tr w:rsidR="00D64922" w:rsidRPr="009417A7" w14:paraId="5DFA5E8D"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4E6386F2" w14:textId="77777777" w:rsidR="00D64922" w:rsidRPr="00C3644C" w:rsidRDefault="00D64922" w:rsidP="00D64922">
            <w:pPr>
              <w:spacing w:after="0"/>
              <w:jc w:val="right"/>
              <w:rPr>
                <w:color w:val="000000"/>
              </w:rPr>
            </w:pPr>
            <w:r w:rsidRPr="00C3644C">
              <w:rPr>
                <w:color w:val="000000"/>
              </w:rPr>
              <w:t>2019</w:t>
            </w:r>
          </w:p>
        </w:tc>
        <w:tc>
          <w:tcPr>
            <w:tcW w:w="1480" w:type="dxa"/>
            <w:tcBorders>
              <w:top w:val="nil"/>
              <w:left w:val="nil"/>
              <w:bottom w:val="nil"/>
              <w:right w:val="nil"/>
            </w:tcBorders>
            <w:shd w:val="clear" w:color="auto" w:fill="auto"/>
            <w:noWrap/>
            <w:vAlign w:val="bottom"/>
            <w:hideMark/>
          </w:tcPr>
          <w:p w14:paraId="5B3CD050" w14:textId="77777777" w:rsidR="00D64922" w:rsidRPr="00C3644C" w:rsidRDefault="00D64922" w:rsidP="00D64922">
            <w:pPr>
              <w:spacing w:after="0"/>
              <w:jc w:val="right"/>
              <w:rPr>
                <w:color w:val="000000"/>
              </w:rPr>
            </w:pPr>
            <w:r w:rsidRPr="00C3644C">
              <w:rPr>
                <w:color w:val="000000"/>
              </w:rPr>
              <w:t>2.27</w:t>
            </w:r>
          </w:p>
        </w:tc>
        <w:tc>
          <w:tcPr>
            <w:tcW w:w="760" w:type="dxa"/>
            <w:tcBorders>
              <w:top w:val="nil"/>
              <w:left w:val="nil"/>
              <w:bottom w:val="nil"/>
              <w:right w:val="nil"/>
            </w:tcBorders>
            <w:shd w:val="clear" w:color="auto" w:fill="auto"/>
            <w:noWrap/>
            <w:vAlign w:val="bottom"/>
            <w:hideMark/>
          </w:tcPr>
          <w:p w14:paraId="471078E2" w14:textId="77777777" w:rsidR="00D64922" w:rsidRPr="00C3644C" w:rsidRDefault="00D64922" w:rsidP="00D64922">
            <w:pPr>
              <w:spacing w:after="0"/>
              <w:jc w:val="right"/>
              <w:rPr>
                <w:color w:val="000000"/>
              </w:rPr>
            </w:pPr>
            <w:r w:rsidRPr="00C3644C">
              <w:rPr>
                <w:color w:val="000000"/>
              </w:rPr>
              <w:t>0.55</w:t>
            </w:r>
          </w:p>
        </w:tc>
      </w:tr>
      <w:tr w:rsidR="00D64922" w:rsidRPr="009417A7" w14:paraId="2AFD9668"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690A2900" w14:textId="77777777" w:rsidR="00D64922" w:rsidRPr="00C3644C" w:rsidRDefault="00D64922" w:rsidP="00D64922">
            <w:pPr>
              <w:spacing w:after="0"/>
              <w:jc w:val="right"/>
              <w:rPr>
                <w:color w:val="000000"/>
              </w:rPr>
            </w:pPr>
            <w:r w:rsidRPr="00C3644C">
              <w:rPr>
                <w:color w:val="000000"/>
              </w:rPr>
              <w:t>2020</w:t>
            </w:r>
          </w:p>
        </w:tc>
        <w:tc>
          <w:tcPr>
            <w:tcW w:w="1480" w:type="dxa"/>
            <w:tcBorders>
              <w:top w:val="nil"/>
              <w:left w:val="nil"/>
              <w:bottom w:val="nil"/>
              <w:right w:val="nil"/>
            </w:tcBorders>
            <w:shd w:val="clear" w:color="auto" w:fill="auto"/>
            <w:noWrap/>
            <w:vAlign w:val="bottom"/>
            <w:hideMark/>
          </w:tcPr>
          <w:p w14:paraId="45D3E6C7" w14:textId="77777777" w:rsidR="00D64922" w:rsidRPr="00C3644C" w:rsidRDefault="00D64922" w:rsidP="00D64922">
            <w:pPr>
              <w:spacing w:after="0"/>
              <w:jc w:val="right"/>
              <w:rPr>
                <w:color w:val="000000"/>
              </w:rPr>
            </w:pPr>
            <w:r w:rsidRPr="00C3644C">
              <w:rPr>
                <w:color w:val="000000"/>
              </w:rPr>
              <w:t>194.27</w:t>
            </w:r>
          </w:p>
        </w:tc>
        <w:tc>
          <w:tcPr>
            <w:tcW w:w="760" w:type="dxa"/>
            <w:tcBorders>
              <w:top w:val="nil"/>
              <w:left w:val="nil"/>
              <w:bottom w:val="nil"/>
              <w:right w:val="nil"/>
            </w:tcBorders>
            <w:shd w:val="clear" w:color="auto" w:fill="auto"/>
            <w:noWrap/>
            <w:vAlign w:val="bottom"/>
            <w:hideMark/>
          </w:tcPr>
          <w:p w14:paraId="6D492AD8" w14:textId="77777777" w:rsidR="00D64922" w:rsidRPr="00C3644C" w:rsidRDefault="00D64922" w:rsidP="00D64922">
            <w:pPr>
              <w:spacing w:after="0"/>
              <w:jc w:val="right"/>
              <w:rPr>
                <w:color w:val="000000"/>
              </w:rPr>
            </w:pPr>
            <w:r w:rsidRPr="00C3644C">
              <w:rPr>
                <w:color w:val="000000"/>
              </w:rPr>
              <w:t>0.28</w:t>
            </w:r>
          </w:p>
        </w:tc>
      </w:tr>
      <w:tr w:rsidR="00D64922" w:rsidRPr="009417A7" w14:paraId="4B0F0DF9" w14:textId="77777777" w:rsidTr="00D64922">
        <w:trPr>
          <w:trHeight w:val="300"/>
          <w:jc w:val="center"/>
        </w:trPr>
        <w:tc>
          <w:tcPr>
            <w:tcW w:w="960" w:type="dxa"/>
            <w:tcBorders>
              <w:top w:val="nil"/>
              <w:left w:val="nil"/>
              <w:bottom w:val="nil"/>
              <w:right w:val="nil"/>
            </w:tcBorders>
            <w:shd w:val="clear" w:color="auto" w:fill="auto"/>
            <w:noWrap/>
            <w:vAlign w:val="bottom"/>
          </w:tcPr>
          <w:p w14:paraId="5D7FEA06" w14:textId="77777777" w:rsidR="00D64922" w:rsidRPr="00C3644C" w:rsidRDefault="00D64922" w:rsidP="00D64922">
            <w:pPr>
              <w:spacing w:after="0"/>
              <w:jc w:val="right"/>
              <w:rPr>
                <w:color w:val="000000"/>
              </w:rPr>
            </w:pPr>
            <w:r w:rsidRPr="00C3644C">
              <w:rPr>
                <w:color w:val="000000"/>
              </w:rPr>
              <w:t>2021</w:t>
            </w:r>
          </w:p>
        </w:tc>
        <w:tc>
          <w:tcPr>
            <w:tcW w:w="1480" w:type="dxa"/>
            <w:tcBorders>
              <w:top w:val="nil"/>
              <w:left w:val="nil"/>
              <w:bottom w:val="nil"/>
              <w:right w:val="nil"/>
            </w:tcBorders>
            <w:shd w:val="clear" w:color="auto" w:fill="auto"/>
            <w:noWrap/>
            <w:vAlign w:val="bottom"/>
          </w:tcPr>
          <w:p w14:paraId="0F41C4A5" w14:textId="77777777" w:rsidR="00D64922" w:rsidRPr="00C3644C" w:rsidRDefault="00D64922" w:rsidP="00D64922">
            <w:pPr>
              <w:spacing w:after="0"/>
              <w:jc w:val="right"/>
              <w:rPr>
                <w:color w:val="000000"/>
              </w:rPr>
            </w:pPr>
            <w:r w:rsidRPr="00C3644C">
              <w:rPr>
                <w:color w:val="000000"/>
              </w:rPr>
              <w:t>22.07</w:t>
            </w:r>
          </w:p>
        </w:tc>
        <w:tc>
          <w:tcPr>
            <w:tcW w:w="760" w:type="dxa"/>
            <w:tcBorders>
              <w:top w:val="nil"/>
              <w:left w:val="nil"/>
              <w:bottom w:val="nil"/>
              <w:right w:val="nil"/>
            </w:tcBorders>
            <w:shd w:val="clear" w:color="auto" w:fill="auto"/>
            <w:noWrap/>
            <w:vAlign w:val="bottom"/>
          </w:tcPr>
          <w:p w14:paraId="6921A6F6" w14:textId="77777777" w:rsidR="00D64922" w:rsidRPr="00C3644C" w:rsidRDefault="00D64922" w:rsidP="00D64922">
            <w:pPr>
              <w:spacing w:after="0"/>
              <w:jc w:val="right"/>
              <w:rPr>
                <w:color w:val="000000"/>
              </w:rPr>
            </w:pPr>
            <w:r w:rsidRPr="00C3644C">
              <w:rPr>
                <w:color w:val="000000"/>
              </w:rPr>
              <w:t>0.26</w:t>
            </w:r>
          </w:p>
        </w:tc>
      </w:tr>
      <w:tr w:rsidR="00D64922" w:rsidRPr="009417A7" w14:paraId="33525024" w14:textId="77777777" w:rsidTr="00D64922">
        <w:trPr>
          <w:trHeight w:val="300"/>
          <w:jc w:val="center"/>
        </w:trPr>
        <w:tc>
          <w:tcPr>
            <w:tcW w:w="960" w:type="dxa"/>
            <w:tcBorders>
              <w:top w:val="nil"/>
              <w:left w:val="nil"/>
              <w:bottom w:val="single" w:sz="4" w:space="0" w:color="auto"/>
              <w:right w:val="nil"/>
            </w:tcBorders>
            <w:shd w:val="clear" w:color="auto" w:fill="auto"/>
            <w:noWrap/>
            <w:vAlign w:val="bottom"/>
            <w:hideMark/>
          </w:tcPr>
          <w:p w14:paraId="1B97E4CC" w14:textId="77777777" w:rsidR="00D64922" w:rsidRPr="00C3644C" w:rsidRDefault="00D64922" w:rsidP="00D64922">
            <w:pPr>
              <w:spacing w:after="0"/>
              <w:jc w:val="right"/>
              <w:rPr>
                <w:color w:val="000000"/>
              </w:rPr>
            </w:pPr>
            <w:r w:rsidRPr="00C3644C">
              <w:rPr>
                <w:color w:val="000000"/>
              </w:rPr>
              <w:t>2022</w:t>
            </w:r>
          </w:p>
        </w:tc>
        <w:tc>
          <w:tcPr>
            <w:tcW w:w="1480" w:type="dxa"/>
            <w:tcBorders>
              <w:top w:val="nil"/>
              <w:left w:val="nil"/>
              <w:bottom w:val="single" w:sz="4" w:space="0" w:color="auto"/>
              <w:right w:val="nil"/>
            </w:tcBorders>
            <w:shd w:val="clear" w:color="auto" w:fill="auto"/>
            <w:noWrap/>
            <w:vAlign w:val="bottom"/>
            <w:hideMark/>
          </w:tcPr>
          <w:p w14:paraId="2D3129B2" w14:textId="77777777" w:rsidR="00D64922" w:rsidRPr="00C3644C" w:rsidRDefault="00D64922" w:rsidP="00D64922">
            <w:pPr>
              <w:spacing w:after="0"/>
              <w:jc w:val="right"/>
              <w:rPr>
                <w:color w:val="000000"/>
              </w:rPr>
            </w:pPr>
            <w:r w:rsidRPr="00C3644C">
              <w:rPr>
                <w:color w:val="000000"/>
              </w:rPr>
              <w:t>124.91</w:t>
            </w:r>
          </w:p>
        </w:tc>
        <w:tc>
          <w:tcPr>
            <w:tcW w:w="760" w:type="dxa"/>
            <w:tcBorders>
              <w:top w:val="nil"/>
              <w:left w:val="nil"/>
              <w:bottom w:val="single" w:sz="4" w:space="0" w:color="auto"/>
              <w:right w:val="nil"/>
            </w:tcBorders>
            <w:shd w:val="clear" w:color="auto" w:fill="auto"/>
            <w:noWrap/>
            <w:vAlign w:val="bottom"/>
            <w:hideMark/>
          </w:tcPr>
          <w:p w14:paraId="5219655C" w14:textId="77777777" w:rsidR="00D64922" w:rsidRPr="00C3644C" w:rsidRDefault="00D64922" w:rsidP="00D64922">
            <w:pPr>
              <w:spacing w:after="0"/>
              <w:jc w:val="right"/>
              <w:rPr>
                <w:color w:val="000000"/>
              </w:rPr>
            </w:pPr>
            <w:r w:rsidRPr="00C3644C">
              <w:rPr>
                <w:color w:val="000000"/>
              </w:rPr>
              <w:t>0.26</w:t>
            </w:r>
          </w:p>
        </w:tc>
      </w:tr>
    </w:tbl>
    <w:p w14:paraId="77D9471F" w14:textId="77777777" w:rsidR="00D64922" w:rsidRDefault="00D64922" w:rsidP="00D64922">
      <w:pPr>
        <w:spacing w:line="259" w:lineRule="auto"/>
      </w:pPr>
    </w:p>
    <w:p w14:paraId="658A6C7E" w14:textId="77777777" w:rsidR="00D64922" w:rsidRDefault="00D64922" w:rsidP="00D64922">
      <w:r w:rsidRPr="000B1F58">
        <w:t>Table 2.</w:t>
      </w:r>
      <w:r w:rsidRPr="000B1F58">
        <w:rPr>
          <w:noProof/>
        </w:rPr>
        <w:t>12.</w:t>
      </w:r>
      <w:r w:rsidRPr="000B1F58">
        <w:t xml:space="preserve"> IPHC Longline Relative Population Numbers (RPNs) and CVs for Pacific cod. A full survey was not conducted in</w:t>
      </w:r>
      <w:r>
        <w:t xml:space="preserve"> 2020 due to COVID-19.</w:t>
      </w:r>
    </w:p>
    <w:tbl>
      <w:tblPr>
        <w:tblW w:w="0" w:type="auto"/>
        <w:jc w:val="center"/>
        <w:tblLayout w:type="fixed"/>
        <w:tblLook w:val="04A0" w:firstRow="1" w:lastRow="0" w:firstColumn="1" w:lastColumn="0" w:noHBand="0" w:noVBand="1"/>
      </w:tblPr>
      <w:tblGrid>
        <w:gridCol w:w="819"/>
        <w:gridCol w:w="1288"/>
        <w:gridCol w:w="743"/>
        <w:gridCol w:w="318"/>
        <w:gridCol w:w="850"/>
        <w:gridCol w:w="1275"/>
        <w:gridCol w:w="850"/>
      </w:tblGrid>
      <w:tr w:rsidR="00D64922" w14:paraId="2642ADD4" w14:textId="77777777" w:rsidTr="00D64922">
        <w:trPr>
          <w:trHeight w:hRule="exact" w:val="355"/>
          <w:jc w:val="center"/>
        </w:trPr>
        <w:tc>
          <w:tcPr>
            <w:tcW w:w="819" w:type="dxa"/>
            <w:tcBorders>
              <w:top w:val="double" w:sz="4" w:space="0" w:color="auto"/>
              <w:bottom w:val="single" w:sz="4" w:space="0" w:color="auto"/>
            </w:tcBorders>
            <w:shd w:val="clear" w:color="auto" w:fill="auto"/>
            <w:vAlign w:val="center"/>
            <w:hideMark/>
          </w:tcPr>
          <w:p w14:paraId="0A70FDE9" w14:textId="77777777" w:rsidR="00D64922" w:rsidRPr="00881835" w:rsidRDefault="00D64922" w:rsidP="00D64922">
            <w:pPr>
              <w:spacing w:after="240"/>
              <w:jc w:val="center"/>
              <w:rPr>
                <w:b/>
              </w:rPr>
            </w:pPr>
            <w:r w:rsidRPr="00881835">
              <w:rPr>
                <w:b/>
              </w:rPr>
              <w:t>Year</w:t>
            </w:r>
          </w:p>
        </w:tc>
        <w:tc>
          <w:tcPr>
            <w:tcW w:w="1288" w:type="dxa"/>
            <w:tcBorders>
              <w:top w:val="double" w:sz="4" w:space="0" w:color="auto"/>
              <w:bottom w:val="single" w:sz="4" w:space="0" w:color="auto"/>
            </w:tcBorders>
            <w:shd w:val="clear" w:color="auto" w:fill="auto"/>
            <w:vAlign w:val="center"/>
            <w:hideMark/>
          </w:tcPr>
          <w:p w14:paraId="2BC988D8" w14:textId="77777777" w:rsidR="00D64922" w:rsidRPr="00881835" w:rsidRDefault="00D64922" w:rsidP="00D64922">
            <w:pPr>
              <w:spacing w:after="240"/>
              <w:jc w:val="center"/>
              <w:rPr>
                <w:b/>
              </w:rPr>
            </w:pPr>
            <w:r w:rsidRPr="00881835">
              <w:rPr>
                <w:b/>
              </w:rPr>
              <w:t>RPN</w:t>
            </w:r>
          </w:p>
        </w:tc>
        <w:tc>
          <w:tcPr>
            <w:tcW w:w="743" w:type="dxa"/>
            <w:tcBorders>
              <w:top w:val="double" w:sz="4" w:space="0" w:color="auto"/>
              <w:bottom w:val="single" w:sz="4" w:space="0" w:color="auto"/>
            </w:tcBorders>
            <w:shd w:val="clear" w:color="auto" w:fill="auto"/>
            <w:vAlign w:val="center"/>
            <w:hideMark/>
          </w:tcPr>
          <w:p w14:paraId="6D939EF5" w14:textId="77777777" w:rsidR="00D64922" w:rsidRPr="00881835" w:rsidRDefault="00D64922" w:rsidP="00D64922">
            <w:pPr>
              <w:spacing w:after="240"/>
              <w:jc w:val="center"/>
              <w:rPr>
                <w:b/>
              </w:rPr>
            </w:pPr>
            <w:r w:rsidRPr="00881835">
              <w:rPr>
                <w:b/>
              </w:rPr>
              <w:t>CV</w:t>
            </w:r>
          </w:p>
        </w:tc>
        <w:tc>
          <w:tcPr>
            <w:tcW w:w="318" w:type="dxa"/>
            <w:tcBorders>
              <w:top w:val="double" w:sz="4" w:space="0" w:color="auto"/>
              <w:bottom w:val="single" w:sz="4" w:space="0" w:color="auto"/>
            </w:tcBorders>
            <w:shd w:val="clear" w:color="auto" w:fill="auto"/>
            <w:vAlign w:val="center"/>
          </w:tcPr>
          <w:p w14:paraId="53460AB3" w14:textId="77777777" w:rsidR="00D64922" w:rsidRPr="00881835" w:rsidRDefault="00D64922" w:rsidP="00D64922">
            <w:pPr>
              <w:spacing w:after="240"/>
              <w:jc w:val="center"/>
              <w:rPr>
                <w:b/>
              </w:rPr>
            </w:pPr>
          </w:p>
        </w:tc>
        <w:tc>
          <w:tcPr>
            <w:tcW w:w="850" w:type="dxa"/>
            <w:tcBorders>
              <w:top w:val="double" w:sz="4" w:space="0" w:color="auto"/>
              <w:bottom w:val="single" w:sz="4" w:space="0" w:color="auto"/>
            </w:tcBorders>
            <w:shd w:val="clear" w:color="auto" w:fill="auto"/>
            <w:vAlign w:val="center"/>
            <w:hideMark/>
          </w:tcPr>
          <w:p w14:paraId="41154BDF" w14:textId="77777777" w:rsidR="00D64922" w:rsidRPr="00881835" w:rsidRDefault="00D64922" w:rsidP="00D64922">
            <w:pPr>
              <w:spacing w:after="240"/>
              <w:jc w:val="center"/>
              <w:rPr>
                <w:b/>
              </w:rPr>
            </w:pPr>
            <w:r w:rsidRPr="00881835">
              <w:rPr>
                <w:b/>
              </w:rPr>
              <w:t>Year</w:t>
            </w:r>
          </w:p>
        </w:tc>
        <w:tc>
          <w:tcPr>
            <w:tcW w:w="1275" w:type="dxa"/>
            <w:tcBorders>
              <w:top w:val="double" w:sz="4" w:space="0" w:color="auto"/>
              <w:bottom w:val="single" w:sz="4" w:space="0" w:color="auto"/>
            </w:tcBorders>
            <w:shd w:val="clear" w:color="auto" w:fill="auto"/>
            <w:vAlign w:val="center"/>
            <w:hideMark/>
          </w:tcPr>
          <w:p w14:paraId="690C717E" w14:textId="77777777" w:rsidR="00D64922" w:rsidRPr="00881835" w:rsidRDefault="00D64922" w:rsidP="00D64922">
            <w:pPr>
              <w:spacing w:after="240"/>
              <w:jc w:val="center"/>
              <w:rPr>
                <w:b/>
              </w:rPr>
            </w:pPr>
            <w:r w:rsidRPr="00881835">
              <w:rPr>
                <w:b/>
              </w:rPr>
              <w:t>RPN</w:t>
            </w:r>
          </w:p>
        </w:tc>
        <w:tc>
          <w:tcPr>
            <w:tcW w:w="850" w:type="dxa"/>
            <w:tcBorders>
              <w:top w:val="double" w:sz="4" w:space="0" w:color="auto"/>
              <w:bottom w:val="single" w:sz="4" w:space="0" w:color="auto"/>
            </w:tcBorders>
            <w:shd w:val="clear" w:color="auto" w:fill="auto"/>
            <w:vAlign w:val="center"/>
            <w:hideMark/>
          </w:tcPr>
          <w:p w14:paraId="1D6AD38E" w14:textId="77777777" w:rsidR="00D64922" w:rsidRPr="00881835" w:rsidRDefault="00D64922" w:rsidP="00D64922">
            <w:pPr>
              <w:spacing w:after="240"/>
              <w:jc w:val="center"/>
              <w:rPr>
                <w:b/>
              </w:rPr>
            </w:pPr>
            <w:r w:rsidRPr="00881835">
              <w:rPr>
                <w:b/>
              </w:rPr>
              <w:t>CV</w:t>
            </w:r>
          </w:p>
        </w:tc>
      </w:tr>
      <w:tr w:rsidR="00D64922" w14:paraId="79264651" w14:textId="77777777" w:rsidTr="00D64922">
        <w:trPr>
          <w:trHeight w:hRule="exact" w:val="355"/>
          <w:jc w:val="center"/>
        </w:trPr>
        <w:tc>
          <w:tcPr>
            <w:tcW w:w="819" w:type="dxa"/>
            <w:tcBorders>
              <w:top w:val="single" w:sz="4" w:space="0" w:color="auto"/>
            </w:tcBorders>
            <w:vAlign w:val="center"/>
            <w:hideMark/>
          </w:tcPr>
          <w:p w14:paraId="67135D2E" w14:textId="77777777" w:rsidR="00D64922" w:rsidRPr="00881835" w:rsidRDefault="00D64922" w:rsidP="00D64922">
            <w:pPr>
              <w:spacing w:after="240"/>
              <w:jc w:val="center"/>
            </w:pPr>
            <w:r w:rsidRPr="00881835">
              <w:t>1997</w:t>
            </w:r>
          </w:p>
        </w:tc>
        <w:tc>
          <w:tcPr>
            <w:tcW w:w="1288" w:type="dxa"/>
            <w:tcBorders>
              <w:top w:val="single" w:sz="4" w:space="0" w:color="auto"/>
            </w:tcBorders>
            <w:vAlign w:val="center"/>
            <w:hideMark/>
          </w:tcPr>
          <w:p w14:paraId="6CEA8C45" w14:textId="77777777" w:rsidR="00D64922" w:rsidRPr="00881835" w:rsidRDefault="00D64922" w:rsidP="00D64922">
            <w:pPr>
              <w:spacing w:after="240"/>
              <w:jc w:val="center"/>
            </w:pPr>
            <w:r>
              <w:rPr>
                <w:color w:val="000000"/>
              </w:rPr>
              <w:t>29,431</w:t>
            </w:r>
          </w:p>
        </w:tc>
        <w:tc>
          <w:tcPr>
            <w:tcW w:w="743" w:type="dxa"/>
            <w:tcBorders>
              <w:top w:val="single" w:sz="4" w:space="0" w:color="auto"/>
            </w:tcBorders>
            <w:vAlign w:val="center"/>
            <w:hideMark/>
          </w:tcPr>
          <w:p w14:paraId="7D1415BE" w14:textId="77777777" w:rsidR="00D64922" w:rsidRPr="00881835" w:rsidRDefault="00D64922" w:rsidP="00D64922">
            <w:pPr>
              <w:spacing w:after="240"/>
              <w:jc w:val="center"/>
            </w:pPr>
            <w:r w:rsidRPr="00881835">
              <w:t>0.24</w:t>
            </w:r>
          </w:p>
        </w:tc>
        <w:tc>
          <w:tcPr>
            <w:tcW w:w="318" w:type="dxa"/>
            <w:tcBorders>
              <w:top w:val="single" w:sz="4" w:space="0" w:color="auto"/>
            </w:tcBorders>
            <w:vAlign w:val="center"/>
          </w:tcPr>
          <w:p w14:paraId="069322C5" w14:textId="77777777" w:rsidR="00D64922" w:rsidRPr="00881835" w:rsidRDefault="00D64922" w:rsidP="00D64922">
            <w:pPr>
              <w:spacing w:after="240"/>
              <w:jc w:val="center"/>
            </w:pPr>
          </w:p>
        </w:tc>
        <w:tc>
          <w:tcPr>
            <w:tcW w:w="850" w:type="dxa"/>
            <w:tcBorders>
              <w:top w:val="single" w:sz="4" w:space="0" w:color="auto"/>
            </w:tcBorders>
            <w:vAlign w:val="center"/>
          </w:tcPr>
          <w:p w14:paraId="55A9A613" w14:textId="77777777" w:rsidR="00D64922" w:rsidRPr="00881835" w:rsidRDefault="00D64922" w:rsidP="00D64922">
            <w:pPr>
              <w:spacing w:after="240"/>
              <w:jc w:val="center"/>
            </w:pPr>
            <w:r w:rsidRPr="00881835">
              <w:rPr>
                <w:color w:val="000000"/>
              </w:rPr>
              <w:t>2010</w:t>
            </w:r>
          </w:p>
        </w:tc>
        <w:tc>
          <w:tcPr>
            <w:tcW w:w="1275" w:type="dxa"/>
            <w:tcBorders>
              <w:top w:val="single" w:sz="4" w:space="0" w:color="auto"/>
            </w:tcBorders>
            <w:vAlign w:val="center"/>
          </w:tcPr>
          <w:p w14:paraId="6854FDD1" w14:textId="77777777" w:rsidR="00D64922" w:rsidRPr="00881835" w:rsidRDefault="00D64922" w:rsidP="00D64922">
            <w:pPr>
              <w:spacing w:after="240"/>
              <w:jc w:val="center"/>
            </w:pPr>
            <w:r>
              <w:rPr>
                <w:color w:val="000000"/>
              </w:rPr>
              <w:t>27,815</w:t>
            </w:r>
          </w:p>
        </w:tc>
        <w:tc>
          <w:tcPr>
            <w:tcW w:w="850" w:type="dxa"/>
            <w:tcBorders>
              <w:top w:val="single" w:sz="4" w:space="0" w:color="auto"/>
            </w:tcBorders>
            <w:vAlign w:val="center"/>
          </w:tcPr>
          <w:p w14:paraId="1F9A2FBE" w14:textId="77777777" w:rsidR="00D64922" w:rsidRPr="00881835" w:rsidRDefault="00D64922" w:rsidP="00D64922">
            <w:pPr>
              <w:spacing w:after="240"/>
              <w:jc w:val="center"/>
            </w:pPr>
            <w:r w:rsidRPr="00881835">
              <w:t>0.16</w:t>
            </w:r>
          </w:p>
        </w:tc>
      </w:tr>
      <w:tr w:rsidR="00D64922" w14:paraId="1C4723AF" w14:textId="77777777" w:rsidTr="00D64922">
        <w:trPr>
          <w:trHeight w:hRule="exact" w:val="355"/>
          <w:jc w:val="center"/>
        </w:trPr>
        <w:tc>
          <w:tcPr>
            <w:tcW w:w="819" w:type="dxa"/>
            <w:vAlign w:val="center"/>
            <w:hideMark/>
          </w:tcPr>
          <w:p w14:paraId="4C647767" w14:textId="77777777" w:rsidR="00D64922" w:rsidRPr="00881835" w:rsidRDefault="00D64922" w:rsidP="00D64922">
            <w:pPr>
              <w:spacing w:after="240"/>
              <w:jc w:val="center"/>
            </w:pPr>
            <w:r w:rsidRPr="00881835">
              <w:t>1998</w:t>
            </w:r>
          </w:p>
        </w:tc>
        <w:tc>
          <w:tcPr>
            <w:tcW w:w="1288" w:type="dxa"/>
            <w:vAlign w:val="center"/>
            <w:hideMark/>
          </w:tcPr>
          <w:p w14:paraId="45458C80" w14:textId="77777777" w:rsidR="00D64922" w:rsidRPr="00881835" w:rsidRDefault="00D64922" w:rsidP="00D64922">
            <w:pPr>
              <w:spacing w:after="240"/>
              <w:jc w:val="center"/>
            </w:pPr>
            <w:r>
              <w:rPr>
                <w:color w:val="000000"/>
              </w:rPr>
              <w:t>16,368</w:t>
            </w:r>
          </w:p>
        </w:tc>
        <w:tc>
          <w:tcPr>
            <w:tcW w:w="743" w:type="dxa"/>
            <w:vAlign w:val="center"/>
            <w:hideMark/>
          </w:tcPr>
          <w:p w14:paraId="182BDB6D" w14:textId="77777777" w:rsidR="00D64922" w:rsidRPr="00881835" w:rsidRDefault="00D64922" w:rsidP="00D64922">
            <w:pPr>
              <w:spacing w:after="240"/>
              <w:jc w:val="center"/>
            </w:pPr>
            <w:r w:rsidRPr="00881835">
              <w:t>0.</w:t>
            </w:r>
            <w:r w:rsidRPr="00881835">
              <w:rPr>
                <w:color w:val="000000"/>
              </w:rPr>
              <w:t>21</w:t>
            </w:r>
          </w:p>
        </w:tc>
        <w:tc>
          <w:tcPr>
            <w:tcW w:w="318" w:type="dxa"/>
            <w:vAlign w:val="center"/>
          </w:tcPr>
          <w:p w14:paraId="658D9EAA" w14:textId="77777777" w:rsidR="00D64922" w:rsidRPr="00881835" w:rsidRDefault="00D64922" w:rsidP="00D64922">
            <w:pPr>
              <w:spacing w:after="240"/>
              <w:jc w:val="center"/>
            </w:pPr>
          </w:p>
        </w:tc>
        <w:tc>
          <w:tcPr>
            <w:tcW w:w="850" w:type="dxa"/>
            <w:vAlign w:val="center"/>
          </w:tcPr>
          <w:p w14:paraId="050CD733" w14:textId="77777777" w:rsidR="00D64922" w:rsidRPr="00881835" w:rsidRDefault="00D64922" w:rsidP="00D64922">
            <w:pPr>
              <w:spacing w:after="240"/>
              <w:jc w:val="center"/>
            </w:pPr>
            <w:r w:rsidRPr="00881835">
              <w:t>2011</w:t>
            </w:r>
          </w:p>
        </w:tc>
        <w:tc>
          <w:tcPr>
            <w:tcW w:w="1275" w:type="dxa"/>
            <w:vAlign w:val="center"/>
          </w:tcPr>
          <w:p w14:paraId="58A8612B" w14:textId="77777777" w:rsidR="00D64922" w:rsidRPr="00881835" w:rsidRDefault="00D64922" w:rsidP="00D64922">
            <w:pPr>
              <w:spacing w:after="240"/>
              <w:jc w:val="center"/>
            </w:pPr>
            <w:r>
              <w:rPr>
                <w:color w:val="000000"/>
              </w:rPr>
              <w:t>31,747</w:t>
            </w:r>
          </w:p>
        </w:tc>
        <w:tc>
          <w:tcPr>
            <w:tcW w:w="850" w:type="dxa"/>
            <w:vAlign w:val="center"/>
          </w:tcPr>
          <w:p w14:paraId="4EA49DD0" w14:textId="77777777" w:rsidR="00D64922" w:rsidRPr="00881835" w:rsidRDefault="00D64922" w:rsidP="00D64922">
            <w:pPr>
              <w:spacing w:after="240"/>
              <w:jc w:val="center"/>
            </w:pPr>
            <w:r w:rsidRPr="00881835">
              <w:t>0.</w:t>
            </w:r>
            <w:r w:rsidRPr="00881835">
              <w:rPr>
                <w:color w:val="000000"/>
              </w:rPr>
              <w:t>17</w:t>
            </w:r>
          </w:p>
        </w:tc>
      </w:tr>
      <w:tr w:rsidR="00D64922" w14:paraId="7525ECB0" w14:textId="77777777" w:rsidTr="00D64922">
        <w:trPr>
          <w:trHeight w:hRule="exact" w:val="355"/>
          <w:jc w:val="center"/>
        </w:trPr>
        <w:tc>
          <w:tcPr>
            <w:tcW w:w="819" w:type="dxa"/>
            <w:vAlign w:val="center"/>
            <w:hideMark/>
          </w:tcPr>
          <w:p w14:paraId="7030B25C" w14:textId="77777777" w:rsidR="00D64922" w:rsidRPr="00881835" w:rsidRDefault="00D64922" w:rsidP="00D64922">
            <w:pPr>
              <w:spacing w:after="240"/>
              <w:jc w:val="center"/>
            </w:pPr>
            <w:r w:rsidRPr="00881835">
              <w:t>1999</w:t>
            </w:r>
          </w:p>
        </w:tc>
        <w:tc>
          <w:tcPr>
            <w:tcW w:w="1288" w:type="dxa"/>
            <w:vAlign w:val="center"/>
            <w:hideMark/>
          </w:tcPr>
          <w:p w14:paraId="17375FB2" w14:textId="77777777" w:rsidR="00D64922" w:rsidRPr="00881835" w:rsidRDefault="00D64922" w:rsidP="00D64922">
            <w:pPr>
              <w:spacing w:after="240"/>
              <w:jc w:val="center"/>
            </w:pPr>
            <w:r>
              <w:rPr>
                <w:color w:val="000000"/>
              </w:rPr>
              <w:t>12,373</w:t>
            </w:r>
          </w:p>
        </w:tc>
        <w:tc>
          <w:tcPr>
            <w:tcW w:w="743" w:type="dxa"/>
            <w:vAlign w:val="center"/>
            <w:hideMark/>
          </w:tcPr>
          <w:p w14:paraId="425EF546" w14:textId="77777777" w:rsidR="00D64922" w:rsidRPr="00881835" w:rsidRDefault="00D64922" w:rsidP="00D64922">
            <w:pPr>
              <w:spacing w:after="240"/>
              <w:jc w:val="center"/>
            </w:pPr>
            <w:r w:rsidRPr="00881835">
              <w:t>0.</w:t>
            </w:r>
            <w:r w:rsidRPr="00881835">
              <w:rPr>
                <w:color w:val="000000"/>
              </w:rPr>
              <w:t>22</w:t>
            </w:r>
          </w:p>
        </w:tc>
        <w:tc>
          <w:tcPr>
            <w:tcW w:w="318" w:type="dxa"/>
            <w:vAlign w:val="center"/>
          </w:tcPr>
          <w:p w14:paraId="4FF44E74" w14:textId="77777777" w:rsidR="00D64922" w:rsidRPr="00881835" w:rsidRDefault="00D64922" w:rsidP="00D64922">
            <w:pPr>
              <w:spacing w:after="240"/>
              <w:jc w:val="center"/>
            </w:pPr>
          </w:p>
        </w:tc>
        <w:tc>
          <w:tcPr>
            <w:tcW w:w="850" w:type="dxa"/>
            <w:vAlign w:val="center"/>
          </w:tcPr>
          <w:p w14:paraId="6A7291AD" w14:textId="77777777" w:rsidR="00D64922" w:rsidRPr="00881835" w:rsidRDefault="00D64922" w:rsidP="00D64922">
            <w:pPr>
              <w:spacing w:after="240"/>
              <w:jc w:val="center"/>
            </w:pPr>
            <w:r w:rsidRPr="00881835">
              <w:t>2012</w:t>
            </w:r>
          </w:p>
        </w:tc>
        <w:tc>
          <w:tcPr>
            <w:tcW w:w="1275" w:type="dxa"/>
            <w:vAlign w:val="center"/>
          </w:tcPr>
          <w:p w14:paraId="484B9C5F" w14:textId="77777777" w:rsidR="00D64922" w:rsidRPr="00881835" w:rsidRDefault="00D64922" w:rsidP="00D64922">
            <w:pPr>
              <w:spacing w:after="240"/>
              <w:jc w:val="center"/>
            </w:pPr>
            <w:r>
              <w:rPr>
                <w:color w:val="000000"/>
              </w:rPr>
              <w:t>23,509</w:t>
            </w:r>
          </w:p>
        </w:tc>
        <w:tc>
          <w:tcPr>
            <w:tcW w:w="850" w:type="dxa"/>
            <w:vAlign w:val="center"/>
          </w:tcPr>
          <w:p w14:paraId="17BAD263" w14:textId="77777777" w:rsidR="00D64922" w:rsidRPr="00881835" w:rsidRDefault="00D64922" w:rsidP="00D64922">
            <w:pPr>
              <w:spacing w:after="240"/>
              <w:jc w:val="center"/>
            </w:pPr>
            <w:r w:rsidRPr="00881835">
              <w:t>0.</w:t>
            </w:r>
            <w:r w:rsidRPr="00881835">
              <w:rPr>
                <w:color w:val="000000"/>
              </w:rPr>
              <w:t>18</w:t>
            </w:r>
          </w:p>
        </w:tc>
      </w:tr>
      <w:tr w:rsidR="00D64922" w14:paraId="43E45883" w14:textId="77777777" w:rsidTr="00D64922">
        <w:trPr>
          <w:trHeight w:hRule="exact" w:val="355"/>
          <w:jc w:val="center"/>
        </w:trPr>
        <w:tc>
          <w:tcPr>
            <w:tcW w:w="819" w:type="dxa"/>
            <w:vAlign w:val="center"/>
            <w:hideMark/>
          </w:tcPr>
          <w:p w14:paraId="4AF61C24" w14:textId="77777777" w:rsidR="00D64922" w:rsidRPr="00881835" w:rsidRDefault="00D64922" w:rsidP="00D64922">
            <w:pPr>
              <w:spacing w:after="240"/>
              <w:jc w:val="center"/>
            </w:pPr>
            <w:r w:rsidRPr="00881835">
              <w:t>2000</w:t>
            </w:r>
          </w:p>
        </w:tc>
        <w:tc>
          <w:tcPr>
            <w:tcW w:w="1288" w:type="dxa"/>
            <w:vAlign w:val="center"/>
            <w:hideMark/>
          </w:tcPr>
          <w:p w14:paraId="5EA262D3" w14:textId="77777777" w:rsidR="00D64922" w:rsidRPr="00881835" w:rsidRDefault="00D64922" w:rsidP="00D64922">
            <w:pPr>
              <w:spacing w:after="240"/>
              <w:jc w:val="center"/>
            </w:pPr>
            <w:r>
              <w:rPr>
                <w:color w:val="000000"/>
              </w:rPr>
              <w:t>14,642</w:t>
            </w:r>
          </w:p>
        </w:tc>
        <w:tc>
          <w:tcPr>
            <w:tcW w:w="743" w:type="dxa"/>
            <w:vAlign w:val="center"/>
            <w:hideMark/>
          </w:tcPr>
          <w:p w14:paraId="16B61903" w14:textId="77777777" w:rsidR="00D64922" w:rsidRPr="00881835" w:rsidRDefault="00D64922" w:rsidP="00D64922">
            <w:pPr>
              <w:spacing w:after="240"/>
              <w:jc w:val="center"/>
            </w:pPr>
            <w:r w:rsidRPr="00881835">
              <w:t>0.22</w:t>
            </w:r>
          </w:p>
        </w:tc>
        <w:tc>
          <w:tcPr>
            <w:tcW w:w="318" w:type="dxa"/>
            <w:vAlign w:val="center"/>
          </w:tcPr>
          <w:p w14:paraId="62EA5231" w14:textId="77777777" w:rsidR="00D64922" w:rsidRPr="00881835" w:rsidRDefault="00D64922" w:rsidP="00D64922">
            <w:pPr>
              <w:spacing w:after="240"/>
              <w:jc w:val="center"/>
            </w:pPr>
          </w:p>
        </w:tc>
        <w:tc>
          <w:tcPr>
            <w:tcW w:w="850" w:type="dxa"/>
            <w:vAlign w:val="center"/>
          </w:tcPr>
          <w:p w14:paraId="5260144A" w14:textId="77777777" w:rsidR="00D64922" w:rsidRPr="00881835" w:rsidRDefault="00D64922" w:rsidP="00D64922">
            <w:pPr>
              <w:spacing w:after="240"/>
              <w:jc w:val="center"/>
            </w:pPr>
            <w:r w:rsidRPr="00881835">
              <w:t>2013</w:t>
            </w:r>
          </w:p>
        </w:tc>
        <w:tc>
          <w:tcPr>
            <w:tcW w:w="1275" w:type="dxa"/>
            <w:vAlign w:val="center"/>
          </w:tcPr>
          <w:p w14:paraId="4AF749B4" w14:textId="77777777" w:rsidR="00D64922" w:rsidRPr="00881835" w:rsidRDefault="00D64922" w:rsidP="00D64922">
            <w:pPr>
              <w:spacing w:after="240"/>
              <w:jc w:val="center"/>
            </w:pPr>
            <w:r>
              <w:rPr>
                <w:color w:val="000000"/>
              </w:rPr>
              <w:t>26,432</w:t>
            </w:r>
          </w:p>
        </w:tc>
        <w:tc>
          <w:tcPr>
            <w:tcW w:w="850" w:type="dxa"/>
            <w:vAlign w:val="center"/>
          </w:tcPr>
          <w:p w14:paraId="0BD34AAC" w14:textId="77777777" w:rsidR="00D64922" w:rsidRPr="00881835" w:rsidRDefault="00D64922" w:rsidP="00D64922">
            <w:pPr>
              <w:spacing w:after="240"/>
              <w:jc w:val="center"/>
            </w:pPr>
            <w:r w:rsidRPr="00881835">
              <w:t>0.</w:t>
            </w:r>
            <w:r w:rsidRPr="00881835">
              <w:rPr>
                <w:color w:val="000000"/>
              </w:rPr>
              <w:t>19</w:t>
            </w:r>
          </w:p>
        </w:tc>
      </w:tr>
      <w:tr w:rsidR="00D64922" w14:paraId="3014DF70" w14:textId="77777777" w:rsidTr="00D64922">
        <w:trPr>
          <w:trHeight w:hRule="exact" w:val="355"/>
          <w:jc w:val="center"/>
        </w:trPr>
        <w:tc>
          <w:tcPr>
            <w:tcW w:w="819" w:type="dxa"/>
            <w:vAlign w:val="center"/>
            <w:hideMark/>
          </w:tcPr>
          <w:p w14:paraId="2A2483FD" w14:textId="77777777" w:rsidR="00D64922" w:rsidRPr="00881835" w:rsidRDefault="00D64922" w:rsidP="00D64922">
            <w:pPr>
              <w:spacing w:after="240"/>
              <w:jc w:val="center"/>
            </w:pPr>
            <w:r w:rsidRPr="00881835">
              <w:t>2001</w:t>
            </w:r>
          </w:p>
        </w:tc>
        <w:tc>
          <w:tcPr>
            <w:tcW w:w="1288" w:type="dxa"/>
            <w:vAlign w:val="center"/>
            <w:hideMark/>
          </w:tcPr>
          <w:p w14:paraId="55E8580D" w14:textId="77777777" w:rsidR="00D64922" w:rsidRPr="00881835" w:rsidRDefault="00D64922" w:rsidP="00D64922">
            <w:pPr>
              <w:spacing w:after="240"/>
              <w:jc w:val="center"/>
            </w:pPr>
            <w:r>
              <w:rPr>
                <w:color w:val="000000"/>
              </w:rPr>
              <w:t>12,169</w:t>
            </w:r>
          </w:p>
        </w:tc>
        <w:tc>
          <w:tcPr>
            <w:tcW w:w="743" w:type="dxa"/>
            <w:vAlign w:val="center"/>
            <w:hideMark/>
          </w:tcPr>
          <w:p w14:paraId="4D86CE14" w14:textId="77777777" w:rsidR="00D64922" w:rsidRPr="00881835" w:rsidRDefault="00D64922" w:rsidP="00D64922">
            <w:pPr>
              <w:spacing w:after="240"/>
              <w:jc w:val="center"/>
            </w:pPr>
            <w:r w:rsidRPr="00881835">
              <w:t>0.</w:t>
            </w:r>
            <w:r w:rsidRPr="00881835">
              <w:rPr>
                <w:color w:val="000000"/>
              </w:rPr>
              <w:t>24</w:t>
            </w:r>
          </w:p>
        </w:tc>
        <w:tc>
          <w:tcPr>
            <w:tcW w:w="318" w:type="dxa"/>
            <w:vAlign w:val="center"/>
          </w:tcPr>
          <w:p w14:paraId="479CA98F" w14:textId="77777777" w:rsidR="00D64922" w:rsidRPr="00881835" w:rsidRDefault="00D64922" w:rsidP="00D64922">
            <w:pPr>
              <w:spacing w:after="240"/>
              <w:jc w:val="center"/>
            </w:pPr>
          </w:p>
        </w:tc>
        <w:tc>
          <w:tcPr>
            <w:tcW w:w="850" w:type="dxa"/>
            <w:vAlign w:val="center"/>
          </w:tcPr>
          <w:p w14:paraId="6021BA0D" w14:textId="77777777" w:rsidR="00D64922" w:rsidRPr="00881835" w:rsidRDefault="00D64922" w:rsidP="00D64922">
            <w:pPr>
              <w:spacing w:after="240"/>
              <w:jc w:val="center"/>
            </w:pPr>
            <w:r w:rsidRPr="00881835">
              <w:rPr>
                <w:color w:val="000000"/>
              </w:rPr>
              <w:t>2014</w:t>
            </w:r>
          </w:p>
        </w:tc>
        <w:tc>
          <w:tcPr>
            <w:tcW w:w="1275" w:type="dxa"/>
            <w:vAlign w:val="center"/>
          </w:tcPr>
          <w:p w14:paraId="08EB5C2B" w14:textId="77777777" w:rsidR="00D64922" w:rsidRPr="00881835" w:rsidRDefault="00D64922" w:rsidP="00D64922">
            <w:pPr>
              <w:spacing w:after="240"/>
              <w:jc w:val="center"/>
            </w:pPr>
            <w:r>
              <w:rPr>
                <w:color w:val="000000"/>
              </w:rPr>
              <w:t>27,751</w:t>
            </w:r>
          </w:p>
        </w:tc>
        <w:tc>
          <w:tcPr>
            <w:tcW w:w="850" w:type="dxa"/>
            <w:shd w:val="clear" w:color="auto" w:fill="FFFFFF"/>
            <w:vAlign w:val="center"/>
          </w:tcPr>
          <w:p w14:paraId="483B901F" w14:textId="77777777" w:rsidR="00D64922" w:rsidRPr="00881835" w:rsidRDefault="00D64922" w:rsidP="00D64922">
            <w:pPr>
              <w:spacing w:after="240"/>
              <w:jc w:val="center"/>
            </w:pPr>
            <w:r w:rsidRPr="00881835">
              <w:t>0.</w:t>
            </w:r>
            <w:r w:rsidRPr="00881835">
              <w:rPr>
                <w:color w:val="000000"/>
              </w:rPr>
              <w:t>16</w:t>
            </w:r>
          </w:p>
        </w:tc>
      </w:tr>
      <w:tr w:rsidR="00D64922" w14:paraId="1F04A3B4" w14:textId="77777777" w:rsidTr="00D64922">
        <w:trPr>
          <w:trHeight w:hRule="exact" w:val="355"/>
          <w:jc w:val="center"/>
        </w:trPr>
        <w:tc>
          <w:tcPr>
            <w:tcW w:w="819" w:type="dxa"/>
            <w:vAlign w:val="center"/>
            <w:hideMark/>
          </w:tcPr>
          <w:p w14:paraId="2BCC8DED" w14:textId="77777777" w:rsidR="00D64922" w:rsidRPr="00881835" w:rsidRDefault="00D64922" w:rsidP="00D64922">
            <w:pPr>
              <w:spacing w:after="240"/>
              <w:jc w:val="center"/>
            </w:pPr>
            <w:r w:rsidRPr="00881835">
              <w:t>2002</w:t>
            </w:r>
          </w:p>
        </w:tc>
        <w:tc>
          <w:tcPr>
            <w:tcW w:w="1288" w:type="dxa"/>
            <w:vAlign w:val="center"/>
            <w:hideMark/>
          </w:tcPr>
          <w:p w14:paraId="616D8673" w14:textId="77777777" w:rsidR="00D64922" w:rsidRPr="00881835" w:rsidRDefault="00D64922" w:rsidP="00D64922">
            <w:pPr>
              <w:spacing w:after="240"/>
              <w:jc w:val="center"/>
            </w:pPr>
            <w:r>
              <w:rPr>
                <w:color w:val="000000"/>
              </w:rPr>
              <w:t>16,495</w:t>
            </w:r>
          </w:p>
        </w:tc>
        <w:tc>
          <w:tcPr>
            <w:tcW w:w="743" w:type="dxa"/>
            <w:vAlign w:val="center"/>
            <w:hideMark/>
          </w:tcPr>
          <w:p w14:paraId="41CBE350" w14:textId="77777777" w:rsidR="00D64922" w:rsidRPr="00881835" w:rsidRDefault="00D64922" w:rsidP="00D64922">
            <w:pPr>
              <w:spacing w:after="240"/>
              <w:jc w:val="center"/>
            </w:pPr>
            <w:r w:rsidRPr="00881835">
              <w:t>0.</w:t>
            </w:r>
            <w:r w:rsidRPr="00881835">
              <w:rPr>
                <w:color w:val="000000"/>
              </w:rPr>
              <w:t>22</w:t>
            </w:r>
          </w:p>
        </w:tc>
        <w:tc>
          <w:tcPr>
            <w:tcW w:w="318" w:type="dxa"/>
            <w:vAlign w:val="center"/>
          </w:tcPr>
          <w:p w14:paraId="45DC3F5E" w14:textId="77777777" w:rsidR="00D64922" w:rsidRPr="00881835" w:rsidRDefault="00D64922" w:rsidP="00D64922">
            <w:pPr>
              <w:spacing w:after="240"/>
              <w:jc w:val="center"/>
            </w:pPr>
          </w:p>
        </w:tc>
        <w:tc>
          <w:tcPr>
            <w:tcW w:w="850" w:type="dxa"/>
            <w:vAlign w:val="center"/>
          </w:tcPr>
          <w:p w14:paraId="2D77C1AE" w14:textId="77777777" w:rsidR="00D64922" w:rsidRPr="00881835" w:rsidRDefault="00D64922" w:rsidP="00D64922">
            <w:pPr>
              <w:spacing w:after="240"/>
              <w:jc w:val="center"/>
            </w:pPr>
            <w:r w:rsidRPr="00881835">
              <w:t>2015</w:t>
            </w:r>
          </w:p>
        </w:tc>
        <w:tc>
          <w:tcPr>
            <w:tcW w:w="1275" w:type="dxa"/>
            <w:vAlign w:val="center"/>
          </w:tcPr>
          <w:p w14:paraId="664E0374" w14:textId="77777777" w:rsidR="00D64922" w:rsidRPr="00881835" w:rsidRDefault="00D64922" w:rsidP="00D64922">
            <w:pPr>
              <w:spacing w:after="240"/>
              <w:jc w:val="center"/>
            </w:pPr>
            <w:r>
              <w:rPr>
                <w:color w:val="000000"/>
              </w:rPr>
              <w:t>16,722</w:t>
            </w:r>
          </w:p>
        </w:tc>
        <w:tc>
          <w:tcPr>
            <w:tcW w:w="850" w:type="dxa"/>
            <w:vAlign w:val="center"/>
          </w:tcPr>
          <w:p w14:paraId="59E771C6" w14:textId="77777777" w:rsidR="00D64922" w:rsidRPr="00881835" w:rsidRDefault="00D64922" w:rsidP="00D64922">
            <w:pPr>
              <w:spacing w:after="240"/>
              <w:jc w:val="center"/>
            </w:pPr>
            <w:r w:rsidRPr="00881835">
              <w:t>0.</w:t>
            </w:r>
            <w:r w:rsidRPr="00881835">
              <w:rPr>
                <w:color w:val="000000"/>
              </w:rPr>
              <w:t>20</w:t>
            </w:r>
          </w:p>
        </w:tc>
      </w:tr>
      <w:tr w:rsidR="00D64922" w14:paraId="2F4128A1" w14:textId="77777777" w:rsidTr="00D64922">
        <w:trPr>
          <w:trHeight w:hRule="exact" w:val="355"/>
          <w:jc w:val="center"/>
        </w:trPr>
        <w:tc>
          <w:tcPr>
            <w:tcW w:w="819" w:type="dxa"/>
            <w:vAlign w:val="center"/>
            <w:hideMark/>
          </w:tcPr>
          <w:p w14:paraId="10090404" w14:textId="77777777" w:rsidR="00D64922" w:rsidRPr="00881835" w:rsidRDefault="00D64922" w:rsidP="00D64922">
            <w:pPr>
              <w:spacing w:after="240"/>
              <w:jc w:val="center"/>
            </w:pPr>
            <w:r w:rsidRPr="00881835">
              <w:t>2003</w:t>
            </w:r>
          </w:p>
        </w:tc>
        <w:tc>
          <w:tcPr>
            <w:tcW w:w="1288" w:type="dxa"/>
            <w:vAlign w:val="center"/>
            <w:hideMark/>
          </w:tcPr>
          <w:p w14:paraId="44EBB5D7" w14:textId="77777777" w:rsidR="00D64922" w:rsidRPr="00881835" w:rsidRDefault="00D64922" w:rsidP="00D64922">
            <w:pPr>
              <w:spacing w:after="240"/>
              <w:jc w:val="center"/>
            </w:pPr>
            <w:r>
              <w:rPr>
                <w:color w:val="000000"/>
              </w:rPr>
              <w:t>15,404</w:t>
            </w:r>
          </w:p>
        </w:tc>
        <w:tc>
          <w:tcPr>
            <w:tcW w:w="743" w:type="dxa"/>
            <w:vAlign w:val="center"/>
            <w:hideMark/>
          </w:tcPr>
          <w:p w14:paraId="21ABCF46" w14:textId="77777777" w:rsidR="00D64922" w:rsidRPr="00881835" w:rsidRDefault="00D64922" w:rsidP="00D64922">
            <w:pPr>
              <w:spacing w:after="240"/>
              <w:jc w:val="center"/>
            </w:pPr>
            <w:r w:rsidRPr="00881835">
              <w:t>0.</w:t>
            </w:r>
            <w:r w:rsidRPr="00881835">
              <w:rPr>
                <w:color w:val="000000"/>
              </w:rPr>
              <w:t>24</w:t>
            </w:r>
          </w:p>
        </w:tc>
        <w:tc>
          <w:tcPr>
            <w:tcW w:w="318" w:type="dxa"/>
            <w:vAlign w:val="center"/>
          </w:tcPr>
          <w:p w14:paraId="573B85EC" w14:textId="77777777" w:rsidR="00D64922" w:rsidRPr="00881835" w:rsidRDefault="00D64922" w:rsidP="00D64922">
            <w:pPr>
              <w:spacing w:after="240"/>
              <w:jc w:val="center"/>
            </w:pPr>
          </w:p>
        </w:tc>
        <w:tc>
          <w:tcPr>
            <w:tcW w:w="850" w:type="dxa"/>
            <w:vAlign w:val="center"/>
          </w:tcPr>
          <w:p w14:paraId="218D923E" w14:textId="77777777" w:rsidR="00D64922" w:rsidRPr="00881835" w:rsidRDefault="00D64922" w:rsidP="00D64922">
            <w:pPr>
              <w:spacing w:after="240"/>
              <w:jc w:val="center"/>
            </w:pPr>
            <w:r w:rsidRPr="00881835">
              <w:t>2016</w:t>
            </w:r>
          </w:p>
        </w:tc>
        <w:tc>
          <w:tcPr>
            <w:tcW w:w="1275" w:type="dxa"/>
            <w:vAlign w:val="center"/>
          </w:tcPr>
          <w:p w14:paraId="4F301064" w14:textId="77777777" w:rsidR="00D64922" w:rsidRPr="00881835" w:rsidRDefault="00D64922" w:rsidP="00D64922">
            <w:pPr>
              <w:spacing w:after="240"/>
              <w:jc w:val="center"/>
            </w:pPr>
            <w:r>
              <w:rPr>
                <w:color w:val="000000"/>
              </w:rPr>
              <w:t>11,918</w:t>
            </w:r>
          </w:p>
        </w:tc>
        <w:tc>
          <w:tcPr>
            <w:tcW w:w="850" w:type="dxa"/>
            <w:vAlign w:val="center"/>
          </w:tcPr>
          <w:p w14:paraId="01F1AB31" w14:textId="77777777" w:rsidR="00D64922" w:rsidRPr="00881835" w:rsidRDefault="00D64922" w:rsidP="00D64922">
            <w:pPr>
              <w:spacing w:after="240"/>
              <w:jc w:val="center"/>
            </w:pPr>
            <w:r w:rsidRPr="00881835">
              <w:t>0.</w:t>
            </w:r>
            <w:r w:rsidRPr="00881835">
              <w:rPr>
                <w:color w:val="000000"/>
              </w:rPr>
              <w:t>22</w:t>
            </w:r>
          </w:p>
        </w:tc>
      </w:tr>
      <w:tr w:rsidR="00D64922" w14:paraId="740F261B" w14:textId="77777777" w:rsidTr="00D64922">
        <w:trPr>
          <w:trHeight w:hRule="exact" w:val="355"/>
          <w:jc w:val="center"/>
        </w:trPr>
        <w:tc>
          <w:tcPr>
            <w:tcW w:w="819" w:type="dxa"/>
            <w:vAlign w:val="center"/>
            <w:hideMark/>
          </w:tcPr>
          <w:p w14:paraId="71C07A4F" w14:textId="77777777" w:rsidR="00D64922" w:rsidRPr="00881835" w:rsidRDefault="00D64922" w:rsidP="00D64922">
            <w:pPr>
              <w:spacing w:after="240"/>
              <w:jc w:val="center"/>
            </w:pPr>
            <w:r w:rsidRPr="00881835">
              <w:t>2004</w:t>
            </w:r>
          </w:p>
        </w:tc>
        <w:tc>
          <w:tcPr>
            <w:tcW w:w="1288" w:type="dxa"/>
            <w:vAlign w:val="center"/>
            <w:hideMark/>
          </w:tcPr>
          <w:p w14:paraId="00212708" w14:textId="77777777" w:rsidR="00D64922" w:rsidRPr="00881835" w:rsidRDefault="00D64922" w:rsidP="00D64922">
            <w:pPr>
              <w:spacing w:after="240"/>
              <w:jc w:val="center"/>
            </w:pPr>
            <w:r>
              <w:rPr>
                <w:color w:val="000000"/>
              </w:rPr>
              <w:t>16,047</w:t>
            </w:r>
          </w:p>
        </w:tc>
        <w:tc>
          <w:tcPr>
            <w:tcW w:w="743" w:type="dxa"/>
            <w:vAlign w:val="center"/>
            <w:hideMark/>
          </w:tcPr>
          <w:p w14:paraId="12E31AFA" w14:textId="77777777" w:rsidR="00D64922" w:rsidRPr="00881835" w:rsidRDefault="00D64922" w:rsidP="00D64922">
            <w:pPr>
              <w:spacing w:after="240"/>
              <w:jc w:val="center"/>
            </w:pPr>
            <w:r w:rsidRPr="00881835">
              <w:t>0.20</w:t>
            </w:r>
          </w:p>
        </w:tc>
        <w:tc>
          <w:tcPr>
            <w:tcW w:w="318" w:type="dxa"/>
            <w:vAlign w:val="center"/>
          </w:tcPr>
          <w:p w14:paraId="2D8E9DB9" w14:textId="77777777" w:rsidR="00D64922" w:rsidRPr="00881835" w:rsidRDefault="00D64922" w:rsidP="00D64922">
            <w:pPr>
              <w:spacing w:after="240"/>
              <w:jc w:val="center"/>
            </w:pPr>
          </w:p>
        </w:tc>
        <w:tc>
          <w:tcPr>
            <w:tcW w:w="850" w:type="dxa"/>
            <w:vAlign w:val="center"/>
          </w:tcPr>
          <w:p w14:paraId="53458D31" w14:textId="77777777" w:rsidR="00D64922" w:rsidRPr="00881835" w:rsidRDefault="00D64922" w:rsidP="00D64922">
            <w:pPr>
              <w:spacing w:after="240"/>
              <w:jc w:val="center"/>
            </w:pPr>
            <w:r w:rsidRPr="00881835">
              <w:t>2017</w:t>
            </w:r>
          </w:p>
        </w:tc>
        <w:tc>
          <w:tcPr>
            <w:tcW w:w="1275" w:type="dxa"/>
            <w:vAlign w:val="center"/>
          </w:tcPr>
          <w:p w14:paraId="2E466BB1" w14:textId="77777777" w:rsidR="00D64922" w:rsidRPr="00881835" w:rsidRDefault="00D64922" w:rsidP="00D64922">
            <w:pPr>
              <w:spacing w:after="240"/>
              <w:jc w:val="center"/>
            </w:pPr>
            <w:r>
              <w:rPr>
                <w:color w:val="000000"/>
              </w:rPr>
              <w:t>10,356</w:t>
            </w:r>
          </w:p>
        </w:tc>
        <w:tc>
          <w:tcPr>
            <w:tcW w:w="850" w:type="dxa"/>
            <w:vAlign w:val="center"/>
          </w:tcPr>
          <w:p w14:paraId="5E9E2570" w14:textId="77777777" w:rsidR="00D64922" w:rsidRPr="00881835" w:rsidRDefault="00D64922" w:rsidP="00D64922">
            <w:pPr>
              <w:spacing w:after="240"/>
              <w:jc w:val="center"/>
            </w:pPr>
            <w:r w:rsidRPr="00881835">
              <w:t>0.</w:t>
            </w:r>
            <w:r w:rsidRPr="00881835">
              <w:rPr>
                <w:color w:val="000000"/>
              </w:rPr>
              <w:t>24</w:t>
            </w:r>
          </w:p>
        </w:tc>
      </w:tr>
      <w:tr w:rsidR="00D64922" w14:paraId="5A6362B3" w14:textId="77777777" w:rsidTr="00D64922">
        <w:trPr>
          <w:trHeight w:hRule="exact" w:val="355"/>
          <w:jc w:val="center"/>
        </w:trPr>
        <w:tc>
          <w:tcPr>
            <w:tcW w:w="819" w:type="dxa"/>
            <w:vAlign w:val="center"/>
            <w:hideMark/>
          </w:tcPr>
          <w:p w14:paraId="0435D3A5" w14:textId="77777777" w:rsidR="00D64922" w:rsidRPr="00881835" w:rsidRDefault="00D64922" w:rsidP="00D64922">
            <w:pPr>
              <w:spacing w:after="240"/>
              <w:jc w:val="center"/>
            </w:pPr>
            <w:r w:rsidRPr="00881835">
              <w:t>2005</w:t>
            </w:r>
          </w:p>
        </w:tc>
        <w:tc>
          <w:tcPr>
            <w:tcW w:w="1288" w:type="dxa"/>
            <w:vAlign w:val="center"/>
            <w:hideMark/>
          </w:tcPr>
          <w:p w14:paraId="200521E8" w14:textId="77777777" w:rsidR="00D64922" w:rsidRPr="00881835" w:rsidRDefault="00D64922" w:rsidP="00D64922">
            <w:pPr>
              <w:spacing w:after="240"/>
              <w:jc w:val="center"/>
            </w:pPr>
            <w:r>
              <w:rPr>
                <w:color w:val="000000"/>
              </w:rPr>
              <w:t>16,301</w:t>
            </w:r>
          </w:p>
        </w:tc>
        <w:tc>
          <w:tcPr>
            <w:tcW w:w="743" w:type="dxa"/>
            <w:vAlign w:val="center"/>
            <w:hideMark/>
          </w:tcPr>
          <w:p w14:paraId="7FF28743" w14:textId="77777777" w:rsidR="00D64922" w:rsidRPr="00881835" w:rsidRDefault="00D64922" w:rsidP="00D64922">
            <w:pPr>
              <w:spacing w:after="240"/>
              <w:jc w:val="center"/>
            </w:pPr>
            <w:r w:rsidRPr="00881835">
              <w:t>0.23</w:t>
            </w:r>
          </w:p>
        </w:tc>
        <w:tc>
          <w:tcPr>
            <w:tcW w:w="318" w:type="dxa"/>
            <w:vAlign w:val="center"/>
          </w:tcPr>
          <w:p w14:paraId="163C0835" w14:textId="77777777" w:rsidR="00D64922" w:rsidRPr="00881835" w:rsidRDefault="00D64922" w:rsidP="00D64922">
            <w:pPr>
              <w:spacing w:after="240"/>
              <w:jc w:val="center"/>
            </w:pPr>
          </w:p>
        </w:tc>
        <w:tc>
          <w:tcPr>
            <w:tcW w:w="850" w:type="dxa"/>
            <w:vAlign w:val="center"/>
          </w:tcPr>
          <w:p w14:paraId="18139E44" w14:textId="77777777" w:rsidR="00D64922" w:rsidRPr="00881835" w:rsidRDefault="00D64922" w:rsidP="00D64922">
            <w:pPr>
              <w:spacing w:after="240"/>
              <w:jc w:val="center"/>
            </w:pPr>
            <w:r w:rsidRPr="00881835">
              <w:rPr>
                <w:color w:val="000000"/>
              </w:rPr>
              <w:t>2018</w:t>
            </w:r>
          </w:p>
        </w:tc>
        <w:tc>
          <w:tcPr>
            <w:tcW w:w="1275" w:type="dxa"/>
            <w:vAlign w:val="center"/>
          </w:tcPr>
          <w:p w14:paraId="43AB5558" w14:textId="77777777" w:rsidR="00D64922" w:rsidRPr="00881835" w:rsidRDefault="00D64922" w:rsidP="00D64922">
            <w:pPr>
              <w:spacing w:after="240"/>
              <w:jc w:val="center"/>
            </w:pPr>
            <w:r>
              <w:rPr>
                <w:color w:val="000000"/>
              </w:rPr>
              <w:t>13,910</w:t>
            </w:r>
          </w:p>
        </w:tc>
        <w:tc>
          <w:tcPr>
            <w:tcW w:w="850" w:type="dxa"/>
            <w:vAlign w:val="center"/>
          </w:tcPr>
          <w:p w14:paraId="1EF5E51E" w14:textId="77777777" w:rsidR="00D64922" w:rsidRPr="00881835" w:rsidRDefault="00D64922" w:rsidP="00D64922">
            <w:pPr>
              <w:spacing w:after="240"/>
              <w:jc w:val="center"/>
            </w:pPr>
            <w:r w:rsidRPr="00881835">
              <w:t>0.</w:t>
            </w:r>
            <w:r w:rsidRPr="00881835">
              <w:rPr>
                <w:color w:val="000000"/>
              </w:rPr>
              <w:t>22</w:t>
            </w:r>
          </w:p>
        </w:tc>
      </w:tr>
      <w:tr w:rsidR="00D64922" w14:paraId="73812F9E" w14:textId="77777777" w:rsidTr="00D64922">
        <w:trPr>
          <w:trHeight w:hRule="exact" w:val="355"/>
          <w:jc w:val="center"/>
        </w:trPr>
        <w:tc>
          <w:tcPr>
            <w:tcW w:w="819" w:type="dxa"/>
            <w:vAlign w:val="center"/>
            <w:hideMark/>
          </w:tcPr>
          <w:p w14:paraId="31CE4CB6" w14:textId="77777777" w:rsidR="00D64922" w:rsidRPr="00881835" w:rsidRDefault="00D64922" w:rsidP="00D64922">
            <w:pPr>
              <w:spacing w:after="240"/>
              <w:jc w:val="center"/>
            </w:pPr>
            <w:r w:rsidRPr="00881835">
              <w:t>2006</w:t>
            </w:r>
          </w:p>
        </w:tc>
        <w:tc>
          <w:tcPr>
            <w:tcW w:w="1288" w:type="dxa"/>
            <w:vAlign w:val="center"/>
            <w:hideMark/>
          </w:tcPr>
          <w:p w14:paraId="5261BA3B" w14:textId="77777777" w:rsidR="00D64922" w:rsidRPr="00881835" w:rsidRDefault="00D64922" w:rsidP="00D64922">
            <w:pPr>
              <w:spacing w:after="240"/>
              <w:jc w:val="center"/>
            </w:pPr>
            <w:r>
              <w:rPr>
                <w:color w:val="000000"/>
              </w:rPr>
              <w:t>15,805</w:t>
            </w:r>
          </w:p>
        </w:tc>
        <w:tc>
          <w:tcPr>
            <w:tcW w:w="743" w:type="dxa"/>
            <w:vAlign w:val="center"/>
            <w:hideMark/>
          </w:tcPr>
          <w:p w14:paraId="0A325AA7" w14:textId="77777777" w:rsidR="00D64922" w:rsidRPr="00881835" w:rsidRDefault="00D64922" w:rsidP="00D64922">
            <w:pPr>
              <w:spacing w:after="240"/>
              <w:jc w:val="center"/>
            </w:pPr>
            <w:r w:rsidRPr="00881835">
              <w:t>0.</w:t>
            </w:r>
            <w:r w:rsidRPr="00881835">
              <w:rPr>
                <w:color w:val="000000"/>
              </w:rPr>
              <w:t>21</w:t>
            </w:r>
          </w:p>
        </w:tc>
        <w:tc>
          <w:tcPr>
            <w:tcW w:w="318" w:type="dxa"/>
            <w:vAlign w:val="center"/>
          </w:tcPr>
          <w:p w14:paraId="48CC7DC0" w14:textId="77777777" w:rsidR="00D64922" w:rsidRPr="00881835" w:rsidRDefault="00D64922" w:rsidP="00D64922">
            <w:pPr>
              <w:spacing w:after="240"/>
              <w:jc w:val="center"/>
            </w:pPr>
          </w:p>
        </w:tc>
        <w:tc>
          <w:tcPr>
            <w:tcW w:w="850" w:type="dxa"/>
            <w:vAlign w:val="center"/>
          </w:tcPr>
          <w:p w14:paraId="68011AB8" w14:textId="77777777" w:rsidR="00D64922" w:rsidRPr="00881835" w:rsidRDefault="00D64922" w:rsidP="00D64922">
            <w:pPr>
              <w:spacing w:after="240"/>
              <w:jc w:val="center"/>
            </w:pPr>
            <w:r w:rsidRPr="00881835">
              <w:t>2019</w:t>
            </w:r>
          </w:p>
        </w:tc>
        <w:tc>
          <w:tcPr>
            <w:tcW w:w="1275" w:type="dxa"/>
            <w:vAlign w:val="center"/>
          </w:tcPr>
          <w:p w14:paraId="0D6AFB3C" w14:textId="77777777" w:rsidR="00D64922" w:rsidRPr="00881835" w:rsidRDefault="00D64922" w:rsidP="00D64922">
            <w:pPr>
              <w:spacing w:after="240"/>
              <w:jc w:val="center"/>
            </w:pPr>
            <w:r>
              <w:rPr>
                <w:color w:val="000000"/>
              </w:rPr>
              <w:t>13,412</w:t>
            </w:r>
          </w:p>
        </w:tc>
        <w:tc>
          <w:tcPr>
            <w:tcW w:w="850" w:type="dxa"/>
            <w:vAlign w:val="center"/>
          </w:tcPr>
          <w:p w14:paraId="5C34DFF9" w14:textId="77777777" w:rsidR="00D64922" w:rsidRPr="00881835" w:rsidRDefault="00D64922" w:rsidP="00D64922">
            <w:pPr>
              <w:spacing w:after="240"/>
              <w:jc w:val="center"/>
            </w:pPr>
            <w:r w:rsidRPr="00881835">
              <w:t>0.</w:t>
            </w:r>
            <w:r w:rsidRPr="00881835">
              <w:rPr>
                <w:color w:val="000000"/>
              </w:rPr>
              <w:t>20</w:t>
            </w:r>
          </w:p>
        </w:tc>
      </w:tr>
      <w:tr w:rsidR="00D64922" w14:paraId="7240F51B" w14:textId="77777777" w:rsidTr="00D64922">
        <w:trPr>
          <w:trHeight w:hRule="exact" w:val="355"/>
          <w:jc w:val="center"/>
        </w:trPr>
        <w:tc>
          <w:tcPr>
            <w:tcW w:w="819" w:type="dxa"/>
            <w:shd w:val="clear" w:color="auto" w:fill="FFFFFF"/>
            <w:vAlign w:val="center"/>
            <w:hideMark/>
          </w:tcPr>
          <w:p w14:paraId="3E0CAA46" w14:textId="77777777" w:rsidR="00D64922" w:rsidRPr="00881835" w:rsidRDefault="00D64922" w:rsidP="00D64922">
            <w:pPr>
              <w:spacing w:after="240"/>
              <w:jc w:val="center"/>
            </w:pPr>
            <w:r w:rsidRPr="00881835">
              <w:t>2007</w:t>
            </w:r>
          </w:p>
        </w:tc>
        <w:tc>
          <w:tcPr>
            <w:tcW w:w="1288" w:type="dxa"/>
            <w:shd w:val="clear" w:color="auto" w:fill="FFFFFF"/>
            <w:vAlign w:val="center"/>
            <w:hideMark/>
          </w:tcPr>
          <w:p w14:paraId="06ED0C3C" w14:textId="77777777" w:rsidR="00D64922" w:rsidRPr="00881835" w:rsidRDefault="00D64922" w:rsidP="00D64922">
            <w:pPr>
              <w:spacing w:after="240"/>
              <w:jc w:val="center"/>
            </w:pPr>
            <w:r>
              <w:rPr>
                <w:color w:val="000000"/>
              </w:rPr>
              <w:t>18,206</w:t>
            </w:r>
          </w:p>
        </w:tc>
        <w:tc>
          <w:tcPr>
            <w:tcW w:w="743" w:type="dxa"/>
            <w:shd w:val="clear" w:color="auto" w:fill="FFFFFF"/>
            <w:vAlign w:val="center"/>
            <w:hideMark/>
          </w:tcPr>
          <w:p w14:paraId="4EFB143E" w14:textId="77777777" w:rsidR="00D64922" w:rsidRPr="00881835" w:rsidRDefault="00D64922" w:rsidP="00D64922">
            <w:pPr>
              <w:spacing w:after="240"/>
              <w:jc w:val="center"/>
            </w:pPr>
            <w:r w:rsidRPr="00881835">
              <w:t>0.</w:t>
            </w:r>
            <w:r w:rsidRPr="00881835">
              <w:rPr>
                <w:color w:val="000000"/>
              </w:rPr>
              <w:t>20</w:t>
            </w:r>
          </w:p>
        </w:tc>
        <w:tc>
          <w:tcPr>
            <w:tcW w:w="318" w:type="dxa"/>
            <w:shd w:val="clear" w:color="auto" w:fill="FFFFFF"/>
            <w:vAlign w:val="center"/>
          </w:tcPr>
          <w:p w14:paraId="11445C14" w14:textId="77777777" w:rsidR="00D64922" w:rsidRPr="00881835" w:rsidRDefault="00D64922" w:rsidP="00D64922">
            <w:pPr>
              <w:spacing w:after="240"/>
              <w:jc w:val="center"/>
            </w:pPr>
          </w:p>
        </w:tc>
        <w:tc>
          <w:tcPr>
            <w:tcW w:w="850" w:type="dxa"/>
            <w:shd w:val="clear" w:color="auto" w:fill="FFFFFF"/>
            <w:vAlign w:val="center"/>
          </w:tcPr>
          <w:p w14:paraId="068D1EAC" w14:textId="77777777" w:rsidR="00D64922" w:rsidRPr="00881835" w:rsidRDefault="00D64922" w:rsidP="00D64922">
            <w:pPr>
              <w:spacing w:after="240"/>
              <w:jc w:val="center"/>
            </w:pPr>
            <w:r w:rsidRPr="00881835">
              <w:t>2020</w:t>
            </w:r>
          </w:p>
        </w:tc>
        <w:tc>
          <w:tcPr>
            <w:tcW w:w="1275" w:type="dxa"/>
            <w:shd w:val="clear" w:color="auto" w:fill="FFFFFF"/>
            <w:vAlign w:val="center"/>
          </w:tcPr>
          <w:p w14:paraId="6EDE50D2" w14:textId="77777777" w:rsidR="00D64922" w:rsidRPr="00881835" w:rsidRDefault="00D64922" w:rsidP="00D64922">
            <w:pPr>
              <w:spacing w:after="240"/>
              <w:jc w:val="center"/>
            </w:pPr>
            <w:r>
              <w:rPr>
                <w:color w:val="000000"/>
              </w:rPr>
              <w:t>-</w:t>
            </w:r>
          </w:p>
        </w:tc>
        <w:tc>
          <w:tcPr>
            <w:tcW w:w="850" w:type="dxa"/>
            <w:vAlign w:val="center"/>
          </w:tcPr>
          <w:p w14:paraId="61CF8C29" w14:textId="77777777" w:rsidR="00D64922" w:rsidRPr="00881835" w:rsidRDefault="00D64922" w:rsidP="00D64922">
            <w:pPr>
              <w:spacing w:after="240"/>
              <w:jc w:val="center"/>
            </w:pPr>
            <w:r>
              <w:t>-</w:t>
            </w:r>
          </w:p>
        </w:tc>
      </w:tr>
      <w:tr w:rsidR="00D64922" w14:paraId="53E61C8A" w14:textId="77777777" w:rsidTr="00D64922">
        <w:trPr>
          <w:trHeight w:hRule="exact" w:val="355"/>
          <w:jc w:val="center"/>
        </w:trPr>
        <w:tc>
          <w:tcPr>
            <w:tcW w:w="819" w:type="dxa"/>
            <w:shd w:val="clear" w:color="auto" w:fill="FFFFFF"/>
            <w:vAlign w:val="center"/>
          </w:tcPr>
          <w:p w14:paraId="41080272" w14:textId="77777777" w:rsidR="00D64922" w:rsidRPr="00881835" w:rsidRDefault="00D64922" w:rsidP="00D64922">
            <w:pPr>
              <w:spacing w:after="240"/>
              <w:jc w:val="center"/>
            </w:pPr>
            <w:r w:rsidRPr="00881835">
              <w:t>2008</w:t>
            </w:r>
          </w:p>
        </w:tc>
        <w:tc>
          <w:tcPr>
            <w:tcW w:w="1288" w:type="dxa"/>
            <w:shd w:val="clear" w:color="auto" w:fill="FFFFFF"/>
            <w:vAlign w:val="center"/>
          </w:tcPr>
          <w:p w14:paraId="6B52B025" w14:textId="77777777" w:rsidR="00D64922" w:rsidRPr="00881835" w:rsidRDefault="00D64922" w:rsidP="00D64922">
            <w:pPr>
              <w:spacing w:after="240"/>
              <w:jc w:val="center"/>
            </w:pPr>
            <w:r>
              <w:rPr>
                <w:color w:val="000000"/>
              </w:rPr>
              <w:t>22,218</w:t>
            </w:r>
          </w:p>
        </w:tc>
        <w:tc>
          <w:tcPr>
            <w:tcW w:w="743" w:type="dxa"/>
            <w:shd w:val="clear" w:color="auto" w:fill="FFFFFF"/>
            <w:vAlign w:val="center"/>
          </w:tcPr>
          <w:p w14:paraId="5E3C6863" w14:textId="77777777" w:rsidR="00D64922" w:rsidRPr="00881835" w:rsidRDefault="00D64922" w:rsidP="00D64922">
            <w:pPr>
              <w:spacing w:after="240"/>
              <w:jc w:val="center"/>
            </w:pPr>
            <w:r w:rsidRPr="00881835">
              <w:t>0.</w:t>
            </w:r>
            <w:r w:rsidRPr="00881835">
              <w:rPr>
                <w:color w:val="000000"/>
              </w:rPr>
              <w:t>18</w:t>
            </w:r>
          </w:p>
        </w:tc>
        <w:tc>
          <w:tcPr>
            <w:tcW w:w="318" w:type="dxa"/>
            <w:shd w:val="clear" w:color="auto" w:fill="FFFFFF"/>
            <w:vAlign w:val="center"/>
          </w:tcPr>
          <w:p w14:paraId="4E7D7C00" w14:textId="77777777" w:rsidR="00D64922" w:rsidRPr="00881835" w:rsidRDefault="00D64922" w:rsidP="00D64922">
            <w:pPr>
              <w:spacing w:after="240"/>
              <w:jc w:val="center"/>
            </w:pPr>
          </w:p>
        </w:tc>
        <w:tc>
          <w:tcPr>
            <w:tcW w:w="850" w:type="dxa"/>
            <w:shd w:val="clear" w:color="auto" w:fill="FFFFFF"/>
            <w:vAlign w:val="center"/>
          </w:tcPr>
          <w:p w14:paraId="3F0AE444" w14:textId="77777777" w:rsidR="00D64922" w:rsidRPr="00881835" w:rsidRDefault="00D64922" w:rsidP="00D64922">
            <w:pPr>
              <w:spacing w:after="240"/>
              <w:jc w:val="center"/>
            </w:pPr>
            <w:r w:rsidRPr="00881835">
              <w:t>2021</w:t>
            </w:r>
          </w:p>
        </w:tc>
        <w:tc>
          <w:tcPr>
            <w:tcW w:w="1275" w:type="dxa"/>
            <w:shd w:val="clear" w:color="auto" w:fill="FFFFFF"/>
            <w:vAlign w:val="center"/>
          </w:tcPr>
          <w:p w14:paraId="1FE3DD7F" w14:textId="77777777" w:rsidR="00D64922" w:rsidRPr="00881835" w:rsidRDefault="00D64922" w:rsidP="00D64922">
            <w:pPr>
              <w:spacing w:after="240"/>
              <w:jc w:val="center"/>
            </w:pPr>
            <w:r>
              <w:rPr>
                <w:color w:val="000000"/>
              </w:rPr>
              <w:t>17,236</w:t>
            </w:r>
          </w:p>
        </w:tc>
        <w:tc>
          <w:tcPr>
            <w:tcW w:w="850" w:type="dxa"/>
            <w:vAlign w:val="center"/>
          </w:tcPr>
          <w:p w14:paraId="03B50DFC" w14:textId="77777777" w:rsidR="00D64922" w:rsidRPr="00881835" w:rsidRDefault="00D64922" w:rsidP="00D64922">
            <w:pPr>
              <w:spacing w:after="240"/>
              <w:jc w:val="center"/>
            </w:pPr>
            <w:r>
              <w:t>0.20</w:t>
            </w:r>
          </w:p>
        </w:tc>
      </w:tr>
      <w:tr w:rsidR="00D64922" w14:paraId="1810A4C4" w14:textId="77777777" w:rsidTr="00D64922">
        <w:trPr>
          <w:trHeight w:hRule="exact" w:val="355"/>
          <w:jc w:val="center"/>
        </w:trPr>
        <w:tc>
          <w:tcPr>
            <w:tcW w:w="819" w:type="dxa"/>
            <w:tcBorders>
              <w:bottom w:val="single" w:sz="4" w:space="0" w:color="auto"/>
            </w:tcBorders>
            <w:shd w:val="clear" w:color="auto" w:fill="FFFFFF"/>
            <w:vAlign w:val="center"/>
          </w:tcPr>
          <w:p w14:paraId="3DE1C97A" w14:textId="77777777" w:rsidR="00D64922" w:rsidRPr="00881835" w:rsidRDefault="00D64922" w:rsidP="00D64922">
            <w:pPr>
              <w:spacing w:after="240"/>
              <w:jc w:val="center"/>
            </w:pPr>
            <w:r w:rsidRPr="00881835">
              <w:rPr>
                <w:color w:val="000000"/>
              </w:rPr>
              <w:t>2009</w:t>
            </w:r>
          </w:p>
        </w:tc>
        <w:tc>
          <w:tcPr>
            <w:tcW w:w="1288" w:type="dxa"/>
            <w:tcBorders>
              <w:bottom w:val="single" w:sz="4" w:space="0" w:color="auto"/>
            </w:tcBorders>
            <w:shd w:val="clear" w:color="auto" w:fill="FFFFFF"/>
            <w:vAlign w:val="center"/>
          </w:tcPr>
          <w:p w14:paraId="19FB2404" w14:textId="77777777" w:rsidR="00D64922" w:rsidRPr="00881835" w:rsidRDefault="00D64922" w:rsidP="00D64922">
            <w:pPr>
              <w:spacing w:after="240"/>
              <w:jc w:val="center"/>
            </w:pPr>
            <w:r>
              <w:rPr>
                <w:color w:val="000000"/>
              </w:rPr>
              <w:t>30,160</w:t>
            </w:r>
          </w:p>
        </w:tc>
        <w:tc>
          <w:tcPr>
            <w:tcW w:w="743" w:type="dxa"/>
            <w:tcBorders>
              <w:bottom w:val="single" w:sz="4" w:space="0" w:color="auto"/>
            </w:tcBorders>
            <w:shd w:val="clear" w:color="auto" w:fill="FFFFFF"/>
            <w:vAlign w:val="center"/>
          </w:tcPr>
          <w:p w14:paraId="52A166FF" w14:textId="77777777" w:rsidR="00D64922" w:rsidRPr="00881835" w:rsidRDefault="00D64922" w:rsidP="00D64922">
            <w:pPr>
              <w:spacing w:after="240"/>
              <w:jc w:val="center"/>
            </w:pPr>
            <w:r w:rsidRPr="00881835">
              <w:rPr>
                <w:color w:val="000000"/>
              </w:rPr>
              <w:t>0.16</w:t>
            </w:r>
          </w:p>
        </w:tc>
        <w:tc>
          <w:tcPr>
            <w:tcW w:w="318" w:type="dxa"/>
            <w:tcBorders>
              <w:bottom w:val="single" w:sz="4" w:space="0" w:color="auto"/>
            </w:tcBorders>
            <w:shd w:val="clear" w:color="auto" w:fill="FFFFFF"/>
            <w:vAlign w:val="center"/>
          </w:tcPr>
          <w:p w14:paraId="14F931A9" w14:textId="77777777" w:rsidR="00D64922" w:rsidRPr="00881835" w:rsidRDefault="00D64922" w:rsidP="00D64922">
            <w:pPr>
              <w:spacing w:after="240"/>
              <w:jc w:val="center"/>
            </w:pPr>
          </w:p>
        </w:tc>
        <w:tc>
          <w:tcPr>
            <w:tcW w:w="850" w:type="dxa"/>
            <w:tcBorders>
              <w:bottom w:val="single" w:sz="4" w:space="0" w:color="auto"/>
            </w:tcBorders>
            <w:shd w:val="clear" w:color="auto" w:fill="FFFFFF"/>
            <w:vAlign w:val="center"/>
          </w:tcPr>
          <w:p w14:paraId="36F2DEE3" w14:textId="77777777" w:rsidR="00D64922" w:rsidRPr="00881835" w:rsidRDefault="00D64922" w:rsidP="00D64922">
            <w:pPr>
              <w:spacing w:after="240"/>
              <w:jc w:val="center"/>
            </w:pPr>
          </w:p>
        </w:tc>
        <w:tc>
          <w:tcPr>
            <w:tcW w:w="1275" w:type="dxa"/>
            <w:tcBorders>
              <w:bottom w:val="single" w:sz="4" w:space="0" w:color="auto"/>
            </w:tcBorders>
            <w:shd w:val="clear" w:color="auto" w:fill="FFFFFF"/>
            <w:vAlign w:val="center"/>
          </w:tcPr>
          <w:p w14:paraId="1E5D70AD" w14:textId="77777777" w:rsidR="00D64922" w:rsidRPr="00881835" w:rsidRDefault="00D64922" w:rsidP="00D64922">
            <w:pPr>
              <w:spacing w:after="240"/>
              <w:jc w:val="center"/>
            </w:pPr>
          </w:p>
        </w:tc>
        <w:tc>
          <w:tcPr>
            <w:tcW w:w="850" w:type="dxa"/>
            <w:tcBorders>
              <w:bottom w:val="single" w:sz="4" w:space="0" w:color="auto"/>
            </w:tcBorders>
            <w:vAlign w:val="center"/>
          </w:tcPr>
          <w:p w14:paraId="01B857E5" w14:textId="77777777" w:rsidR="00D64922" w:rsidRPr="00881835" w:rsidRDefault="00D64922" w:rsidP="00D64922">
            <w:pPr>
              <w:spacing w:after="240"/>
              <w:jc w:val="center"/>
            </w:pPr>
          </w:p>
        </w:tc>
      </w:tr>
    </w:tbl>
    <w:p w14:paraId="518DAC00" w14:textId="77777777" w:rsidR="00D64922" w:rsidRDefault="00D64922" w:rsidP="00D64922">
      <w:pPr>
        <w:spacing w:line="259" w:lineRule="auto"/>
      </w:pPr>
      <w:r>
        <w:br w:type="page"/>
      </w:r>
    </w:p>
    <w:p w14:paraId="430C60B4" w14:textId="77777777" w:rsidR="00D64922" w:rsidRDefault="00D64922" w:rsidP="00D64922">
      <w:r w:rsidRPr="000B1F58">
        <w:lastRenderedPageBreak/>
        <w:t>Table 2.</w:t>
      </w:r>
      <w:r w:rsidRPr="000B1F58">
        <w:rPr>
          <w:noProof/>
        </w:rPr>
        <w:t>13.</w:t>
      </w:r>
      <w:r w:rsidRPr="000B1F58">
        <w:t xml:space="preserve"> ADFG trawl</w:t>
      </w:r>
      <w:r>
        <w:t xml:space="preserve"> survey </w:t>
      </w:r>
      <w:proofErr w:type="spellStart"/>
      <w:r>
        <w:t>deltaGLM</w:t>
      </w:r>
      <w:proofErr w:type="spellEnd"/>
      <w:r>
        <w:t xml:space="preserve"> biomass index and CVs for Pacific cod. </w:t>
      </w:r>
    </w:p>
    <w:tbl>
      <w:tblPr>
        <w:tblW w:w="0" w:type="auto"/>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681"/>
        <w:gridCol w:w="754"/>
        <w:gridCol w:w="711"/>
        <w:gridCol w:w="222"/>
        <w:gridCol w:w="681"/>
        <w:gridCol w:w="754"/>
        <w:gridCol w:w="711"/>
      </w:tblGrid>
      <w:tr w:rsidR="00D64922" w14:paraId="2E9D1111" w14:textId="77777777" w:rsidTr="00D64922">
        <w:trPr>
          <w:trHeight w:hRule="exact" w:val="360"/>
          <w:jc w:val="center"/>
        </w:trPr>
        <w:tc>
          <w:tcPr>
            <w:tcW w:w="0" w:type="auto"/>
            <w:tcBorders>
              <w:top w:val="double" w:sz="4" w:space="0" w:color="auto"/>
              <w:left w:val="nil"/>
              <w:bottom w:val="single" w:sz="4" w:space="0" w:color="auto"/>
              <w:right w:val="nil"/>
            </w:tcBorders>
            <w:shd w:val="clear" w:color="auto" w:fill="auto"/>
            <w:hideMark/>
          </w:tcPr>
          <w:p w14:paraId="4CE6B806" w14:textId="77777777" w:rsidR="00D64922" w:rsidRPr="00881835" w:rsidRDefault="00D64922" w:rsidP="00D64922">
            <w:pPr>
              <w:jc w:val="right"/>
              <w:rPr>
                <w:b/>
                <w:color w:val="000000"/>
              </w:rPr>
            </w:pPr>
            <w:r w:rsidRPr="00881835">
              <w:rPr>
                <w:b/>
              </w:rPr>
              <w:t>Year</w:t>
            </w:r>
          </w:p>
        </w:tc>
        <w:tc>
          <w:tcPr>
            <w:tcW w:w="0" w:type="auto"/>
            <w:tcBorders>
              <w:top w:val="double" w:sz="4" w:space="0" w:color="auto"/>
              <w:left w:val="nil"/>
              <w:bottom w:val="single" w:sz="4" w:space="0" w:color="auto"/>
              <w:right w:val="nil"/>
            </w:tcBorders>
            <w:shd w:val="clear" w:color="auto" w:fill="auto"/>
            <w:hideMark/>
          </w:tcPr>
          <w:p w14:paraId="4A2EA7D4" w14:textId="77777777" w:rsidR="00D64922" w:rsidRPr="00881835" w:rsidRDefault="00D64922" w:rsidP="00D64922">
            <w:pPr>
              <w:jc w:val="right"/>
              <w:rPr>
                <w:b/>
                <w:color w:val="000000"/>
              </w:rPr>
            </w:pPr>
            <w:r w:rsidRPr="00881835">
              <w:rPr>
                <w:b/>
              </w:rPr>
              <w:t>Index</w:t>
            </w:r>
          </w:p>
        </w:tc>
        <w:tc>
          <w:tcPr>
            <w:tcW w:w="0" w:type="auto"/>
            <w:tcBorders>
              <w:top w:val="double" w:sz="4" w:space="0" w:color="auto"/>
              <w:left w:val="nil"/>
              <w:bottom w:val="single" w:sz="4" w:space="0" w:color="auto"/>
              <w:right w:val="nil"/>
            </w:tcBorders>
            <w:shd w:val="clear" w:color="auto" w:fill="auto"/>
            <w:hideMark/>
          </w:tcPr>
          <w:p w14:paraId="7AE94E32" w14:textId="77777777" w:rsidR="00D64922" w:rsidRPr="00881835" w:rsidRDefault="00D64922" w:rsidP="00D64922">
            <w:pPr>
              <w:jc w:val="right"/>
              <w:rPr>
                <w:b/>
                <w:color w:val="000000"/>
              </w:rPr>
            </w:pPr>
            <w:r w:rsidRPr="00881835">
              <w:rPr>
                <w:b/>
              </w:rPr>
              <w:t>CV</w:t>
            </w:r>
          </w:p>
        </w:tc>
        <w:tc>
          <w:tcPr>
            <w:tcW w:w="0" w:type="auto"/>
            <w:tcBorders>
              <w:top w:val="double" w:sz="4" w:space="0" w:color="auto"/>
              <w:left w:val="nil"/>
              <w:bottom w:val="single" w:sz="4" w:space="0" w:color="auto"/>
              <w:right w:val="single" w:sz="4" w:space="0" w:color="auto"/>
            </w:tcBorders>
            <w:shd w:val="clear" w:color="auto" w:fill="auto"/>
          </w:tcPr>
          <w:p w14:paraId="6369E0BA" w14:textId="77777777" w:rsidR="00D64922" w:rsidRPr="00881835" w:rsidRDefault="00D64922" w:rsidP="00D64922">
            <w:pPr>
              <w:jc w:val="right"/>
              <w:rPr>
                <w:b/>
              </w:rPr>
            </w:pPr>
          </w:p>
        </w:tc>
        <w:tc>
          <w:tcPr>
            <w:tcW w:w="0" w:type="auto"/>
            <w:tcBorders>
              <w:top w:val="double" w:sz="4" w:space="0" w:color="auto"/>
              <w:left w:val="single" w:sz="4" w:space="0" w:color="auto"/>
              <w:bottom w:val="single" w:sz="4" w:space="0" w:color="auto"/>
              <w:right w:val="nil"/>
            </w:tcBorders>
            <w:shd w:val="clear" w:color="auto" w:fill="auto"/>
            <w:hideMark/>
          </w:tcPr>
          <w:p w14:paraId="6FDF367B" w14:textId="77777777" w:rsidR="00D64922" w:rsidRPr="00881835" w:rsidRDefault="00D64922" w:rsidP="00D64922">
            <w:pPr>
              <w:jc w:val="right"/>
              <w:rPr>
                <w:b/>
                <w:color w:val="000000"/>
              </w:rPr>
            </w:pPr>
            <w:r w:rsidRPr="00881835">
              <w:rPr>
                <w:b/>
              </w:rPr>
              <w:t>Year</w:t>
            </w:r>
          </w:p>
        </w:tc>
        <w:tc>
          <w:tcPr>
            <w:tcW w:w="0" w:type="auto"/>
            <w:tcBorders>
              <w:top w:val="double" w:sz="4" w:space="0" w:color="auto"/>
              <w:left w:val="nil"/>
              <w:bottom w:val="single" w:sz="4" w:space="0" w:color="auto"/>
              <w:right w:val="nil"/>
            </w:tcBorders>
            <w:shd w:val="clear" w:color="auto" w:fill="auto"/>
            <w:hideMark/>
          </w:tcPr>
          <w:p w14:paraId="6139F0A3" w14:textId="77777777" w:rsidR="00D64922" w:rsidRPr="00881835" w:rsidRDefault="00D64922" w:rsidP="00D64922">
            <w:pPr>
              <w:jc w:val="right"/>
              <w:rPr>
                <w:b/>
                <w:color w:val="000000"/>
              </w:rPr>
            </w:pPr>
            <w:r w:rsidRPr="00881835">
              <w:rPr>
                <w:b/>
              </w:rPr>
              <w:t>Index</w:t>
            </w:r>
          </w:p>
        </w:tc>
        <w:tc>
          <w:tcPr>
            <w:tcW w:w="0" w:type="auto"/>
            <w:tcBorders>
              <w:top w:val="double" w:sz="4" w:space="0" w:color="auto"/>
              <w:left w:val="nil"/>
              <w:bottom w:val="single" w:sz="4" w:space="0" w:color="auto"/>
              <w:right w:val="nil"/>
            </w:tcBorders>
            <w:shd w:val="clear" w:color="auto" w:fill="auto"/>
            <w:hideMark/>
          </w:tcPr>
          <w:p w14:paraId="06D1830C" w14:textId="77777777" w:rsidR="00D64922" w:rsidRPr="00881835" w:rsidRDefault="00D64922" w:rsidP="00D64922">
            <w:pPr>
              <w:jc w:val="right"/>
              <w:rPr>
                <w:b/>
                <w:color w:val="000000"/>
              </w:rPr>
            </w:pPr>
            <w:r w:rsidRPr="00881835">
              <w:rPr>
                <w:b/>
              </w:rPr>
              <w:t>CV</w:t>
            </w:r>
          </w:p>
        </w:tc>
      </w:tr>
      <w:tr w:rsidR="00D64922" w14:paraId="573349D1" w14:textId="77777777" w:rsidTr="00D64922">
        <w:trPr>
          <w:trHeight w:hRule="exact" w:val="360"/>
          <w:jc w:val="center"/>
        </w:trPr>
        <w:tc>
          <w:tcPr>
            <w:tcW w:w="0" w:type="auto"/>
            <w:tcBorders>
              <w:top w:val="single" w:sz="4" w:space="0" w:color="auto"/>
              <w:left w:val="nil"/>
              <w:bottom w:val="nil"/>
              <w:right w:val="nil"/>
            </w:tcBorders>
            <w:shd w:val="clear" w:color="auto" w:fill="FFFFFF"/>
            <w:vAlign w:val="center"/>
            <w:hideMark/>
          </w:tcPr>
          <w:p w14:paraId="5AA48B5F" w14:textId="77777777" w:rsidR="00D64922" w:rsidRPr="000B1F58" w:rsidRDefault="00D64922" w:rsidP="00D64922">
            <w:pPr>
              <w:jc w:val="center"/>
            </w:pPr>
            <w:r w:rsidRPr="000B1F58">
              <w:rPr>
                <w:color w:val="000000"/>
              </w:rPr>
              <w:t>1988</w:t>
            </w:r>
          </w:p>
        </w:tc>
        <w:tc>
          <w:tcPr>
            <w:tcW w:w="0" w:type="auto"/>
            <w:tcBorders>
              <w:top w:val="single" w:sz="4" w:space="0" w:color="auto"/>
              <w:left w:val="nil"/>
              <w:bottom w:val="nil"/>
              <w:right w:val="nil"/>
            </w:tcBorders>
            <w:shd w:val="clear" w:color="auto" w:fill="FFFFFF"/>
            <w:vAlign w:val="center"/>
            <w:hideMark/>
          </w:tcPr>
          <w:p w14:paraId="75839F50" w14:textId="77777777" w:rsidR="00D64922" w:rsidRPr="000B1F58" w:rsidRDefault="00D64922" w:rsidP="00D64922">
            <w:pPr>
              <w:jc w:val="center"/>
            </w:pPr>
            <w:r w:rsidRPr="000B1F58">
              <w:rPr>
                <w:color w:val="000000"/>
              </w:rPr>
              <w:t>2.74</w:t>
            </w:r>
          </w:p>
        </w:tc>
        <w:tc>
          <w:tcPr>
            <w:tcW w:w="0" w:type="auto"/>
            <w:tcBorders>
              <w:top w:val="single" w:sz="4" w:space="0" w:color="auto"/>
              <w:left w:val="nil"/>
              <w:bottom w:val="nil"/>
              <w:right w:val="nil"/>
            </w:tcBorders>
            <w:shd w:val="clear" w:color="auto" w:fill="FFFFFF"/>
            <w:vAlign w:val="center"/>
            <w:hideMark/>
          </w:tcPr>
          <w:p w14:paraId="5583BE2A" w14:textId="77777777" w:rsidR="00D64922" w:rsidRPr="000B1F58" w:rsidRDefault="00D64922" w:rsidP="00D64922">
            <w:pPr>
              <w:jc w:val="center"/>
            </w:pPr>
            <w:r w:rsidRPr="000B1F58">
              <w:rPr>
                <w:color w:val="000000"/>
              </w:rPr>
              <w:t>0.093</w:t>
            </w:r>
          </w:p>
        </w:tc>
        <w:tc>
          <w:tcPr>
            <w:tcW w:w="0" w:type="auto"/>
            <w:tcBorders>
              <w:top w:val="single" w:sz="4" w:space="0" w:color="auto"/>
              <w:left w:val="nil"/>
              <w:bottom w:val="nil"/>
              <w:right w:val="single" w:sz="4" w:space="0" w:color="auto"/>
            </w:tcBorders>
            <w:shd w:val="clear" w:color="auto" w:fill="FFFFFF"/>
            <w:vAlign w:val="center"/>
          </w:tcPr>
          <w:p w14:paraId="3A234612" w14:textId="77777777" w:rsidR="00D64922" w:rsidRPr="000B1F58" w:rsidRDefault="00D64922" w:rsidP="00D64922">
            <w:pPr>
              <w:jc w:val="center"/>
            </w:pPr>
          </w:p>
        </w:tc>
        <w:tc>
          <w:tcPr>
            <w:tcW w:w="0" w:type="auto"/>
            <w:tcBorders>
              <w:top w:val="single" w:sz="4" w:space="0" w:color="auto"/>
              <w:left w:val="single" w:sz="4" w:space="0" w:color="auto"/>
              <w:bottom w:val="nil"/>
              <w:right w:val="nil"/>
            </w:tcBorders>
            <w:shd w:val="clear" w:color="auto" w:fill="FFFFFF"/>
            <w:vAlign w:val="center"/>
            <w:hideMark/>
          </w:tcPr>
          <w:p w14:paraId="76440132" w14:textId="77777777" w:rsidR="00D64922" w:rsidRPr="000B1F58" w:rsidRDefault="00D64922" w:rsidP="00D64922">
            <w:pPr>
              <w:jc w:val="center"/>
            </w:pPr>
            <w:r w:rsidRPr="000B1F58">
              <w:rPr>
                <w:color w:val="000000"/>
              </w:rPr>
              <w:t>2006</w:t>
            </w:r>
          </w:p>
        </w:tc>
        <w:tc>
          <w:tcPr>
            <w:tcW w:w="0" w:type="auto"/>
            <w:tcBorders>
              <w:top w:val="single" w:sz="4" w:space="0" w:color="auto"/>
              <w:left w:val="nil"/>
              <w:bottom w:val="nil"/>
              <w:right w:val="nil"/>
            </w:tcBorders>
            <w:shd w:val="clear" w:color="auto" w:fill="FFFFFF"/>
            <w:vAlign w:val="center"/>
            <w:hideMark/>
          </w:tcPr>
          <w:p w14:paraId="29EEC125" w14:textId="77777777" w:rsidR="00D64922" w:rsidRPr="000B1F58" w:rsidRDefault="00D64922" w:rsidP="00D64922">
            <w:pPr>
              <w:jc w:val="center"/>
            </w:pPr>
            <w:r w:rsidRPr="000B1F58">
              <w:rPr>
                <w:color w:val="000000"/>
              </w:rPr>
              <w:t>0.89</w:t>
            </w:r>
          </w:p>
        </w:tc>
        <w:tc>
          <w:tcPr>
            <w:tcW w:w="0" w:type="auto"/>
            <w:tcBorders>
              <w:top w:val="single" w:sz="4" w:space="0" w:color="auto"/>
              <w:left w:val="nil"/>
              <w:bottom w:val="nil"/>
              <w:right w:val="nil"/>
            </w:tcBorders>
            <w:shd w:val="clear" w:color="auto" w:fill="FFFFFF"/>
            <w:vAlign w:val="center"/>
            <w:hideMark/>
          </w:tcPr>
          <w:p w14:paraId="47746429" w14:textId="77777777" w:rsidR="00D64922" w:rsidRPr="000B1F58" w:rsidRDefault="00D64922" w:rsidP="00D64922">
            <w:pPr>
              <w:jc w:val="center"/>
            </w:pPr>
            <w:r w:rsidRPr="000B1F58">
              <w:rPr>
                <w:color w:val="000000"/>
              </w:rPr>
              <w:t>0.088</w:t>
            </w:r>
          </w:p>
        </w:tc>
      </w:tr>
      <w:tr w:rsidR="00D64922" w14:paraId="474D9ACB"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65A3B75B" w14:textId="77777777" w:rsidR="00D64922" w:rsidRPr="000B1F58" w:rsidRDefault="00D64922" w:rsidP="00D64922">
            <w:pPr>
              <w:jc w:val="center"/>
            </w:pPr>
            <w:r w:rsidRPr="000B1F58">
              <w:rPr>
                <w:color w:val="000000"/>
              </w:rPr>
              <w:t>1989</w:t>
            </w:r>
          </w:p>
        </w:tc>
        <w:tc>
          <w:tcPr>
            <w:tcW w:w="0" w:type="auto"/>
            <w:tcBorders>
              <w:top w:val="nil"/>
              <w:left w:val="nil"/>
              <w:bottom w:val="nil"/>
              <w:right w:val="nil"/>
            </w:tcBorders>
            <w:shd w:val="clear" w:color="auto" w:fill="FFFFFF"/>
            <w:vAlign w:val="center"/>
            <w:hideMark/>
          </w:tcPr>
          <w:p w14:paraId="54BE157E" w14:textId="77777777" w:rsidR="00D64922" w:rsidRPr="000B1F58" w:rsidRDefault="00D64922" w:rsidP="00D64922">
            <w:pPr>
              <w:jc w:val="center"/>
            </w:pPr>
            <w:r w:rsidRPr="000B1F58">
              <w:rPr>
                <w:color w:val="000000"/>
              </w:rPr>
              <w:t>3.63</w:t>
            </w:r>
          </w:p>
        </w:tc>
        <w:tc>
          <w:tcPr>
            <w:tcW w:w="0" w:type="auto"/>
            <w:tcBorders>
              <w:top w:val="nil"/>
              <w:left w:val="nil"/>
              <w:bottom w:val="nil"/>
              <w:right w:val="nil"/>
            </w:tcBorders>
            <w:shd w:val="clear" w:color="auto" w:fill="FFFFFF"/>
            <w:vAlign w:val="center"/>
            <w:hideMark/>
          </w:tcPr>
          <w:p w14:paraId="1B4B7125" w14:textId="77777777" w:rsidR="00D64922" w:rsidRPr="000B1F58" w:rsidRDefault="00D64922" w:rsidP="00D64922">
            <w:pPr>
              <w:jc w:val="center"/>
            </w:pPr>
            <w:r w:rsidRPr="000B1F58">
              <w:rPr>
                <w:color w:val="000000"/>
              </w:rPr>
              <w:t>0.086</w:t>
            </w:r>
          </w:p>
        </w:tc>
        <w:tc>
          <w:tcPr>
            <w:tcW w:w="0" w:type="auto"/>
            <w:tcBorders>
              <w:top w:val="nil"/>
              <w:left w:val="nil"/>
              <w:bottom w:val="nil"/>
              <w:right w:val="single" w:sz="4" w:space="0" w:color="auto"/>
            </w:tcBorders>
            <w:shd w:val="clear" w:color="auto" w:fill="FFFFFF"/>
            <w:vAlign w:val="center"/>
          </w:tcPr>
          <w:p w14:paraId="38406146"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18E08330" w14:textId="77777777" w:rsidR="00D64922" w:rsidRPr="000B1F58" w:rsidRDefault="00D64922" w:rsidP="00D64922">
            <w:pPr>
              <w:jc w:val="center"/>
            </w:pPr>
            <w:r w:rsidRPr="000B1F58">
              <w:rPr>
                <w:color w:val="000000"/>
              </w:rPr>
              <w:t>2007</w:t>
            </w:r>
          </w:p>
        </w:tc>
        <w:tc>
          <w:tcPr>
            <w:tcW w:w="0" w:type="auto"/>
            <w:tcBorders>
              <w:top w:val="nil"/>
              <w:left w:val="nil"/>
              <w:bottom w:val="nil"/>
              <w:right w:val="nil"/>
            </w:tcBorders>
            <w:shd w:val="clear" w:color="auto" w:fill="FFFFFF"/>
            <w:vAlign w:val="center"/>
            <w:hideMark/>
          </w:tcPr>
          <w:p w14:paraId="78158A39" w14:textId="77777777" w:rsidR="00D64922" w:rsidRPr="000B1F58" w:rsidRDefault="00D64922" w:rsidP="00D64922">
            <w:pPr>
              <w:jc w:val="center"/>
            </w:pPr>
            <w:r w:rsidRPr="000B1F58">
              <w:rPr>
                <w:color w:val="000000"/>
              </w:rPr>
              <w:t>1.06</w:t>
            </w:r>
          </w:p>
        </w:tc>
        <w:tc>
          <w:tcPr>
            <w:tcW w:w="0" w:type="auto"/>
            <w:tcBorders>
              <w:top w:val="nil"/>
              <w:left w:val="nil"/>
              <w:bottom w:val="nil"/>
              <w:right w:val="nil"/>
            </w:tcBorders>
            <w:shd w:val="clear" w:color="auto" w:fill="FFFFFF"/>
            <w:vAlign w:val="center"/>
            <w:hideMark/>
          </w:tcPr>
          <w:p w14:paraId="6D6498FA" w14:textId="77777777" w:rsidR="00D64922" w:rsidRPr="000B1F58" w:rsidRDefault="00D64922" w:rsidP="00D64922">
            <w:pPr>
              <w:jc w:val="center"/>
            </w:pPr>
            <w:r w:rsidRPr="000B1F58">
              <w:rPr>
                <w:color w:val="000000"/>
              </w:rPr>
              <w:t>0.080</w:t>
            </w:r>
          </w:p>
        </w:tc>
      </w:tr>
      <w:tr w:rsidR="00D64922" w14:paraId="7DBE36C7"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7382DD9" w14:textId="77777777" w:rsidR="00D64922" w:rsidRPr="000B1F58" w:rsidRDefault="00D64922" w:rsidP="00D64922">
            <w:pPr>
              <w:jc w:val="center"/>
            </w:pPr>
            <w:r w:rsidRPr="000B1F58">
              <w:rPr>
                <w:color w:val="000000"/>
              </w:rPr>
              <w:t>1990</w:t>
            </w:r>
          </w:p>
        </w:tc>
        <w:tc>
          <w:tcPr>
            <w:tcW w:w="0" w:type="auto"/>
            <w:tcBorders>
              <w:top w:val="nil"/>
              <w:left w:val="nil"/>
              <w:bottom w:val="nil"/>
              <w:right w:val="nil"/>
            </w:tcBorders>
            <w:shd w:val="clear" w:color="auto" w:fill="FFFFFF"/>
            <w:vAlign w:val="center"/>
            <w:hideMark/>
          </w:tcPr>
          <w:p w14:paraId="114397FB" w14:textId="77777777" w:rsidR="00D64922" w:rsidRPr="000B1F58" w:rsidRDefault="00D64922" w:rsidP="00D64922">
            <w:pPr>
              <w:jc w:val="center"/>
            </w:pPr>
            <w:r w:rsidRPr="000B1F58">
              <w:rPr>
                <w:color w:val="000000"/>
              </w:rPr>
              <w:t>2.72</w:t>
            </w:r>
          </w:p>
        </w:tc>
        <w:tc>
          <w:tcPr>
            <w:tcW w:w="0" w:type="auto"/>
            <w:tcBorders>
              <w:top w:val="nil"/>
              <w:left w:val="nil"/>
              <w:bottom w:val="nil"/>
              <w:right w:val="nil"/>
            </w:tcBorders>
            <w:shd w:val="clear" w:color="auto" w:fill="FFFFFF"/>
            <w:vAlign w:val="center"/>
            <w:hideMark/>
          </w:tcPr>
          <w:p w14:paraId="692A29DC" w14:textId="77777777" w:rsidR="00D64922" w:rsidRPr="000B1F58" w:rsidRDefault="00D64922" w:rsidP="00D64922">
            <w:pPr>
              <w:jc w:val="center"/>
            </w:pPr>
            <w:r w:rsidRPr="000B1F58">
              <w:rPr>
                <w:color w:val="000000"/>
              </w:rPr>
              <w:t>0.080</w:t>
            </w:r>
          </w:p>
        </w:tc>
        <w:tc>
          <w:tcPr>
            <w:tcW w:w="0" w:type="auto"/>
            <w:tcBorders>
              <w:top w:val="nil"/>
              <w:left w:val="nil"/>
              <w:bottom w:val="nil"/>
              <w:right w:val="single" w:sz="4" w:space="0" w:color="auto"/>
            </w:tcBorders>
            <w:shd w:val="clear" w:color="auto" w:fill="FFFFFF"/>
            <w:vAlign w:val="center"/>
          </w:tcPr>
          <w:p w14:paraId="1194C72C"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13A9AC31" w14:textId="77777777" w:rsidR="00D64922" w:rsidRPr="000B1F58" w:rsidRDefault="00D64922" w:rsidP="00D64922">
            <w:pPr>
              <w:jc w:val="center"/>
            </w:pPr>
            <w:r w:rsidRPr="000B1F58">
              <w:rPr>
                <w:color w:val="000000"/>
              </w:rPr>
              <w:t>2008</w:t>
            </w:r>
          </w:p>
        </w:tc>
        <w:tc>
          <w:tcPr>
            <w:tcW w:w="0" w:type="auto"/>
            <w:tcBorders>
              <w:top w:val="nil"/>
              <w:left w:val="nil"/>
              <w:bottom w:val="nil"/>
              <w:right w:val="nil"/>
            </w:tcBorders>
            <w:shd w:val="clear" w:color="auto" w:fill="FFFFFF"/>
            <w:vAlign w:val="center"/>
            <w:hideMark/>
          </w:tcPr>
          <w:p w14:paraId="6F3F9908" w14:textId="77777777" w:rsidR="00D64922" w:rsidRPr="000B1F58" w:rsidRDefault="00D64922" w:rsidP="00D64922">
            <w:pPr>
              <w:jc w:val="center"/>
            </w:pPr>
            <w:r w:rsidRPr="000B1F58">
              <w:rPr>
                <w:color w:val="000000"/>
              </w:rPr>
              <w:t>1.23</w:t>
            </w:r>
          </w:p>
        </w:tc>
        <w:tc>
          <w:tcPr>
            <w:tcW w:w="0" w:type="auto"/>
            <w:tcBorders>
              <w:top w:val="nil"/>
              <w:left w:val="nil"/>
              <w:bottom w:val="nil"/>
              <w:right w:val="nil"/>
            </w:tcBorders>
            <w:shd w:val="clear" w:color="auto" w:fill="FFFFFF"/>
            <w:vAlign w:val="center"/>
            <w:hideMark/>
          </w:tcPr>
          <w:p w14:paraId="75DEC1D0" w14:textId="77777777" w:rsidR="00D64922" w:rsidRPr="000B1F58" w:rsidRDefault="00D64922" w:rsidP="00D64922">
            <w:pPr>
              <w:jc w:val="center"/>
            </w:pPr>
            <w:r w:rsidRPr="000B1F58">
              <w:rPr>
                <w:color w:val="000000"/>
              </w:rPr>
              <w:t>0.066</w:t>
            </w:r>
          </w:p>
        </w:tc>
      </w:tr>
      <w:tr w:rsidR="00D64922" w14:paraId="78DF9F61"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54877FE" w14:textId="77777777" w:rsidR="00D64922" w:rsidRPr="000B1F58" w:rsidRDefault="00D64922" w:rsidP="00D64922">
            <w:pPr>
              <w:jc w:val="center"/>
            </w:pPr>
            <w:r w:rsidRPr="000B1F58">
              <w:rPr>
                <w:color w:val="000000"/>
              </w:rPr>
              <w:t>1991</w:t>
            </w:r>
          </w:p>
        </w:tc>
        <w:tc>
          <w:tcPr>
            <w:tcW w:w="0" w:type="auto"/>
            <w:tcBorders>
              <w:top w:val="nil"/>
              <w:left w:val="nil"/>
              <w:bottom w:val="nil"/>
              <w:right w:val="nil"/>
            </w:tcBorders>
            <w:shd w:val="clear" w:color="auto" w:fill="FFFFFF"/>
            <w:vAlign w:val="center"/>
            <w:hideMark/>
          </w:tcPr>
          <w:p w14:paraId="482FFCF3" w14:textId="77777777" w:rsidR="00D64922" w:rsidRPr="000B1F58" w:rsidRDefault="00D64922" w:rsidP="00D64922">
            <w:pPr>
              <w:jc w:val="center"/>
            </w:pPr>
            <w:r w:rsidRPr="000B1F58">
              <w:rPr>
                <w:color w:val="000000"/>
              </w:rPr>
              <w:t>1.85</w:t>
            </w:r>
          </w:p>
        </w:tc>
        <w:tc>
          <w:tcPr>
            <w:tcW w:w="0" w:type="auto"/>
            <w:tcBorders>
              <w:top w:val="nil"/>
              <w:left w:val="nil"/>
              <w:bottom w:val="nil"/>
              <w:right w:val="nil"/>
            </w:tcBorders>
            <w:shd w:val="clear" w:color="auto" w:fill="FFFFFF"/>
            <w:vAlign w:val="center"/>
            <w:hideMark/>
          </w:tcPr>
          <w:p w14:paraId="7407E086" w14:textId="77777777" w:rsidR="00D64922" w:rsidRPr="000B1F58" w:rsidRDefault="00D64922" w:rsidP="00D64922">
            <w:pPr>
              <w:jc w:val="center"/>
            </w:pPr>
            <w:r w:rsidRPr="000B1F58">
              <w:rPr>
                <w:color w:val="000000"/>
              </w:rPr>
              <w:t>0.137</w:t>
            </w:r>
          </w:p>
        </w:tc>
        <w:tc>
          <w:tcPr>
            <w:tcW w:w="0" w:type="auto"/>
            <w:tcBorders>
              <w:top w:val="nil"/>
              <w:left w:val="nil"/>
              <w:bottom w:val="nil"/>
              <w:right w:val="single" w:sz="4" w:space="0" w:color="auto"/>
            </w:tcBorders>
            <w:shd w:val="clear" w:color="auto" w:fill="FFFFFF"/>
            <w:vAlign w:val="center"/>
          </w:tcPr>
          <w:p w14:paraId="6D3D643F"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673BB08E" w14:textId="77777777" w:rsidR="00D64922" w:rsidRPr="000B1F58" w:rsidRDefault="00D64922" w:rsidP="00D64922">
            <w:pPr>
              <w:jc w:val="center"/>
            </w:pPr>
            <w:r w:rsidRPr="000B1F58">
              <w:rPr>
                <w:color w:val="000000"/>
              </w:rPr>
              <w:t>2009</w:t>
            </w:r>
          </w:p>
        </w:tc>
        <w:tc>
          <w:tcPr>
            <w:tcW w:w="0" w:type="auto"/>
            <w:tcBorders>
              <w:top w:val="nil"/>
              <w:left w:val="nil"/>
              <w:bottom w:val="nil"/>
              <w:right w:val="nil"/>
            </w:tcBorders>
            <w:shd w:val="clear" w:color="auto" w:fill="FFFFFF"/>
            <w:vAlign w:val="center"/>
            <w:hideMark/>
          </w:tcPr>
          <w:p w14:paraId="77F13889" w14:textId="77777777" w:rsidR="00D64922" w:rsidRPr="000B1F58" w:rsidRDefault="00D64922" w:rsidP="00D64922">
            <w:pPr>
              <w:jc w:val="center"/>
            </w:pPr>
            <w:r w:rsidRPr="000B1F58">
              <w:rPr>
                <w:color w:val="000000"/>
              </w:rPr>
              <w:t>1.24</w:t>
            </w:r>
          </w:p>
        </w:tc>
        <w:tc>
          <w:tcPr>
            <w:tcW w:w="0" w:type="auto"/>
            <w:tcBorders>
              <w:top w:val="nil"/>
              <w:left w:val="nil"/>
              <w:bottom w:val="nil"/>
              <w:right w:val="nil"/>
            </w:tcBorders>
            <w:shd w:val="clear" w:color="auto" w:fill="FFFFFF"/>
            <w:vAlign w:val="center"/>
            <w:hideMark/>
          </w:tcPr>
          <w:p w14:paraId="7C12D0C2" w14:textId="77777777" w:rsidR="00D64922" w:rsidRPr="000B1F58" w:rsidRDefault="00D64922" w:rsidP="00D64922">
            <w:pPr>
              <w:jc w:val="center"/>
            </w:pPr>
            <w:r w:rsidRPr="000B1F58">
              <w:rPr>
                <w:color w:val="000000"/>
              </w:rPr>
              <w:t>0.070</w:t>
            </w:r>
          </w:p>
        </w:tc>
      </w:tr>
      <w:tr w:rsidR="00D64922" w14:paraId="5A9DD1D4"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35F244A6" w14:textId="77777777" w:rsidR="00D64922" w:rsidRPr="000B1F58" w:rsidRDefault="00D64922" w:rsidP="00D64922">
            <w:pPr>
              <w:jc w:val="center"/>
            </w:pPr>
            <w:r w:rsidRPr="000B1F58">
              <w:rPr>
                <w:color w:val="000000"/>
              </w:rPr>
              <w:t>1992</w:t>
            </w:r>
          </w:p>
        </w:tc>
        <w:tc>
          <w:tcPr>
            <w:tcW w:w="0" w:type="auto"/>
            <w:tcBorders>
              <w:top w:val="nil"/>
              <w:left w:val="nil"/>
              <w:bottom w:val="nil"/>
              <w:right w:val="nil"/>
            </w:tcBorders>
            <w:shd w:val="clear" w:color="auto" w:fill="FFFFFF"/>
            <w:vAlign w:val="center"/>
            <w:hideMark/>
          </w:tcPr>
          <w:p w14:paraId="2A406A40" w14:textId="77777777" w:rsidR="00D64922" w:rsidRPr="000B1F58" w:rsidRDefault="00D64922" w:rsidP="00D64922">
            <w:pPr>
              <w:jc w:val="center"/>
            </w:pPr>
            <w:r w:rsidRPr="000B1F58">
              <w:rPr>
                <w:color w:val="000000"/>
              </w:rPr>
              <w:t>2.81</w:t>
            </w:r>
          </w:p>
        </w:tc>
        <w:tc>
          <w:tcPr>
            <w:tcW w:w="0" w:type="auto"/>
            <w:tcBorders>
              <w:top w:val="nil"/>
              <w:left w:val="nil"/>
              <w:bottom w:val="nil"/>
              <w:right w:val="nil"/>
            </w:tcBorders>
            <w:shd w:val="clear" w:color="auto" w:fill="FFFFFF"/>
            <w:vAlign w:val="center"/>
            <w:hideMark/>
          </w:tcPr>
          <w:p w14:paraId="0438D9D8" w14:textId="77777777" w:rsidR="00D64922" w:rsidRPr="000B1F58" w:rsidRDefault="00D64922" w:rsidP="00D64922">
            <w:pPr>
              <w:jc w:val="center"/>
            </w:pPr>
            <w:r w:rsidRPr="000B1F58">
              <w:rPr>
                <w:color w:val="000000"/>
              </w:rPr>
              <w:t>0.084</w:t>
            </w:r>
          </w:p>
        </w:tc>
        <w:tc>
          <w:tcPr>
            <w:tcW w:w="0" w:type="auto"/>
            <w:tcBorders>
              <w:top w:val="nil"/>
              <w:left w:val="nil"/>
              <w:bottom w:val="nil"/>
              <w:right w:val="single" w:sz="4" w:space="0" w:color="auto"/>
            </w:tcBorders>
            <w:shd w:val="clear" w:color="auto" w:fill="FFFFFF"/>
            <w:vAlign w:val="center"/>
          </w:tcPr>
          <w:p w14:paraId="1409D69D"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587AFFC7" w14:textId="77777777" w:rsidR="00D64922" w:rsidRPr="000B1F58" w:rsidRDefault="00D64922" w:rsidP="00D64922">
            <w:pPr>
              <w:jc w:val="center"/>
            </w:pPr>
            <w:r w:rsidRPr="000B1F58">
              <w:rPr>
                <w:color w:val="000000"/>
              </w:rPr>
              <w:t>2010</w:t>
            </w:r>
          </w:p>
        </w:tc>
        <w:tc>
          <w:tcPr>
            <w:tcW w:w="0" w:type="auto"/>
            <w:tcBorders>
              <w:top w:val="nil"/>
              <w:left w:val="nil"/>
              <w:bottom w:val="nil"/>
              <w:right w:val="nil"/>
            </w:tcBorders>
            <w:shd w:val="clear" w:color="auto" w:fill="FFFFFF"/>
            <w:vAlign w:val="center"/>
            <w:hideMark/>
          </w:tcPr>
          <w:p w14:paraId="01B35EB9" w14:textId="77777777" w:rsidR="00D64922" w:rsidRPr="000B1F58" w:rsidRDefault="00D64922" w:rsidP="00D64922">
            <w:pPr>
              <w:jc w:val="center"/>
            </w:pPr>
            <w:r w:rsidRPr="000B1F58">
              <w:rPr>
                <w:color w:val="000000"/>
              </w:rPr>
              <w:t>1.05</w:t>
            </w:r>
          </w:p>
        </w:tc>
        <w:tc>
          <w:tcPr>
            <w:tcW w:w="0" w:type="auto"/>
            <w:tcBorders>
              <w:top w:val="nil"/>
              <w:left w:val="nil"/>
              <w:bottom w:val="nil"/>
              <w:right w:val="nil"/>
            </w:tcBorders>
            <w:shd w:val="clear" w:color="auto" w:fill="FFFFFF"/>
            <w:vAlign w:val="center"/>
            <w:hideMark/>
          </w:tcPr>
          <w:p w14:paraId="5945821F" w14:textId="77777777" w:rsidR="00D64922" w:rsidRPr="000B1F58" w:rsidRDefault="00D64922" w:rsidP="00D64922">
            <w:pPr>
              <w:jc w:val="center"/>
            </w:pPr>
            <w:r w:rsidRPr="000B1F58">
              <w:rPr>
                <w:color w:val="000000"/>
              </w:rPr>
              <w:t>0.072</w:t>
            </w:r>
          </w:p>
        </w:tc>
      </w:tr>
      <w:tr w:rsidR="00D64922" w14:paraId="7BCD3C43"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73879871" w14:textId="77777777" w:rsidR="00D64922" w:rsidRPr="000B1F58" w:rsidRDefault="00D64922" w:rsidP="00D64922">
            <w:pPr>
              <w:jc w:val="center"/>
            </w:pPr>
            <w:r w:rsidRPr="000B1F58">
              <w:rPr>
                <w:color w:val="000000"/>
              </w:rPr>
              <w:t>1993</w:t>
            </w:r>
          </w:p>
        </w:tc>
        <w:tc>
          <w:tcPr>
            <w:tcW w:w="0" w:type="auto"/>
            <w:tcBorders>
              <w:top w:val="nil"/>
              <w:left w:val="nil"/>
              <w:bottom w:val="nil"/>
              <w:right w:val="nil"/>
            </w:tcBorders>
            <w:shd w:val="clear" w:color="auto" w:fill="FFFFFF"/>
            <w:vAlign w:val="center"/>
            <w:hideMark/>
          </w:tcPr>
          <w:p w14:paraId="33F00C81" w14:textId="77777777" w:rsidR="00D64922" w:rsidRPr="000B1F58" w:rsidRDefault="00D64922" w:rsidP="00D64922">
            <w:pPr>
              <w:jc w:val="center"/>
            </w:pPr>
            <w:r w:rsidRPr="000B1F58">
              <w:rPr>
                <w:color w:val="000000"/>
              </w:rPr>
              <w:t>2.28</w:t>
            </w:r>
          </w:p>
        </w:tc>
        <w:tc>
          <w:tcPr>
            <w:tcW w:w="0" w:type="auto"/>
            <w:tcBorders>
              <w:top w:val="nil"/>
              <w:left w:val="nil"/>
              <w:bottom w:val="nil"/>
              <w:right w:val="nil"/>
            </w:tcBorders>
            <w:shd w:val="clear" w:color="auto" w:fill="FFFFFF"/>
            <w:vAlign w:val="center"/>
            <w:hideMark/>
          </w:tcPr>
          <w:p w14:paraId="1B1C889B" w14:textId="77777777" w:rsidR="00D64922" w:rsidRPr="000B1F58" w:rsidRDefault="00D64922" w:rsidP="00D64922">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30B170AF"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223CC344" w14:textId="77777777" w:rsidR="00D64922" w:rsidRPr="000B1F58" w:rsidRDefault="00D64922" w:rsidP="00D64922">
            <w:pPr>
              <w:jc w:val="center"/>
            </w:pPr>
            <w:r w:rsidRPr="000B1F58">
              <w:rPr>
                <w:color w:val="000000"/>
              </w:rPr>
              <w:t>2011</w:t>
            </w:r>
          </w:p>
        </w:tc>
        <w:tc>
          <w:tcPr>
            <w:tcW w:w="0" w:type="auto"/>
            <w:tcBorders>
              <w:top w:val="nil"/>
              <w:left w:val="nil"/>
              <w:bottom w:val="nil"/>
              <w:right w:val="nil"/>
            </w:tcBorders>
            <w:shd w:val="clear" w:color="auto" w:fill="FFFFFF"/>
            <w:vAlign w:val="center"/>
            <w:hideMark/>
          </w:tcPr>
          <w:p w14:paraId="101BCB71" w14:textId="77777777" w:rsidR="00D64922" w:rsidRPr="000B1F58" w:rsidRDefault="00D64922" w:rsidP="00D64922">
            <w:pPr>
              <w:jc w:val="center"/>
            </w:pPr>
            <w:r w:rsidRPr="000B1F58">
              <w:rPr>
                <w:color w:val="000000"/>
              </w:rPr>
              <w:t>1.35</w:t>
            </w:r>
          </w:p>
        </w:tc>
        <w:tc>
          <w:tcPr>
            <w:tcW w:w="0" w:type="auto"/>
            <w:tcBorders>
              <w:top w:val="nil"/>
              <w:left w:val="nil"/>
              <w:bottom w:val="nil"/>
              <w:right w:val="nil"/>
            </w:tcBorders>
            <w:shd w:val="clear" w:color="auto" w:fill="FFFFFF"/>
            <w:vAlign w:val="center"/>
            <w:hideMark/>
          </w:tcPr>
          <w:p w14:paraId="15586952" w14:textId="77777777" w:rsidR="00D64922" w:rsidRPr="000B1F58" w:rsidRDefault="00D64922" w:rsidP="00D64922">
            <w:pPr>
              <w:jc w:val="center"/>
            </w:pPr>
            <w:r w:rsidRPr="000B1F58">
              <w:rPr>
                <w:color w:val="000000"/>
              </w:rPr>
              <w:t>0.070</w:t>
            </w:r>
          </w:p>
        </w:tc>
      </w:tr>
      <w:tr w:rsidR="00D64922" w14:paraId="6227C0F8"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B8DCF81" w14:textId="77777777" w:rsidR="00D64922" w:rsidRPr="000B1F58" w:rsidRDefault="00D64922" w:rsidP="00D64922">
            <w:pPr>
              <w:jc w:val="center"/>
            </w:pPr>
            <w:r w:rsidRPr="000B1F58">
              <w:rPr>
                <w:color w:val="000000"/>
              </w:rPr>
              <w:t>1994</w:t>
            </w:r>
          </w:p>
        </w:tc>
        <w:tc>
          <w:tcPr>
            <w:tcW w:w="0" w:type="auto"/>
            <w:tcBorders>
              <w:top w:val="nil"/>
              <w:left w:val="nil"/>
              <w:bottom w:val="nil"/>
              <w:right w:val="nil"/>
            </w:tcBorders>
            <w:shd w:val="clear" w:color="auto" w:fill="FFFFFF"/>
            <w:vAlign w:val="center"/>
            <w:hideMark/>
          </w:tcPr>
          <w:p w14:paraId="5A5E3066" w14:textId="77777777" w:rsidR="00D64922" w:rsidRPr="000B1F58" w:rsidRDefault="00D64922" w:rsidP="00D64922">
            <w:pPr>
              <w:jc w:val="center"/>
            </w:pPr>
            <w:r w:rsidRPr="000B1F58">
              <w:rPr>
                <w:color w:val="000000"/>
              </w:rPr>
              <w:t>2.04</w:t>
            </w:r>
          </w:p>
        </w:tc>
        <w:tc>
          <w:tcPr>
            <w:tcW w:w="0" w:type="auto"/>
            <w:tcBorders>
              <w:top w:val="nil"/>
              <w:left w:val="nil"/>
              <w:bottom w:val="nil"/>
              <w:right w:val="nil"/>
            </w:tcBorders>
            <w:shd w:val="clear" w:color="auto" w:fill="FFFFFF"/>
            <w:vAlign w:val="center"/>
            <w:hideMark/>
          </w:tcPr>
          <w:p w14:paraId="6A739D28" w14:textId="77777777" w:rsidR="00D64922" w:rsidRPr="000B1F58" w:rsidRDefault="00D64922" w:rsidP="00D64922">
            <w:pPr>
              <w:jc w:val="center"/>
            </w:pPr>
            <w:r w:rsidRPr="000B1F58">
              <w:rPr>
                <w:color w:val="000000"/>
              </w:rPr>
              <w:t>0.082</w:t>
            </w:r>
          </w:p>
        </w:tc>
        <w:tc>
          <w:tcPr>
            <w:tcW w:w="0" w:type="auto"/>
            <w:tcBorders>
              <w:top w:val="nil"/>
              <w:left w:val="nil"/>
              <w:bottom w:val="nil"/>
              <w:right w:val="single" w:sz="4" w:space="0" w:color="auto"/>
            </w:tcBorders>
            <w:shd w:val="clear" w:color="auto" w:fill="FFFFFF"/>
            <w:vAlign w:val="center"/>
          </w:tcPr>
          <w:p w14:paraId="7060FB25"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538F9EB2" w14:textId="77777777" w:rsidR="00D64922" w:rsidRPr="000B1F58" w:rsidRDefault="00D64922" w:rsidP="00D64922">
            <w:pPr>
              <w:jc w:val="center"/>
            </w:pPr>
            <w:r w:rsidRPr="000B1F58">
              <w:rPr>
                <w:color w:val="000000"/>
              </w:rPr>
              <w:t>2012</w:t>
            </w:r>
          </w:p>
        </w:tc>
        <w:tc>
          <w:tcPr>
            <w:tcW w:w="0" w:type="auto"/>
            <w:tcBorders>
              <w:top w:val="nil"/>
              <w:left w:val="nil"/>
              <w:bottom w:val="nil"/>
              <w:right w:val="nil"/>
            </w:tcBorders>
            <w:shd w:val="clear" w:color="auto" w:fill="FFFFFF"/>
            <w:vAlign w:val="center"/>
            <w:hideMark/>
          </w:tcPr>
          <w:p w14:paraId="47C7EE00" w14:textId="77777777" w:rsidR="00D64922" w:rsidRPr="000B1F58" w:rsidRDefault="00D64922" w:rsidP="00D64922">
            <w:pPr>
              <w:jc w:val="center"/>
            </w:pPr>
            <w:r w:rsidRPr="000B1F58">
              <w:rPr>
                <w:color w:val="000000"/>
              </w:rPr>
              <w:t>2.55</w:t>
            </w:r>
          </w:p>
        </w:tc>
        <w:tc>
          <w:tcPr>
            <w:tcW w:w="0" w:type="auto"/>
            <w:tcBorders>
              <w:top w:val="nil"/>
              <w:left w:val="nil"/>
              <w:bottom w:val="nil"/>
              <w:right w:val="nil"/>
            </w:tcBorders>
            <w:shd w:val="clear" w:color="auto" w:fill="FFFFFF"/>
            <w:vAlign w:val="center"/>
            <w:hideMark/>
          </w:tcPr>
          <w:p w14:paraId="5C025FF2" w14:textId="77777777" w:rsidR="00D64922" w:rsidRPr="000B1F58" w:rsidRDefault="00D64922" w:rsidP="00D64922">
            <w:pPr>
              <w:jc w:val="center"/>
            </w:pPr>
            <w:r w:rsidRPr="000B1F58">
              <w:rPr>
                <w:color w:val="000000"/>
              </w:rPr>
              <w:t>0.090</w:t>
            </w:r>
          </w:p>
        </w:tc>
      </w:tr>
      <w:tr w:rsidR="00D64922" w14:paraId="46BCB2DF"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2A22E62D" w14:textId="77777777" w:rsidR="00D64922" w:rsidRPr="000B1F58" w:rsidRDefault="00D64922" w:rsidP="00D64922">
            <w:pPr>
              <w:jc w:val="center"/>
            </w:pPr>
            <w:r w:rsidRPr="000B1F58">
              <w:rPr>
                <w:color w:val="000000"/>
              </w:rPr>
              <w:t>1995</w:t>
            </w:r>
          </w:p>
        </w:tc>
        <w:tc>
          <w:tcPr>
            <w:tcW w:w="0" w:type="auto"/>
            <w:tcBorders>
              <w:top w:val="nil"/>
              <w:left w:val="nil"/>
              <w:bottom w:val="nil"/>
              <w:right w:val="nil"/>
            </w:tcBorders>
            <w:shd w:val="clear" w:color="auto" w:fill="FFFFFF"/>
            <w:vAlign w:val="center"/>
            <w:hideMark/>
          </w:tcPr>
          <w:p w14:paraId="17E51E66" w14:textId="77777777" w:rsidR="00D64922" w:rsidRPr="000B1F58" w:rsidRDefault="00D64922" w:rsidP="00D64922">
            <w:pPr>
              <w:jc w:val="center"/>
            </w:pPr>
            <w:r w:rsidRPr="000B1F58">
              <w:rPr>
                <w:color w:val="000000"/>
              </w:rPr>
              <w:t>2.26</w:t>
            </w:r>
          </w:p>
        </w:tc>
        <w:tc>
          <w:tcPr>
            <w:tcW w:w="0" w:type="auto"/>
            <w:tcBorders>
              <w:top w:val="nil"/>
              <w:left w:val="nil"/>
              <w:bottom w:val="nil"/>
              <w:right w:val="nil"/>
            </w:tcBorders>
            <w:shd w:val="clear" w:color="auto" w:fill="FFFFFF"/>
            <w:vAlign w:val="center"/>
            <w:hideMark/>
          </w:tcPr>
          <w:p w14:paraId="4BCBDE8F" w14:textId="77777777" w:rsidR="00D64922" w:rsidRPr="000B1F58" w:rsidRDefault="00D64922" w:rsidP="00D64922">
            <w:pPr>
              <w:jc w:val="center"/>
            </w:pPr>
            <w:r w:rsidRPr="000B1F58">
              <w:rPr>
                <w:color w:val="000000"/>
              </w:rPr>
              <w:t>0.109</w:t>
            </w:r>
          </w:p>
        </w:tc>
        <w:tc>
          <w:tcPr>
            <w:tcW w:w="0" w:type="auto"/>
            <w:tcBorders>
              <w:top w:val="nil"/>
              <w:left w:val="nil"/>
              <w:bottom w:val="nil"/>
              <w:right w:val="single" w:sz="4" w:space="0" w:color="auto"/>
            </w:tcBorders>
            <w:shd w:val="clear" w:color="auto" w:fill="FFFFFF"/>
            <w:vAlign w:val="center"/>
          </w:tcPr>
          <w:p w14:paraId="6725F3EE"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360BE573" w14:textId="77777777" w:rsidR="00D64922" w:rsidRPr="000B1F58" w:rsidRDefault="00D64922" w:rsidP="00D64922">
            <w:pPr>
              <w:jc w:val="center"/>
            </w:pPr>
            <w:r w:rsidRPr="000B1F58">
              <w:rPr>
                <w:color w:val="000000"/>
              </w:rPr>
              <w:t>2013</w:t>
            </w:r>
          </w:p>
        </w:tc>
        <w:tc>
          <w:tcPr>
            <w:tcW w:w="0" w:type="auto"/>
            <w:tcBorders>
              <w:top w:val="nil"/>
              <w:left w:val="nil"/>
              <w:bottom w:val="nil"/>
              <w:right w:val="nil"/>
            </w:tcBorders>
            <w:shd w:val="clear" w:color="auto" w:fill="FFFFFF"/>
            <w:vAlign w:val="center"/>
            <w:hideMark/>
          </w:tcPr>
          <w:p w14:paraId="016E4D84" w14:textId="77777777" w:rsidR="00D64922" w:rsidRPr="000B1F58" w:rsidRDefault="00D64922" w:rsidP="00D64922">
            <w:pPr>
              <w:jc w:val="center"/>
            </w:pPr>
            <w:r w:rsidRPr="000B1F58">
              <w:rPr>
                <w:color w:val="000000"/>
              </w:rPr>
              <w:t>1.92</w:t>
            </w:r>
          </w:p>
        </w:tc>
        <w:tc>
          <w:tcPr>
            <w:tcW w:w="0" w:type="auto"/>
            <w:tcBorders>
              <w:top w:val="nil"/>
              <w:left w:val="nil"/>
              <w:bottom w:val="nil"/>
              <w:right w:val="nil"/>
            </w:tcBorders>
            <w:shd w:val="clear" w:color="auto" w:fill="FFFFFF"/>
            <w:vAlign w:val="center"/>
            <w:hideMark/>
          </w:tcPr>
          <w:p w14:paraId="7FA0612B" w14:textId="77777777" w:rsidR="00D64922" w:rsidRPr="000B1F58" w:rsidRDefault="00D64922" w:rsidP="00D64922">
            <w:pPr>
              <w:jc w:val="center"/>
            </w:pPr>
            <w:r w:rsidRPr="000B1F58">
              <w:rPr>
                <w:color w:val="000000"/>
              </w:rPr>
              <w:t>0.098</w:t>
            </w:r>
          </w:p>
        </w:tc>
      </w:tr>
      <w:tr w:rsidR="00D64922" w14:paraId="662A69C4"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5026EAF4" w14:textId="77777777" w:rsidR="00D64922" w:rsidRPr="000B1F58" w:rsidRDefault="00D64922" w:rsidP="00D64922">
            <w:pPr>
              <w:jc w:val="center"/>
            </w:pPr>
            <w:r w:rsidRPr="000B1F58">
              <w:rPr>
                <w:color w:val="000000"/>
              </w:rPr>
              <w:t>1996</w:t>
            </w:r>
          </w:p>
        </w:tc>
        <w:tc>
          <w:tcPr>
            <w:tcW w:w="0" w:type="auto"/>
            <w:tcBorders>
              <w:top w:val="nil"/>
              <w:left w:val="nil"/>
              <w:bottom w:val="nil"/>
              <w:right w:val="nil"/>
            </w:tcBorders>
            <w:shd w:val="clear" w:color="auto" w:fill="FFFFFF"/>
            <w:vAlign w:val="center"/>
            <w:hideMark/>
          </w:tcPr>
          <w:p w14:paraId="00107999" w14:textId="77777777" w:rsidR="00D64922" w:rsidRPr="000B1F58" w:rsidRDefault="00D64922" w:rsidP="00D64922">
            <w:pPr>
              <w:jc w:val="center"/>
            </w:pPr>
            <w:r w:rsidRPr="000B1F58">
              <w:rPr>
                <w:color w:val="000000"/>
              </w:rPr>
              <w:t>2.29</w:t>
            </w:r>
          </w:p>
        </w:tc>
        <w:tc>
          <w:tcPr>
            <w:tcW w:w="0" w:type="auto"/>
            <w:tcBorders>
              <w:top w:val="nil"/>
              <w:left w:val="nil"/>
              <w:bottom w:val="nil"/>
              <w:right w:val="nil"/>
            </w:tcBorders>
            <w:shd w:val="clear" w:color="auto" w:fill="FFFFFF"/>
            <w:vAlign w:val="center"/>
            <w:hideMark/>
          </w:tcPr>
          <w:p w14:paraId="131585BA" w14:textId="77777777" w:rsidR="00D64922" w:rsidRPr="000B1F58" w:rsidRDefault="00D64922" w:rsidP="00D64922">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3BB7EB51"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19CB5325" w14:textId="77777777" w:rsidR="00D64922" w:rsidRPr="000B1F58" w:rsidRDefault="00D64922" w:rsidP="00D64922">
            <w:pPr>
              <w:jc w:val="center"/>
            </w:pPr>
            <w:r w:rsidRPr="000B1F58">
              <w:rPr>
                <w:color w:val="000000"/>
              </w:rPr>
              <w:t>2014</w:t>
            </w:r>
          </w:p>
        </w:tc>
        <w:tc>
          <w:tcPr>
            <w:tcW w:w="0" w:type="auto"/>
            <w:tcBorders>
              <w:top w:val="nil"/>
              <w:left w:val="nil"/>
              <w:bottom w:val="nil"/>
              <w:right w:val="nil"/>
            </w:tcBorders>
            <w:shd w:val="clear" w:color="auto" w:fill="FFFFFF"/>
            <w:vAlign w:val="center"/>
            <w:hideMark/>
          </w:tcPr>
          <w:p w14:paraId="2841761A" w14:textId="77777777" w:rsidR="00D64922" w:rsidRPr="000B1F58" w:rsidRDefault="00D64922" w:rsidP="00D64922">
            <w:pPr>
              <w:jc w:val="center"/>
            </w:pPr>
            <w:r w:rsidRPr="000B1F58">
              <w:rPr>
                <w:color w:val="000000"/>
              </w:rPr>
              <w:t>1.32</w:t>
            </w:r>
          </w:p>
        </w:tc>
        <w:tc>
          <w:tcPr>
            <w:tcW w:w="0" w:type="auto"/>
            <w:tcBorders>
              <w:top w:val="nil"/>
              <w:left w:val="nil"/>
              <w:bottom w:val="nil"/>
              <w:right w:val="nil"/>
            </w:tcBorders>
            <w:shd w:val="clear" w:color="auto" w:fill="FFFFFF"/>
            <w:vAlign w:val="center"/>
            <w:hideMark/>
          </w:tcPr>
          <w:p w14:paraId="725C9E1B" w14:textId="77777777" w:rsidR="00D64922" w:rsidRPr="000B1F58" w:rsidRDefault="00D64922" w:rsidP="00D64922">
            <w:pPr>
              <w:jc w:val="center"/>
            </w:pPr>
            <w:r w:rsidRPr="000B1F58">
              <w:rPr>
                <w:color w:val="000000"/>
              </w:rPr>
              <w:t>0.097</w:t>
            </w:r>
          </w:p>
        </w:tc>
      </w:tr>
      <w:tr w:rsidR="00D64922" w14:paraId="521EEF79"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4287D11" w14:textId="77777777" w:rsidR="00D64922" w:rsidRPr="000B1F58" w:rsidRDefault="00D64922" w:rsidP="00D64922">
            <w:pPr>
              <w:jc w:val="center"/>
            </w:pPr>
            <w:r w:rsidRPr="000B1F58">
              <w:rPr>
                <w:color w:val="000000"/>
              </w:rPr>
              <w:t>1997</w:t>
            </w:r>
          </w:p>
        </w:tc>
        <w:tc>
          <w:tcPr>
            <w:tcW w:w="0" w:type="auto"/>
            <w:tcBorders>
              <w:top w:val="nil"/>
              <w:left w:val="nil"/>
              <w:bottom w:val="nil"/>
              <w:right w:val="nil"/>
            </w:tcBorders>
            <w:shd w:val="clear" w:color="auto" w:fill="FFFFFF"/>
            <w:vAlign w:val="center"/>
            <w:hideMark/>
          </w:tcPr>
          <w:p w14:paraId="2052A821" w14:textId="77777777" w:rsidR="00D64922" w:rsidRPr="000B1F58" w:rsidRDefault="00D64922" w:rsidP="00D64922">
            <w:pPr>
              <w:jc w:val="center"/>
            </w:pPr>
            <w:r w:rsidRPr="000B1F58">
              <w:rPr>
                <w:color w:val="000000"/>
              </w:rPr>
              <w:t>2.47</w:t>
            </w:r>
          </w:p>
        </w:tc>
        <w:tc>
          <w:tcPr>
            <w:tcW w:w="0" w:type="auto"/>
            <w:tcBorders>
              <w:top w:val="nil"/>
              <w:left w:val="nil"/>
              <w:bottom w:val="nil"/>
              <w:right w:val="nil"/>
            </w:tcBorders>
            <w:shd w:val="clear" w:color="auto" w:fill="FFFFFF"/>
            <w:vAlign w:val="center"/>
            <w:hideMark/>
          </w:tcPr>
          <w:p w14:paraId="1E08C13F" w14:textId="77777777" w:rsidR="00D64922" w:rsidRPr="000B1F58" w:rsidRDefault="00D64922" w:rsidP="00D64922">
            <w:pPr>
              <w:jc w:val="center"/>
            </w:pPr>
            <w:r w:rsidRPr="000B1F58">
              <w:rPr>
                <w:color w:val="000000"/>
              </w:rPr>
              <w:t>0.079</w:t>
            </w:r>
          </w:p>
        </w:tc>
        <w:tc>
          <w:tcPr>
            <w:tcW w:w="0" w:type="auto"/>
            <w:tcBorders>
              <w:top w:val="nil"/>
              <w:left w:val="nil"/>
              <w:bottom w:val="nil"/>
              <w:right w:val="single" w:sz="4" w:space="0" w:color="auto"/>
            </w:tcBorders>
            <w:shd w:val="clear" w:color="auto" w:fill="FFFFFF"/>
            <w:vAlign w:val="center"/>
          </w:tcPr>
          <w:p w14:paraId="50EA5DC2"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4A1BCD71" w14:textId="77777777" w:rsidR="00D64922" w:rsidRPr="000B1F58" w:rsidRDefault="00D64922" w:rsidP="00D64922">
            <w:pPr>
              <w:jc w:val="center"/>
            </w:pPr>
            <w:r w:rsidRPr="000B1F58">
              <w:rPr>
                <w:color w:val="000000"/>
              </w:rPr>
              <w:t>2015</w:t>
            </w:r>
          </w:p>
        </w:tc>
        <w:tc>
          <w:tcPr>
            <w:tcW w:w="0" w:type="auto"/>
            <w:tcBorders>
              <w:top w:val="nil"/>
              <w:left w:val="nil"/>
              <w:bottom w:val="nil"/>
              <w:right w:val="nil"/>
            </w:tcBorders>
            <w:shd w:val="clear" w:color="auto" w:fill="FFFFFF"/>
            <w:vAlign w:val="center"/>
            <w:hideMark/>
          </w:tcPr>
          <w:p w14:paraId="27A54C75" w14:textId="77777777" w:rsidR="00D64922" w:rsidRPr="000B1F58" w:rsidRDefault="00D64922" w:rsidP="00D64922">
            <w:pPr>
              <w:jc w:val="center"/>
            </w:pPr>
            <w:r w:rsidRPr="000B1F58">
              <w:rPr>
                <w:color w:val="000000"/>
              </w:rPr>
              <w:t>1.19</w:t>
            </w:r>
          </w:p>
        </w:tc>
        <w:tc>
          <w:tcPr>
            <w:tcW w:w="0" w:type="auto"/>
            <w:tcBorders>
              <w:top w:val="nil"/>
              <w:left w:val="nil"/>
              <w:bottom w:val="nil"/>
              <w:right w:val="nil"/>
            </w:tcBorders>
            <w:shd w:val="clear" w:color="auto" w:fill="FFFFFF"/>
            <w:vAlign w:val="center"/>
            <w:hideMark/>
          </w:tcPr>
          <w:p w14:paraId="0B72E745" w14:textId="77777777" w:rsidR="00D64922" w:rsidRPr="000B1F58" w:rsidRDefault="00D64922" w:rsidP="00D64922">
            <w:pPr>
              <w:jc w:val="center"/>
            </w:pPr>
            <w:r w:rsidRPr="000B1F58">
              <w:rPr>
                <w:color w:val="000000"/>
              </w:rPr>
              <w:t>0.096</w:t>
            </w:r>
          </w:p>
        </w:tc>
      </w:tr>
      <w:tr w:rsidR="00D64922" w14:paraId="363763A0"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7D5D1A6" w14:textId="77777777" w:rsidR="00D64922" w:rsidRPr="000B1F58" w:rsidRDefault="00D64922" w:rsidP="00D64922">
            <w:pPr>
              <w:jc w:val="center"/>
            </w:pPr>
            <w:r w:rsidRPr="000B1F58">
              <w:rPr>
                <w:color w:val="000000"/>
              </w:rPr>
              <w:t>1998</w:t>
            </w:r>
          </w:p>
        </w:tc>
        <w:tc>
          <w:tcPr>
            <w:tcW w:w="0" w:type="auto"/>
            <w:tcBorders>
              <w:top w:val="nil"/>
              <w:left w:val="nil"/>
              <w:bottom w:val="nil"/>
              <w:right w:val="nil"/>
            </w:tcBorders>
            <w:shd w:val="clear" w:color="auto" w:fill="FFFFFF"/>
            <w:vAlign w:val="center"/>
            <w:hideMark/>
          </w:tcPr>
          <w:p w14:paraId="30D874DE" w14:textId="77777777" w:rsidR="00D64922" w:rsidRPr="000B1F58" w:rsidRDefault="00D64922" w:rsidP="00D64922">
            <w:pPr>
              <w:jc w:val="center"/>
            </w:pPr>
            <w:r w:rsidRPr="000B1F58">
              <w:rPr>
                <w:color w:val="000000"/>
              </w:rPr>
              <w:t>2.22</w:t>
            </w:r>
          </w:p>
        </w:tc>
        <w:tc>
          <w:tcPr>
            <w:tcW w:w="0" w:type="auto"/>
            <w:tcBorders>
              <w:top w:val="nil"/>
              <w:left w:val="nil"/>
              <w:bottom w:val="nil"/>
              <w:right w:val="nil"/>
            </w:tcBorders>
            <w:shd w:val="clear" w:color="auto" w:fill="FFFFFF"/>
            <w:vAlign w:val="center"/>
            <w:hideMark/>
          </w:tcPr>
          <w:p w14:paraId="7B083EE3" w14:textId="77777777" w:rsidR="00D64922" w:rsidRPr="000B1F58" w:rsidRDefault="00D64922" w:rsidP="00D64922">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06618D4B"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67762F6A" w14:textId="77777777" w:rsidR="00D64922" w:rsidRPr="000B1F58" w:rsidRDefault="00D64922" w:rsidP="00D64922">
            <w:pPr>
              <w:jc w:val="center"/>
            </w:pPr>
            <w:r w:rsidRPr="000B1F58">
              <w:rPr>
                <w:color w:val="000000"/>
              </w:rPr>
              <w:t>2016</w:t>
            </w:r>
          </w:p>
        </w:tc>
        <w:tc>
          <w:tcPr>
            <w:tcW w:w="0" w:type="auto"/>
            <w:tcBorders>
              <w:top w:val="nil"/>
              <w:left w:val="nil"/>
              <w:bottom w:val="nil"/>
              <w:right w:val="nil"/>
            </w:tcBorders>
            <w:shd w:val="clear" w:color="auto" w:fill="FFFFFF"/>
            <w:vAlign w:val="center"/>
            <w:hideMark/>
          </w:tcPr>
          <w:p w14:paraId="3C05E60D" w14:textId="77777777" w:rsidR="00D64922" w:rsidRPr="000B1F58" w:rsidRDefault="00D64922" w:rsidP="00D64922">
            <w:pPr>
              <w:jc w:val="center"/>
            </w:pPr>
            <w:r w:rsidRPr="000B1F58">
              <w:rPr>
                <w:color w:val="000000"/>
              </w:rPr>
              <w:t>0.82</w:t>
            </w:r>
          </w:p>
        </w:tc>
        <w:tc>
          <w:tcPr>
            <w:tcW w:w="0" w:type="auto"/>
            <w:tcBorders>
              <w:top w:val="nil"/>
              <w:left w:val="nil"/>
              <w:bottom w:val="nil"/>
              <w:right w:val="nil"/>
            </w:tcBorders>
            <w:shd w:val="clear" w:color="auto" w:fill="FFFFFF"/>
            <w:vAlign w:val="center"/>
            <w:hideMark/>
          </w:tcPr>
          <w:p w14:paraId="495753D1" w14:textId="77777777" w:rsidR="00D64922" w:rsidRPr="000B1F58" w:rsidRDefault="00D64922" w:rsidP="00D64922">
            <w:pPr>
              <w:jc w:val="center"/>
            </w:pPr>
            <w:r w:rsidRPr="000B1F58">
              <w:rPr>
                <w:color w:val="000000"/>
              </w:rPr>
              <w:t>0.112</w:t>
            </w:r>
          </w:p>
        </w:tc>
      </w:tr>
      <w:tr w:rsidR="00D64922" w14:paraId="20752A34"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5F5BDC8" w14:textId="77777777" w:rsidR="00D64922" w:rsidRPr="000B1F58" w:rsidRDefault="00D64922" w:rsidP="00D64922">
            <w:pPr>
              <w:jc w:val="center"/>
            </w:pPr>
            <w:r w:rsidRPr="000B1F58">
              <w:rPr>
                <w:color w:val="000000"/>
              </w:rPr>
              <w:t>1999</w:t>
            </w:r>
          </w:p>
        </w:tc>
        <w:tc>
          <w:tcPr>
            <w:tcW w:w="0" w:type="auto"/>
            <w:tcBorders>
              <w:top w:val="nil"/>
              <w:left w:val="nil"/>
              <w:bottom w:val="nil"/>
              <w:right w:val="nil"/>
            </w:tcBorders>
            <w:shd w:val="clear" w:color="auto" w:fill="FFFFFF"/>
            <w:vAlign w:val="center"/>
            <w:hideMark/>
          </w:tcPr>
          <w:p w14:paraId="3F7E4E2A" w14:textId="77777777" w:rsidR="00D64922" w:rsidRPr="000B1F58" w:rsidRDefault="00D64922" w:rsidP="00D64922">
            <w:pPr>
              <w:jc w:val="center"/>
            </w:pPr>
            <w:r w:rsidRPr="000B1F58">
              <w:rPr>
                <w:color w:val="000000"/>
              </w:rPr>
              <w:t>1.23</w:t>
            </w:r>
          </w:p>
        </w:tc>
        <w:tc>
          <w:tcPr>
            <w:tcW w:w="0" w:type="auto"/>
            <w:tcBorders>
              <w:top w:val="nil"/>
              <w:left w:val="nil"/>
              <w:bottom w:val="nil"/>
              <w:right w:val="nil"/>
            </w:tcBorders>
            <w:shd w:val="clear" w:color="auto" w:fill="FFFFFF"/>
            <w:vAlign w:val="center"/>
            <w:hideMark/>
          </w:tcPr>
          <w:p w14:paraId="6B89770C" w14:textId="77777777" w:rsidR="00D64922" w:rsidRPr="000B1F58" w:rsidRDefault="00D64922" w:rsidP="00D64922">
            <w:pPr>
              <w:jc w:val="center"/>
            </w:pPr>
            <w:r w:rsidRPr="000B1F58">
              <w:rPr>
                <w:color w:val="000000"/>
              </w:rPr>
              <w:t>0.071</w:t>
            </w:r>
          </w:p>
        </w:tc>
        <w:tc>
          <w:tcPr>
            <w:tcW w:w="0" w:type="auto"/>
            <w:tcBorders>
              <w:top w:val="nil"/>
              <w:left w:val="nil"/>
              <w:bottom w:val="nil"/>
              <w:right w:val="single" w:sz="4" w:space="0" w:color="auto"/>
            </w:tcBorders>
            <w:shd w:val="clear" w:color="auto" w:fill="FFFFFF"/>
            <w:vAlign w:val="center"/>
          </w:tcPr>
          <w:p w14:paraId="13A906BE"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56745268" w14:textId="77777777" w:rsidR="00D64922" w:rsidRPr="000B1F58" w:rsidRDefault="00D64922" w:rsidP="00D64922">
            <w:pPr>
              <w:jc w:val="center"/>
            </w:pPr>
            <w:r w:rsidRPr="000B1F58">
              <w:rPr>
                <w:color w:val="000000"/>
              </w:rPr>
              <w:t>2017</w:t>
            </w:r>
          </w:p>
        </w:tc>
        <w:tc>
          <w:tcPr>
            <w:tcW w:w="0" w:type="auto"/>
            <w:tcBorders>
              <w:top w:val="nil"/>
              <w:left w:val="nil"/>
              <w:bottom w:val="nil"/>
              <w:right w:val="nil"/>
            </w:tcBorders>
            <w:shd w:val="clear" w:color="auto" w:fill="FFFFFF"/>
            <w:vAlign w:val="center"/>
            <w:hideMark/>
          </w:tcPr>
          <w:p w14:paraId="478A4024" w14:textId="77777777" w:rsidR="00D64922" w:rsidRPr="000B1F58" w:rsidRDefault="00D64922" w:rsidP="00D64922">
            <w:pPr>
              <w:jc w:val="center"/>
            </w:pPr>
            <w:r w:rsidRPr="000B1F58">
              <w:rPr>
                <w:color w:val="000000"/>
              </w:rPr>
              <w:t>0.87</w:t>
            </w:r>
          </w:p>
        </w:tc>
        <w:tc>
          <w:tcPr>
            <w:tcW w:w="0" w:type="auto"/>
            <w:tcBorders>
              <w:top w:val="nil"/>
              <w:left w:val="nil"/>
              <w:bottom w:val="nil"/>
              <w:right w:val="nil"/>
            </w:tcBorders>
            <w:shd w:val="clear" w:color="auto" w:fill="FFFFFF"/>
            <w:vAlign w:val="center"/>
            <w:hideMark/>
          </w:tcPr>
          <w:p w14:paraId="1DCB6F2F" w14:textId="77777777" w:rsidR="00D64922" w:rsidRPr="000B1F58" w:rsidRDefault="00D64922" w:rsidP="00D64922">
            <w:pPr>
              <w:jc w:val="center"/>
            </w:pPr>
            <w:r w:rsidRPr="000B1F58">
              <w:rPr>
                <w:color w:val="000000"/>
              </w:rPr>
              <w:t>0.106</w:t>
            </w:r>
          </w:p>
        </w:tc>
      </w:tr>
      <w:tr w:rsidR="00D64922" w14:paraId="0928837B"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49E0D559" w14:textId="77777777" w:rsidR="00D64922" w:rsidRPr="000B1F58" w:rsidRDefault="00D64922" w:rsidP="00D64922">
            <w:pPr>
              <w:jc w:val="center"/>
            </w:pPr>
            <w:r w:rsidRPr="000B1F58">
              <w:rPr>
                <w:color w:val="000000"/>
              </w:rPr>
              <w:t>2000</w:t>
            </w:r>
          </w:p>
        </w:tc>
        <w:tc>
          <w:tcPr>
            <w:tcW w:w="0" w:type="auto"/>
            <w:tcBorders>
              <w:top w:val="nil"/>
              <w:left w:val="nil"/>
              <w:bottom w:val="nil"/>
              <w:right w:val="nil"/>
            </w:tcBorders>
            <w:shd w:val="clear" w:color="auto" w:fill="FFFFFF"/>
            <w:vAlign w:val="center"/>
            <w:hideMark/>
          </w:tcPr>
          <w:p w14:paraId="5165839C" w14:textId="77777777" w:rsidR="00D64922" w:rsidRPr="000B1F58" w:rsidRDefault="00D64922" w:rsidP="00D64922">
            <w:pPr>
              <w:jc w:val="center"/>
            </w:pPr>
            <w:r w:rsidRPr="000B1F58">
              <w:rPr>
                <w:color w:val="000000"/>
              </w:rPr>
              <w:t>0.96</w:t>
            </w:r>
          </w:p>
        </w:tc>
        <w:tc>
          <w:tcPr>
            <w:tcW w:w="0" w:type="auto"/>
            <w:tcBorders>
              <w:top w:val="nil"/>
              <w:left w:val="nil"/>
              <w:bottom w:val="nil"/>
              <w:right w:val="nil"/>
            </w:tcBorders>
            <w:shd w:val="clear" w:color="auto" w:fill="FFFFFF"/>
            <w:vAlign w:val="center"/>
            <w:hideMark/>
          </w:tcPr>
          <w:p w14:paraId="3E76CE11" w14:textId="77777777" w:rsidR="00D64922" w:rsidRPr="000B1F58" w:rsidRDefault="00D64922" w:rsidP="00D64922">
            <w:pPr>
              <w:jc w:val="center"/>
            </w:pPr>
            <w:r w:rsidRPr="000B1F58">
              <w:rPr>
                <w:color w:val="000000"/>
              </w:rPr>
              <w:t>0.077</w:t>
            </w:r>
          </w:p>
        </w:tc>
        <w:tc>
          <w:tcPr>
            <w:tcW w:w="0" w:type="auto"/>
            <w:tcBorders>
              <w:top w:val="nil"/>
              <w:left w:val="nil"/>
              <w:bottom w:val="nil"/>
              <w:right w:val="single" w:sz="4" w:space="0" w:color="auto"/>
            </w:tcBorders>
            <w:shd w:val="clear" w:color="auto" w:fill="FFFFFF"/>
            <w:vAlign w:val="center"/>
          </w:tcPr>
          <w:p w14:paraId="6ECC2635"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28E2BCC3" w14:textId="77777777" w:rsidR="00D64922" w:rsidRPr="000B1F58" w:rsidRDefault="00D64922" w:rsidP="00D64922">
            <w:pPr>
              <w:jc w:val="center"/>
            </w:pPr>
            <w:r w:rsidRPr="000B1F58">
              <w:rPr>
                <w:color w:val="000000"/>
              </w:rPr>
              <w:t>2018</w:t>
            </w:r>
          </w:p>
        </w:tc>
        <w:tc>
          <w:tcPr>
            <w:tcW w:w="0" w:type="auto"/>
            <w:tcBorders>
              <w:top w:val="nil"/>
              <w:left w:val="nil"/>
              <w:bottom w:val="nil"/>
              <w:right w:val="nil"/>
            </w:tcBorders>
            <w:shd w:val="clear" w:color="auto" w:fill="FFFFFF"/>
            <w:vAlign w:val="center"/>
            <w:hideMark/>
          </w:tcPr>
          <w:p w14:paraId="1D7041E9" w14:textId="77777777" w:rsidR="00D64922" w:rsidRPr="000B1F58" w:rsidRDefault="00D64922" w:rsidP="00D64922">
            <w:pPr>
              <w:jc w:val="center"/>
            </w:pPr>
            <w:r w:rsidRPr="000B1F58">
              <w:rPr>
                <w:color w:val="000000"/>
              </w:rPr>
              <w:t>1.13</w:t>
            </w:r>
          </w:p>
        </w:tc>
        <w:tc>
          <w:tcPr>
            <w:tcW w:w="0" w:type="auto"/>
            <w:tcBorders>
              <w:top w:val="nil"/>
              <w:left w:val="nil"/>
              <w:bottom w:val="nil"/>
              <w:right w:val="nil"/>
            </w:tcBorders>
            <w:shd w:val="clear" w:color="auto" w:fill="FFFFFF"/>
            <w:vAlign w:val="center"/>
            <w:hideMark/>
          </w:tcPr>
          <w:p w14:paraId="769D3C8A" w14:textId="77777777" w:rsidR="00D64922" w:rsidRPr="000B1F58" w:rsidRDefault="00D64922" w:rsidP="00D64922">
            <w:pPr>
              <w:jc w:val="center"/>
            </w:pPr>
            <w:r w:rsidRPr="000B1F58">
              <w:rPr>
                <w:color w:val="000000"/>
              </w:rPr>
              <w:t>0.097</w:t>
            </w:r>
          </w:p>
        </w:tc>
      </w:tr>
      <w:tr w:rsidR="00D64922" w14:paraId="502BF319"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7248B735" w14:textId="77777777" w:rsidR="00D64922" w:rsidRPr="000B1F58" w:rsidRDefault="00D64922" w:rsidP="00D64922">
            <w:pPr>
              <w:jc w:val="center"/>
            </w:pPr>
            <w:r w:rsidRPr="000B1F58">
              <w:rPr>
                <w:color w:val="000000"/>
              </w:rPr>
              <w:t>2001</w:t>
            </w:r>
          </w:p>
        </w:tc>
        <w:tc>
          <w:tcPr>
            <w:tcW w:w="0" w:type="auto"/>
            <w:tcBorders>
              <w:top w:val="nil"/>
              <w:left w:val="nil"/>
              <w:bottom w:val="nil"/>
              <w:right w:val="nil"/>
            </w:tcBorders>
            <w:shd w:val="clear" w:color="auto" w:fill="FFFFFF"/>
            <w:vAlign w:val="center"/>
            <w:hideMark/>
          </w:tcPr>
          <w:p w14:paraId="6AA96EED" w14:textId="77777777" w:rsidR="00D64922" w:rsidRPr="000B1F58" w:rsidRDefault="00D64922" w:rsidP="00D64922">
            <w:pPr>
              <w:jc w:val="center"/>
            </w:pPr>
            <w:r w:rsidRPr="000B1F58">
              <w:rPr>
                <w:color w:val="000000"/>
              </w:rPr>
              <w:t>0.84</w:t>
            </w:r>
          </w:p>
        </w:tc>
        <w:tc>
          <w:tcPr>
            <w:tcW w:w="0" w:type="auto"/>
            <w:tcBorders>
              <w:top w:val="nil"/>
              <w:left w:val="nil"/>
              <w:bottom w:val="nil"/>
              <w:right w:val="nil"/>
            </w:tcBorders>
            <w:shd w:val="clear" w:color="auto" w:fill="FFFFFF"/>
            <w:vAlign w:val="center"/>
            <w:hideMark/>
          </w:tcPr>
          <w:p w14:paraId="011171EA" w14:textId="77777777" w:rsidR="00D64922" w:rsidRPr="000B1F58" w:rsidRDefault="00D64922" w:rsidP="00D64922">
            <w:pPr>
              <w:jc w:val="center"/>
            </w:pPr>
            <w:r w:rsidRPr="000B1F58">
              <w:rPr>
                <w:color w:val="000000"/>
              </w:rPr>
              <w:t>0.075</w:t>
            </w:r>
          </w:p>
        </w:tc>
        <w:tc>
          <w:tcPr>
            <w:tcW w:w="0" w:type="auto"/>
            <w:tcBorders>
              <w:top w:val="nil"/>
              <w:left w:val="nil"/>
              <w:bottom w:val="nil"/>
              <w:right w:val="single" w:sz="4" w:space="0" w:color="auto"/>
            </w:tcBorders>
            <w:shd w:val="clear" w:color="auto" w:fill="FFFFFF"/>
            <w:vAlign w:val="center"/>
          </w:tcPr>
          <w:p w14:paraId="154BBC22"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157D1895" w14:textId="77777777" w:rsidR="00D64922" w:rsidRPr="000B1F58" w:rsidRDefault="00D64922" w:rsidP="00D64922">
            <w:pPr>
              <w:jc w:val="center"/>
            </w:pPr>
            <w:r w:rsidRPr="000B1F58">
              <w:rPr>
                <w:color w:val="000000"/>
              </w:rPr>
              <w:t>2019</w:t>
            </w:r>
          </w:p>
        </w:tc>
        <w:tc>
          <w:tcPr>
            <w:tcW w:w="0" w:type="auto"/>
            <w:tcBorders>
              <w:top w:val="nil"/>
              <w:left w:val="nil"/>
              <w:bottom w:val="nil"/>
              <w:right w:val="nil"/>
            </w:tcBorders>
            <w:shd w:val="clear" w:color="auto" w:fill="FFFFFF"/>
            <w:vAlign w:val="center"/>
          </w:tcPr>
          <w:p w14:paraId="7B24BBE4" w14:textId="77777777" w:rsidR="00D64922" w:rsidRPr="000B1F58" w:rsidRDefault="00D64922" w:rsidP="00D64922">
            <w:pPr>
              <w:jc w:val="center"/>
            </w:pPr>
            <w:r w:rsidRPr="000B1F58">
              <w:rPr>
                <w:color w:val="000000"/>
              </w:rPr>
              <w:t>0.95</w:t>
            </w:r>
          </w:p>
        </w:tc>
        <w:tc>
          <w:tcPr>
            <w:tcW w:w="0" w:type="auto"/>
            <w:tcBorders>
              <w:top w:val="nil"/>
              <w:left w:val="nil"/>
              <w:bottom w:val="nil"/>
              <w:right w:val="nil"/>
            </w:tcBorders>
            <w:shd w:val="clear" w:color="auto" w:fill="FFFFFF"/>
            <w:vAlign w:val="center"/>
          </w:tcPr>
          <w:p w14:paraId="4B492562" w14:textId="77777777" w:rsidR="00D64922" w:rsidRPr="000B1F58" w:rsidRDefault="00D64922" w:rsidP="00D64922">
            <w:pPr>
              <w:jc w:val="center"/>
            </w:pPr>
            <w:r w:rsidRPr="000B1F58">
              <w:rPr>
                <w:color w:val="000000"/>
              </w:rPr>
              <w:t>0.092</w:t>
            </w:r>
          </w:p>
        </w:tc>
      </w:tr>
      <w:tr w:rsidR="00D64922" w14:paraId="61BBA54D"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4119DF66" w14:textId="77777777" w:rsidR="00D64922" w:rsidRPr="000B1F58" w:rsidRDefault="00D64922" w:rsidP="00D64922">
            <w:pPr>
              <w:jc w:val="center"/>
            </w:pPr>
            <w:r w:rsidRPr="000B1F58">
              <w:rPr>
                <w:color w:val="000000"/>
              </w:rPr>
              <w:t>2002</w:t>
            </w:r>
          </w:p>
        </w:tc>
        <w:tc>
          <w:tcPr>
            <w:tcW w:w="0" w:type="auto"/>
            <w:tcBorders>
              <w:top w:val="nil"/>
              <w:left w:val="nil"/>
              <w:bottom w:val="nil"/>
              <w:right w:val="nil"/>
            </w:tcBorders>
            <w:shd w:val="clear" w:color="auto" w:fill="FFFFFF"/>
            <w:vAlign w:val="center"/>
            <w:hideMark/>
          </w:tcPr>
          <w:p w14:paraId="189C1350" w14:textId="77777777" w:rsidR="00D64922" w:rsidRPr="000B1F58" w:rsidRDefault="00D64922" w:rsidP="00D64922">
            <w:pPr>
              <w:jc w:val="center"/>
            </w:pPr>
            <w:r w:rsidRPr="000B1F58">
              <w:rPr>
                <w:color w:val="000000"/>
              </w:rPr>
              <w:t>1.07</w:t>
            </w:r>
          </w:p>
        </w:tc>
        <w:tc>
          <w:tcPr>
            <w:tcW w:w="0" w:type="auto"/>
            <w:tcBorders>
              <w:top w:val="nil"/>
              <w:left w:val="nil"/>
              <w:bottom w:val="nil"/>
              <w:right w:val="nil"/>
            </w:tcBorders>
            <w:shd w:val="clear" w:color="auto" w:fill="FFFFFF"/>
            <w:vAlign w:val="center"/>
            <w:hideMark/>
          </w:tcPr>
          <w:p w14:paraId="369DB3F0" w14:textId="77777777" w:rsidR="00D64922" w:rsidRPr="000B1F58" w:rsidRDefault="00D64922" w:rsidP="00D64922">
            <w:pPr>
              <w:jc w:val="center"/>
            </w:pPr>
            <w:r w:rsidRPr="000B1F58">
              <w:rPr>
                <w:color w:val="000000"/>
              </w:rPr>
              <w:t>0.069</w:t>
            </w:r>
          </w:p>
        </w:tc>
        <w:tc>
          <w:tcPr>
            <w:tcW w:w="0" w:type="auto"/>
            <w:tcBorders>
              <w:top w:val="nil"/>
              <w:left w:val="nil"/>
              <w:bottom w:val="nil"/>
              <w:right w:val="single" w:sz="4" w:space="0" w:color="auto"/>
            </w:tcBorders>
            <w:shd w:val="clear" w:color="auto" w:fill="FFFFFF"/>
            <w:vAlign w:val="center"/>
          </w:tcPr>
          <w:p w14:paraId="5B0CC9CA"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14A62ECA" w14:textId="77777777" w:rsidR="00D64922" w:rsidRPr="000B1F58" w:rsidRDefault="00D64922" w:rsidP="00D64922">
            <w:pPr>
              <w:jc w:val="center"/>
            </w:pPr>
            <w:r w:rsidRPr="000B1F58">
              <w:rPr>
                <w:color w:val="000000"/>
              </w:rPr>
              <w:t>2020</w:t>
            </w:r>
          </w:p>
        </w:tc>
        <w:tc>
          <w:tcPr>
            <w:tcW w:w="0" w:type="auto"/>
            <w:tcBorders>
              <w:top w:val="nil"/>
              <w:left w:val="nil"/>
              <w:bottom w:val="nil"/>
              <w:right w:val="nil"/>
            </w:tcBorders>
            <w:shd w:val="clear" w:color="auto" w:fill="FFFFFF"/>
            <w:vAlign w:val="center"/>
          </w:tcPr>
          <w:p w14:paraId="465DBE25" w14:textId="77777777" w:rsidR="00D64922" w:rsidRPr="000B1F58" w:rsidRDefault="00D64922" w:rsidP="00D64922">
            <w:pPr>
              <w:jc w:val="center"/>
            </w:pPr>
            <w:r w:rsidRPr="000B1F58">
              <w:rPr>
                <w:color w:val="000000"/>
              </w:rPr>
              <w:t>1.35</w:t>
            </w:r>
          </w:p>
        </w:tc>
        <w:tc>
          <w:tcPr>
            <w:tcW w:w="0" w:type="auto"/>
            <w:tcBorders>
              <w:top w:val="nil"/>
              <w:left w:val="nil"/>
              <w:bottom w:val="nil"/>
              <w:right w:val="nil"/>
            </w:tcBorders>
            <w:shd w:val="clear" w:color="auto" w:fill="FFFFFF"/>
            <w:vAlign w:val="center"/>
          </w:tcPr>
          <w:p w14:paraId="15546537" w14:textId="77777777" w:rsidR="00D64922" w:rsidRPr="000B1F58" w:rsidRDefault="00D64922" w:rsidP="00D64922">
            <w:pPr>
              <w:jc w:val="center"/>
            </w:pPr>
            <w:r w:rsidRPr="000B1F58">
              <w:rPr>
                <w:color w:val="000000"/>
              </w:rPr>
              <w:t>0.090</w:t>
            </w:r>
          </w:p>
        </w:tc>
      </w:tr>
      <w:tr w:rsidR="00D64922" w14:paraId="489FBE78"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76C16F42" w14:textId="77777777" w:rsidR="00D64922" w:rsidRPr="000B1F58" w:rsidRDefault="00D64922" w:rsidP="00D64922">
            <w:pPr>
              <w:jc w:val="center"/>
            </w:pPr>
            <w:r w:rsidRPr="000B1F58">
              <w:rPr>
                <w:color w:val="000000"/>
              </w:rPr>
              <w:t>2003</w:t>
            </w:r>
          </w:p>
        </w:tc>
        <w:tc>
          <w:tcPr>
            <w:tcW w:w="0" w:type="auto"/>
            <w:tcBorders>
              <w:top w:val="nil"/>
              <w:left w:val="nil"/>
              <w:bottom w:val="nil"/>
              <w:right w:val="nil"/>
            </w:tcBorders>
            <w:shd w:val="clear" w:color="auto" w:fill="FFFFFF"/>
            <w:vAlign w:val="center"/>
            <w:hideMark/>
          </w:tcPr>
          <w:p w14:paraId="75D63394" w14:textId="77777777" w:rsidR="00D64922" w:rsidRPr="000B1F58" w:rsidRDefault="00D64922" w:rsidP="00D64922">
            <w:pPr>
              <w:jc w:val="center"/>
            </w:pPr>
            <w:r w:rsidRPr="000B1F58">
              <w:rPr>
                <w:color w:val="000000"/>
              </w:rPr>
              <w:t>0.86</w:t>
            </w:r>
          </w:p>
        </w:tc>
        <w:tc>
          <w:tcPr>
            <w:tcW w:w="0" w:type="auto"/>
            <w:tcBorders>
              <w:top w:val="nil"/>
              <w:left w:val="nil"/>
              <w:bottom w:val="nil"/>
              <w:right w:val="nil"/>
            </w:tcBorders>
            <w:shd w:val="clear" w:color="auto" w:fill="FFFFFF"/>
            <w:vAlign w:val="center"/>
            <w:hideMark/>
          </w:tcPr>
          <w:p w14:paraId="3585B7AB" w14:textId="77777777" w:rsidR="00D64922" w:rsidRPr="000B1F58" w:rsidRDefault="00D64922" w:rsidP="00D64922">
            <w:pPr>
              <w:jc w:val="center"/>
            </w:pPr>
            <w:r w:rsidRPr="000B1F58">
              <w:rPr>
                <w:color w:val="000000"/>
              </w:rPr>
              <w:t>0.079</w:t>
            </w:r>
          </w:p>
        </w:tc>
        <w:tc>
          <w:tcPr>
            <w:tcW w:w="0" w:type="auto"/>
            <w:tcBorders>
              <w:top w:val="nil"/>
              <w:left w:val="nil"/>
              <w:bottom w:val="nil"/>
              <w:right w:val="single" w:sz="4" w:space="0" w:color="auto"/>
            </w:tcBorders>
            <w:shd w:val="clear" w:color="auto" w:fill="FFFFFF"/>
            <w:vAlign w:val="center"/>
          </w:tcPr>
          <w:p w14:paraId="65E3DB2F"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715C7F86" w14:textId="77777777" w:rsidR="00D64922" w:rsidRPr="000B1F58" w:rsidRDefault="00D64922" w:rsidP="00D64922">
            <w:pPr>
              <w:jc w:val="center"/>
            </w:pPr>
            <w:r w:rsidRPr="000B1F58">
              <w:rPr>
                <w:color w:val="000000"/>
              </w:rPr>
              <w:t>2021</w:t>
            </w:r>
          </w:p>
        </w:tc>
        <w:tc>
          <w:tcPr>
            <w:tcW w:w="0" w:type="auto"/>
            <w:tcBorders>
              <w:top w:val="nil"/>
              <w:left w:val="nil"/>
              <w:bottom w:val="nil"/>
              <w:right w:val="nil"/>
            </w:tcBorders>
            <w:shd w:val="clear" w:color="auto" w:fill="FFFFFF"/>
            <w:vAlign w:val="center"/>
          </w:tcPr>
          <w:p w14:paraId="049535A3" w14:textId="77777777" w:rsidR="00D64922" w:rsidRPr="000B1F58" w:rsidRDefault="00D64922" w:rsidP="00D64922">
            <w:pPr>
              <w:jc w:val="center"/>
            </w:pPr>
            <w:r w:rsidRPr="000B1F58">
              <w:rPr>
                <w:color w:val="000000"/>
              </w:rPr>
              <w:t>1.08</w:t>
            </w:r>
          </w:p>
        </w:tc>
        <w:tc>
          <w:tcPr>
            <w:tcW w:w="0" w:type="auto"/>
            <w:tcBorders>
              <w:top w:val="nil"/>
              <w:left w:val="nil"/>
              <w:bottom w:val="nil"/>
              <w:right w:val="nil"/>
            </w:tcBorders>
            <w:shd w:val="clear" w:color="auto" w:fill="FFFFFF"/>
            <w:vAlign w:val="center"/>
          </w:tcPr>
          <w:p w14:paraId="6B376EBA" w14:textId="77777777" w:rsidR="00D64922" w:rsidRPr="000B1F58" w:rsidRDefault="00D64922" w:rsidP="00D64922">
            <w:pPr>
              <w:jc w:val="center"/>
            </w:pPr>
            <w:r w:rsidRPr="000B1F58">
              <w:rPr>
                <w:color w:val="000000"/>
              </w:rPr>
              <w:t>0.091</w:t>
            </w:r>
          </w:p>
        </w:tc>
      </w:tr>
      <w:tr w:rsidR="00D64922" w14:paraId="29EA1AE6"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335AE6D3" w14:textId="77777777" w:rsidR="00D64922" w:rsidRPr="000B1F58" w:rsidRDefault="00D64922" w:rsidP="00D64922">
            <w:pPr>
              <w:jc w:val="center"/>
            </w:pPr>
            <w:r w:rsidRPr="000B1F58">
              <w:rPr>
                <w:color w:val="000000"/>
              </w:rPr>
              <w:t>2004</w:t>
            </w:r>
          </w:p>
        </w:tc>
        <w:tc>
          <w:tcPr>
            <w:tcW w:w="0" w:type="auto"/>
            <w:tcBorders>
              <w:top w:val="nil"/>
              <w:left w:val="nil"/>
              <w:bottom w:val="nil"/>
              <w:right w:val="nil"/>
            </w:tcBorders>
            <w:shd w:val="clear" w:color="auto" w:fill="FFFFFF"/>
            <w:vAlign w:val="center"/>
            <w:hideMark/>
          </w:tcPr>
          <w:p w14:paraId="4155EF57" w14:textId="77777777" w:rsidR="00D64922" w:rsidRPr="000B1F58" w:rsidRDefault="00D64922" w:rsidP="00D64922">
            <w:pPr>
              <w:jc w:val="center"/>
            </w:pPr>
            <w:r w:rsidRPr="000B1F58">
              <w:rPr>
                <w:color w:val="000000"/>
              </w:rPr>
              <w:t>1.31</w:t>
            </w:r>
          </w:p>
        </w:tc>
        <w:tc>
          <w:tcPr>
            <w:tcW w:w="0" w:type="auto"/>
            <w:tcBorders>
              <w:top w:val="nil"/>
              <w:left w:val="nil"/>
              <w:bottom w:val="nil"/>
              <w:right w:val="nil"/>
            </w:tcBorders>
            <w:shd w:val="clear" w:color="auto" w:fill="FFFFFF"/>
            <w:vAlign w:val="center"/>
            <w:hideMark/>
          </w:tcPr>
          <w:p w14:paraId="18CBA969" w14:textId="77777777" w:rsidR="00D64922" w:rsidRPr="000B1F58" w:rsidRDefault="00D64922" w:rsidP="00D64922">
            <w:pPr>
              <w:jc w:val="center"/>
            </w:pPr>
            <w:r w:rsidRPr="000B1F58">
              <w:rPr>
                <w:color w:val="000000"/>
              </w:rPr>
              <w:t>0.073</w:t>
            </w:r>
          </w:p>
        </w:tc>
        <w:tc>
          <w:tcPr>
            <w:tcW w:w="0" w:type="auto"/>
            <w:tcBorders>
              <w:top w:val="nil"/>
              <w:left w:val="nil"/>
              <w:bottom w:val="nil"/>
              <w:right w:val="single" w:sz="4" w:space="0" w:color="auto"/>
            </w:tcBorders>
            <w:shd w:val="clear" w:color="auto" w:fill="FFFFFF"/>
            <w:vAlign w:val="center"/>
          </w:tcPr>
          <w:p w14:paraId="582EDB96"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18AAFD69" w14:textId="77777777" w:rsidR="00D64922" w:rsidRPr="000B1F58" w:rsidRDefault="00D64922" w:rsidP="00D64922">
            <w:pPr>
              <w:jc w:val="center"/>
            </w:pPr>
            <w:r w:rsidRPr="000B1F58">
              <w:rPr>
                <w:color w:val="000000"/>
              </w:rPr>
              <w:t>2022</w:t>
            </w:r>
          </w:p>
        </w:tc>
        <w:tc>
          <w:tcPr>
            <w:tcW w:w="0" w:type="auto"/>
            <w:tcBorders>
              <w:top w:val="nil"/>
              <w:left w:val="nil"/>
              <w:bottom w:val="nil"/>
              <w:right w:val="nil"/>
            </w:tcBorders>
            <w:shd w:val="clear" w:color="auto" w:fill="FFFFFF"/>
            <w:vAlign w:val="center"/>
          </w:tcPr>
          <w:p w14:paraId="72C8588B" w14:textId="77777777" w:rsidR="00D64922" w:rsidRPr="000B1F58" w:rsidRDefault="00D64922" w:rsidP="00D64922">
            <w:pPr>
              <w:jc w:val="center"/>
            </w:pPr>
            <w:r w:rsidRPr="000B1F58">
              <w:rPr>
                <w:color w:val="000000"/>
              </w:rPr>
              <w:t>1.12</w:t>
            </w:r>
          </w:p>
        </w:tc>
        <w:tc>
          <w:tcPr>
            <w:tcW w:w="0" w:type="auto"/>
            <w:tcBorders>
              <w:top w:val="nil"/>
              <w:left w:val="nil"/>
              <w:bottom w:val="nil"/>
              <w:right w:val="nil"/>
            </w:tcBorders>
            <w:shd w:val="clear" w:color="auto" w:fill="FFFFFF"/>
            <w:vAlign w:val="center"/>
          </w:tcPr>
          <w:p w14:paraId="0AF9BD91" w14:textId="77777777" w:rsidR="00D64922" w:rsidRPr="000B1F58" w:rsidRDefault="00D64922" w:rsidP="00D64922">
            <w:pPr>
              <w:jc w:val="center"/>
            </w:pPr>
            <w:r w:rsidRPr="000B1F58">
              <w:rPr>
                <w:color w:val="000000"/>
              </w:rPr>
              <w:t>0.096</w:t>
            </w:r>
          </w:p>
        </w:tc>
      </w:tr>
      <w:tr w:rsidR="00D64922" w14:paraId="55801DD8" w14:textId="77777777" w:rsidTr="00D64922">
        <w:trPr>
          <w:trHeight w:hRule="exact" w:val="360"/>
          <w:jc w:val="center"/>
        </w:trPr>
        <w:tc>
          <w:tcPr>
            <w:tcW w:w="0" w:type="auto"/>
            <w:tcBorders>
              <w:top w:val="nil"/>
              <w:left w:val="nil"/>
              <w:bottom w:val="single" w:sz="4" w:space="0" w:color="auto"/>
              <w:right w:val="nil"/>
            </w:tcBorders>
            <w:shd w:val="clear" w:color="auto" w:fill="FFFFFF"/>
            <w:vAlign w:val="center"/>
          </w:tcPr>
          <w:p w14:paraId="1516BE60" w14:textId="77777777" w:rsidR="00D64922" w:rsidRPr="000B1F58" w:rsidRDefault="00D64922" w:rsidP="00D64922">
            <w:pPr>
              <w:jc w:val="center"/>
            </w:pPr>
            <w:r w:rsidRPr="000B1F58">
              <w:rPr>
                <w:color w:val="000000"/>
              </w:rPr>
              <w:t>2005</w:t>
            </w:r>
          </w:p>
        </w:tc>
        <w:tc>
          <w:tcPr>
            <w:tcW w:w="0" w:type="auto"/>
            <w:tcBorders>
              <w:top w:val="nil"/>
              <w:left w:val="nil"/>
              <w:bottom w:val="single" w:sz="4" w:space="0" w:color="auto"/>
              <w:right w:val="nil"/>
            </w:tcBorders>
            <w:shd w:val="clear" w:color="auto" w:fill="FFFFFF"/>
            <w:vAlign w:val="center"/>
          </w:tcPr>
          <w:p w14:paraId="24923408" w14:textId="77777777" w:rsidR="00D64922" w:rsidRPr="000B1F58" w:rsidRDefault="00D64922" w:rsidP="00D64922">
            <w:pPr>
              <w:jc w:val="center"/>
              <w:rPr>
                <w:color w:val="000000"/>
              </w:rPr>
            </w:pPr>
            <w:r w:rsidRPr="000B1F58">
              <w:rPr>
                <w:color w:val="000000"/>
              </w:rPr>
              <w:t>1.03</w:t>
            </w:r>
          </w:p>
        </w:tc>
        <w:tc>
          <w:tcPr>
            <w:tcW w:w="0" w:type="auto"/>
            <w:tcBorders>
              <w:top w:val="nil"/>
              <w:left w:val="nil"/>
              <w:bottom w:val="single" w:sz="4" w:space="0" w:color="auto"/>
              <w:right w:val="nil"/>
            </w:tcBorders>
            <w:shd w:val="clear" w:color="auto" w:fill="FFFFFF"/>
            <w:vAlign w:val="center"/>
          </w:tcPr>
          <w:p w14:paraId="17E2D181" w14:textId="77777777" w:rsidR="00D64922" w:rsidRPr="000B1F58" w:rsidRDefault="00D64922" w:rsidP="00D64922">
            <w:pPr>
              <w:jc w:val="center"/>
              <w:rPr>
                <w:color w:val="000000"/>
              </w:rPr>
            </w:pPr>
            <w:r w:rsidRPr="000B1F58">
              <w:rPr>
                <w:color w:val="000000"/>
              </w:rPr>
              <w:t>0.092</w:t>
            </w:r>
          </w:p>
        </w:tc>
        <w:tc>
          <w:tcPr>
            <w:tcW w:w="0" w:type="auto"/>
            <w:tcBorders>
              <w:top w:val="nil"/>
              <w:left w:val="nil"/>
              <w:bottom w:val="single" w:sz="4" w:space="0" w:color="auto"/>
              <w:right w:val="single" w:sz="4" w:space="0" w:color="auto"/>
            </w:tcBorders>
            <w:shd w:val="clear" w:color="auto" w:fill="FFFFFF"/>
            <w:vAlign w:val="center"/>
          </w:tcPr>
          <w:p w14:paraId="738BF6FC" w14:textId="77777777" w:rsidR="00D64922" w:rsidRPr="000B1F58" w:rsidRDefault="00D64922" w:rsidP="00D64922">
            <w:pPr>
              <w:jc w:val="center"/>
            </w:pPr>
          </w:p>
        </w:tc>
        <w:tc>
          <w:tcPr>
            <w:tcW w:w="0" w:type="auto"/>
            <w:tcBorders>
              <w:top w:val="nil"/>
              <w:left w:val="single" w:sz="4" w:space="0" w:color="auto"/>
              <w:bottom w:val="single" w:sz="4" w:space="0" w:color="auto"/>
              <w:right w:val="nil"/>
            </w:tcBorders>
            <w:shd w:val="clear" w:color="auto" w:fill="FFFFFF"/>
            <w:vAlign w:val="center"/>
          </w:tcPr>
          <w:p w14:paraId="5B8F196E" w14:textId="77777777" w:rsidR="00D64922" w:rsidRPr="000B1F58" w:rsidRDefault="00D64922" w:rsidP="00D64922">
            <w:pPr>
              <w:jc w:val="center"/>
            </w:pPr>
          </w:p>
        </w:tc>
        <w:tc>
          <w:tcPr>
            <w:tcW w:w="0" w:type="auto"/>
            <w:tcBorders>
              <w:top w:val="nil"/>
              <w:left w:val="nil"/>
              <w:bottom w:val="single" w:sz="4" w:space="0" w:color="auto"/>
              <w:right w:val="nil"/>
            </w:tcBorders>
            <w:shd w:val="clear" w:color="auto" w:fill="FFFFFF"/>
            <w:vAlign w:val="center"/>
          </w:tcPr>
          <w:p w14:paraId="1BCF82C8" w14:textId="77777777" w:rsidR="00D64922" w:rsidRPr="000B1F58" w:rsidRDefault="00D64922" w:rsidP="00D64922">
            <w:pPr>
              <w:jc w:val="center"/>
              <w:rPr>
                <w:color w:val="000000"/>
              </w:rPr>
            </w:pPr>
          </w:p>
        </w:tc>
        <w:tc>
          <w:tcPr>
            <w:tcW w:w="0" w:type="auto"/>
            <w:tcBorders>
              <w:top w:val="nil"/>
              <w:left w:val="nil"/>
              <w:bottom w:val="single" w:sz="4" w:space="0" w:color="auto"/>
              <w:right w:val="nil"/>
            </w:tcBorders>
            <w:shd w:val="clear" w:color="auto" w:fill="FFFFFF"/>
            <w:vAlign w:val="center"/>
          </w:tcPr>
          <w:p w14:paraId="02D8E2C4" w14:textId="77777777" w:rsidR="00D64922" w:rsidRPr="000B1F58" w:rsidRDefault="00D64922" w:rsidP="00D64922">
            <w:pPr>
              <w:jc w:val="center"/>
              <w:rPr>
                <w:color w:val="000000"/>
              </w:rPr>
            </w:pPr>
          </w:p>
        </w:tc>
      </w:tr>
    </w:tbl>
    <w:p w14:paraId="2F05BA7E" w14:textId="77777777" w:rsidR="00D64922" w:rsidRDefault="00D64922" w:rsidP="00D64922">
      <w:r>
        <w:br w:type="page"/>
      </w:r>
    </w:p>
    <w:p w14:paraId="09D04825" w14:textId="77777777" w:rsidR="00D64922" w:rsidRDefault="00D64922" w:rsidP="00D64922">
      <w:r w:rsidRPr="007E3ED7">
        <w:lastRenderedPageBreak/>
        <w:t>Table 2.</w:t>
      </w:r>
      <w:r w:rsidRPr="007E3ED7">
        <w:rPr>
          <w:noProof/>
        </w:rPr>
        <w:t>14.</w:t>
      </w:r>
      <w:r w:rsidRPr="007E3ED7">
        <w:t xml:space="preserve"> CFSR bottom temperature index for 0-10 cm and 40-60 cm Pacific cod in June and marine heatwave cumulative intensity index (MHCI) in °C days for full year, winter (Jan-Mar &amp; Oct-Dec), and spawning (Feb-Mar) for 1979-2021. Note that the MHCI for 2022 are only through </w:t>
      </w:r>
      <w:r>
        <w:t>September 13</w:t>
      </w:r>
      <w:r w:rsidRPr="007E3ED7">
        <w:t>.</w:t>
      </w:r>
      <w:r>
        <w:t xml:space="preserve"> </w:t>
      </w:r>
    </w:p>
    <w:tbl>
      <w:tblPr>
        <w:tblW w:w="10053" w:type="dxa"/>
        <w:jc w:val="center"/>
        <w:tblLook w:val="04A0" w:firstRow="1" w:lastRow="0" w:firstColumn="1" w:lastColumn="0" w:noHBand="0" w:noVBand="1"/>
      </w:tblPr>
      <w:tblGrid>
        <w:gridCol w:w="681"/>
        <w:gridCol w:w="666"/>
        <w:gridCol w:w="829"/>
        <w:gridCol w:w="841"/>
        <w:gridCol w:w="1055"/>
        <w:gridCol w:w="954"/>
        <w:gridCol w:w="681"/>
        <w:gridCol w:w="667"/>
        <w:gridCol w:w="835"/>
        <w:gridCol w:w="841"/>
        <w:gridCol w:w="1049"/>
        <w:gridCol w:w="954"/>
      </w:tblGrid>
      <w:tr w:rsidR="00D64922" w14:paraId="33C05C1E" w14:textId="77777777" w:rsidTr="00D64922">
        <w:trPr>
          <w:trHeight w:val="912"/>
          <w:jc w:val="center"/>
        </w:trPr>
        <w:tc>
          <w:tcPr>
            <w:tcW w:w="0" w:type="auto"/>
            <w:tcBorders>
              <w:top w:val="double" w:sz="4" w:space="0" w:color="auto"/>
              <w:left w:val="nil"/>
              <w:bottom w:val="single" w:sz="4" w:space="0" w:color="auto"/>
              <w:right w:val="nil"/>
            </w:tcBorders>
            <w:shd w:val="clear" w:color="auto" w:fill="auto"/>
            <w:vAlign w:val="center"/>
            <w:hideMark/>
          </w:tcPr>
          <w:p w14:paraId="166C7B27" w14:textId="77777777" w:rsidR="00D64922" w:rsidRPr="00DC25D5" w:rsidRDefault="00D64922" w:rsidP="00D64922">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14:paraId="5ABD3420" w14:textId="77777777" w:rsidR="00D64922" w:rsidRPr="00DC25D5" w:rsidRDefault="00D64922" w:rsidP="00D64922">
            <w:pPr>
              <w:jc w:val="center"/>
              <w:rPr>
                <w:b/>
              </w:rPr>
            </w:pPr>
            <w:r w:rsidRPr="00DC25D5">
              <w:rPr>
                <w:b/>
              </w:rPr>
              <w:t>0-10 cm</w:t>
            </w:r>
          </w:p>
        </w:tc>
        <w:tc>
          <w:tcPr>
            <w:tcW w:w="829" w:type="dxa"/>
            <w:tcBorders>
              <w:top w:val="double" w:sz="4" w:space="0" w:color="auto"/>
              <w:left w:val="nil"/>
              <w:bottom w:val="single" w:sz="4" w:space="0" w:color="auto"/>
              <w:right w:val="nil"/>
            </w:tcBorders>
            <w:shd w:val="clear" w:color="auto" w:fill="auto"/>
            <w:vAlign w:val="center"/>
            <w:hideMark/>
          </w:tcPr>
          <w:p w14:paraId="278588DE" w14:textId="77777777" w:rsidR="00D64922" w:rsidRPr="00DC25D5" w:rsidRDefault="00D64922" w:rsidP="00D64922">
            <w:pPr>
              <w:jc w:val="center"/>
              <w:rPr>
                <w:b/>
              </w:rPr>
            </w:pPr>
            <w:r w:rsidRPr="00DC25D5">
              <w:rPr>
                <w:b/>
              </w:rPr>
              <w:t>40-60 cm</w:t>
            </w:r>
          </w:p>
        </w:tc>
        <w:tc>
          <w:tcPr>
            <w:tcW w:w="841" w:type="dxa"/>
            <w:tcBorders>
              <w:top w:val="double" w:sz="4" w:space="0" w:color="auto"/>
              <w:left w:val="nil"/>
              <w:bottom w:val="single" w:sz="4" w:space="0" w:color="auto"/>
              <w:right w:val="nil"/>
            </w:tcBorders>
            <w:shd w:val="clear" w:color="auto" w:fill="auto"/>
            <w:vAlign w:val="center"/>
          </w:tcPr>
          <w:p w14:paraId="48E06CF0" w14:textId="77777777" w:rsidR="00D64922" w:rsidRPr="00DC25D5" w:rsidRDefault="00D64922" w:rsidP="00D64922">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64C0072E" w14:textId="77777777" w:rsidR="00D64922" w:rsidRPr="00DC25D5" w:rsidRDefault="00D64922" w:rsidP="00D64922">
            <w:pPr>
              <w:jc w:val="center"/>
              <w:rPr>
                <w:b/>
              </w:rPr>
            </w:pPr>
            <w:r w:rsidRPr="00DC25D5">
              <w:rPr>
                <w:b/>
              </w:rPr>
              <w:t xml:space="preserve">Winter </w:t>
            </w:r>
            <w:r w:rsidRPr="00DC25D5">
              <w:rPr>
                <w:b/>
                <w:sz w:val="20"/>
              </w:rPr>
              <w:t>MHC1</w:t>
            </w:r>
          </w:p>
        </w:tc>
        <w:tc>
          <w:tcPr>
            <w:tcW w:w="0" w:type="auto"/>
            <w:tcBorders>
              <w:top w:val="double" w:sz="4" w:space="0" w:color="auto"/>
              <w:left w:val="nil"/>
              <w:bottom w:val="single" w:sz="4" w:space="0" w:color="auto"/>
              <w:right w:val="single" w:sz="4" w:space="0" w:color="auto"/>
            </w:tcBorders>
            <w:shd w:val="clear" w:color="auto" w:fill="auto"/>
            <w:vAlign w:val="center"/>
          </w:tcPr>
          <w:p w14:paraId="35E0614E" w14:textId="77777777" w:rsidR="00D64922" w:rsidRPr="00DC25D5" w:rsidRDefault="00D64922" w:rsidP="00D64922">
            <w:pPr>
              <w:jc w:val="center"/>
              <w:rPr>
                <w:b/>
              </w:rPr>
            </w:pPr>
            <w:r w:rsidRPr="00DC25D5">
              <w:rPr>
                <w:b/>
                <w:sz w:val="20"/>
              </w:rPr>
              <w:t>Spawn MHCI</w:t>
            </w:r>
          </w:p>
        </w:tc>
        <w:tc>
          <w:tcPr>
            <w:tcW w:w="0" w:type="auto"/>
            <w:tcBorders>
              <w:top w:val="double" w:sz="4" w:space="0" w:color="auto"/>
              <w:left w:val="single" w:sz="4" w:space="0" w:color="auto"/>
              <w:bottom w:val="single" w:sz="4" w:space="0" w:color="auto"/>
              <w:right w:val="nil"/>
            </w:tcBorders>
            <w:shd w:val="clear" w:color="auto" w:fill="auto"/>
            <w:vAlign w:val="center"/>
            <w:hideMark/>
          </w:tcPr>
          <w:p w14:paraId="7C01AEE5" w14:textId="77777777" w:rsidR="00D64922" w:rsidRPr="00DC25D5" w:rsidRDefault="00D64922" w:rsidP="00D64922">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14:paraId="679F84EB" w14:textId="77777777" w:rsidR="00D64922" w:rsidRPr="00DC25D5" w:rsidRDefault="00D64922" w:rsidP="00D64922">
            <w:pPr>
              <w:jc w:val="center"/>
              <w:rPr>
                <w:b/>
              </w:rPr>
            </w:pPr>
            <w:r w:rsidRPr="00DC25D5">
              <w:rPr>
                <w:b/>
              </w:rPr>
              <w:t>0-20 cm</w:t>
            </w:r>
          </w:p>
        </w:tc>
        <w:tc>
          <w:tcPr>
            <w:tcW w:w="835" w:type="dxa"/>
            <w:tcBorders>
              <w:top w:val="double" w:sz="4" w:space="0" w:color="auto"/>
              <w:left w:val="nil"/>
              <w:bottom w:val="single" w:sz="4" w:space="0" w:color="auto"/>
              <w:right w:val="nil"/>
            </w:tcBorders>
            <w:shd w:val="clear" w:color="auto" w:fill="auto"/>
            <w:vAlign w:val="center"/>
            <w:hideMark/>
          </w:tcPr>
          <w:p w14:paraId="6DBB23C7" w14:textId="77777777" w:rsidR="00D64922" w:rsidRPr="00DC25D5" w:rsidRDefault="00D64922" w:rsidP="00D64922">
            <w:pPr>
              <w:jc w:val="center"/>
              <w:rPr>
                <w:b/>
              </w:rPr>
            </w:pPr>
            <w:r w:rsidRPr="00DC25D5">
              <w:rPr>
                <w:b/>
              </w:rPr>
              <w:t>40-60 cm</w:t>
            </w:r>
          </w:p>
        </w:tc>
        <w:tc>
          <w:tcPr>
            <w:tcW w:w="841" w:type="dxa"/>
            <w:tcBorders>
              <w:top w:val="double" w:sz="4" w:space="0" w:color="auto"/>
              <w:left w:val="nil"/>
              <w:bottom w:val="single" w:sz="4" w:space="0" w:color="auto"/>
              <w:right w:val="nil"/>
            </w:tcBorders>
            <w:shd w:val="clear" w:color="auto" w:fill="auto"/>
            <w:vAlign w:val="center"/>
          </w:tcPr>
          <w:p w14:paraId="3F588586" w14:textId="77777777" w:rsidR="00D64922" w:rsidRPr="00DC25D5" w:rsidRDefault="00D64922" w:rsidP="00D64922">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420745D0" w14:textId="77777777" w:rsidR="00D64922" w:rsidRPr="00DC25D5" w:rsidRDefault="00D64922" w:rsidP="00D64922">
            <w:pPr>
              <w:jc w:val="center"/>
              <w:rPr>
                <w:b/>
              </w:rPr>
            </w:pPr>
            <w:r w:rsidRPr="00DC25D5">
              <w:rPr>
                <w:b/>
              </w:rPr>
              <w:t xml:space="preserve">Winter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2C0E1820" w14:textId="77777777" w:rsidR="00D64922" w:rsidRPr="00DC25D5" w:rsidRDefault="00D64922" w:rsidP="00D64922">
            <w:pPr>
              <w:jc w:val="center"/>
              <w:rPr>
                <w:b/>
                <w:sz w:val="20"/>
              </w:rPr>
            </w:pPr>
            <w:r w:rsidRPr="00DC25D5">
              <w:rPr>
                <w:b/>
                <w:sz w:val="20"/>
              </w:rPr>
              <w:t>Spawn MHCI</w:t>
            </w:r>
          </w:p>
        </w:tc>
      </w:tr>
      <w:tr w:rsidR="00D64922" w:rsidRPr="002A445C" w14:paraId="75202985" w14:textId="77777777" w:rsidTr="00D64922">
        <w:trPr>
          <w:trHeight w:val="386"/>
          <w:jc w:val="center"/>
        </w:trPr>
        <w:tc>
          <w:tcPr>
            <w:tcW w:w="0" w:type="auto"/>
            <w:tcBorders>
              <w:top w:val="single" w:sz="4" w:space="0" w:color="auto"/>
              <w:left w:val="nil"/>
              <w:bottom w:val="nil"/>
              <w:right w:val="nil"/>
            </w:tcBorders>
            <w:vAlign w:val="center"/>
            <w:hideMark/>
          </w:tcPr>
          <w:p w14:paraId="759AB23A" w14:textId="77777777" w:rsidR="00D64922" w:rsidRPr="002A445C" w:rsidRDefault="00D64922" w:rsidP="00D64922">
            <w:pPr>
              <w:rPr>
                <w:sz w:val="20"/>
              </w:rPr>
            </w:pPr>
            <w:r w:rsidRPr="002A445C">
              <w:rPr>
                <w:sz w:val="20"/>
              </w:rPr>
              <w:t>1979</w:t>
            </w:r>
          </w:p>
        </w:tc>
        <w:tc>
          <w:tcPr>
            <w:tcW w:w="0" w:type="auto"/>
            <w:tcBorders>
              <w:top w:val="single" w:sz="4" w:space="0" w:color="auto"/>
              <w:left w:val="nil"/>
              <w:bottom w:val="nil"/>
              <w:right w:val="nil"/>
            </w:tcBorders>
            <w:vAlign w:val="center"/>
            <w:hideMark/>
          </w:tcPr>
          <w:p w14:paraId="4AB45846" w14:textId="77777777" w:rsidR="00D64922" w:rsidRPr="002A445C" w:rsidRDefault="00D64922" w:rsidP="00D64922">
            <w:pPr>
              <w:jc w:val="right"/>
              <w:rPr>
                <w:sz w:val="20"/>
              </w:rPr>
            </w:pPr>
            <w:r w:rsidRPr="002A445C">
              <w:rPr>
                <w:color w:val="000000"/>
                <w:sz w:val="20"/>
              </w:rPr>
              <w:t>4.91</w:t>
            </w:r>
          </w:p>
        </w:tc>
        <w:tc>
          <w:tcPr>
            <w:tcW w:w="0" w:type="auto"/>
            <w:tcBorders>
              <w:top w:val="single" w:sz="4" w:space="0" w:color="auto"/>
              <w:left w:val="nil"/>
              <w:bottom w:val="nil"/>
              <w:right w:val="nil"/>
            </w:tcBorders>
            <w:vAlign w:val="center"/>
            <w:hideMark/>
          </w:tcPr>
          <w:p w14:paraId="03AB635A" w14:textId="77777777" w:rsidR="00D64922" w:rsidRPr="002A445C" w:rsidRDefault="00D64922" w:rsidP="00D64922">
            <w:pPr>
              <w:jc w:val="right"/>
              <w:rPr>
                <w:sz w:val="20"/>
              </w:rPr>
            </w:pPr>
            <w:r w:rsidRPr="002A445C">
              <w:rPr>
                <w:color w:val="000000"/>
                <w:sz w:val="20"/>
              </w:rPr>
              <w:t>5.08</w:t>
            </w:r>
          </w:p>
        </w:tc>
        <w:tc>
          <w:tcPr>
            <w:tcW w:w="0" w:type="auto"/>
            <w:tcBorders>
              <w:top w:val="single" w:sz="4" w:space="0" w:color="auto"/>
              <w:left w:val="nil"/>
              <w:bottom w:val="nil"/>
              <w:right w:val="nil"/>
            </w:tcBorders>
            <w:shd w:val="clear" w:color="auto" w:fill="auto"/>
            <w:vAlign w:val="center"/>
          </w:tcPr>
          <w:p w14:paraId="610F3914" w14:textId="77777777" w:rsidR="00D64922" w:rsidRPr="002A445C" w:rsidRDefault="00D64922" w:rsidP="00D64922">
            <w:pPr>
              <w:jc w:val="right"/>
              <w:rPr>
                <w:sz w:val="20"/>
              </w:rPr>
            </w:pPr>
            <w:r w:rsidRPr="002A445C">
              <w:rPr>
                <w:color w:val="000000"/>
                <w:sz w:val="20"/>
              </w:rPr>
              <w:t>0</w:t>
            </w:r>
          </w:p>
        </w:tc>
        <w:tc>
          <w:tcPr>
            <w:tcW w:w="0" w:type="auto"/>
            <w:tcBorders>
              <w:top w:val="single" w:sz="4" w:space="0" w:color="auto"/>
              <w:left w:val="nil"/>
              <w:bottom w:val="nil"/>
              <w:right w:val="nil"/>
            </w:tcBorders>
            <w:vAlign w:val="center"/>
          </w:tcPr>
          <w:p w14:paraId="200D95C0" w14:textId="77777777" w:rsidR="00D64922" w:rsidRPr="002A445C" w:rsidRDefault="00D64922" w:rsidP="00D64922">
            <w:pPr>
              <w:jc w:val="right"/>
              <w:rPr>
                <w:sz w:val="20"/>
              </w:rPr>
            </w:pPr>
            <w:r w:rsidRPr="002A445C">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14:paraId="4436A64A" w14:textId="77777777" w:rsidR="00D64922" w:rsidRPr="002A445C" w:rsidRDefault="00D64922" w:rsidP="00D64922">
            <w:pPr>
              <w:jc w:val="right"/>
              <w:rPr>
                <w:sz w:val="20"/>
              </w:rPr>
            </w:pPr>
            <w:r w:rsidRPr="002A445C">
              <w:rPr>
                <w:color w:val="000000"/>
                <w:sz w:val="20"/>
              </w:rPr>
              <w:t>0</w:t>
            </w:r>
          </w:p>
        </w:tc>
        <w:tc>
          <w:tcPr>
            <w:tcW w:w="0" w:type="auto"/>
            <w:tcBorders>
              <w:top w:val="single" w:sz="4" w:space="0" w:color="auto"/>
              <w:left w:val="single" w:sz="4" w:space="0" w:color="auto"/>
              <w:bottom w:val="nil"/>
              <w:right w:val="nil"/>
            </w:tcBorders>
            <w:vAlign w:val="center"/>
          </w:tcPr>
          <w:p w14:paraId="7F963FEB" w14:textId="77777777" w:rsidR="00D64922" w:rsidRPr="002A445C" w:rsidRDefault="00D64922" w:rsidP="00D64922">
            <w:pPr>
              <w:jc w:val="right"/>
              <w:rPr>
                <w:sz w:val="20"/>
              </w:rPr>
            </w:pPr>
            <w:r w:rsidRPr="002A445C">
              <w:rPr>
                <w:sz w:val="20"/>
              </w:rPr>
              <w:t>2001</w:t>
            </w:r>
          </w:p>
        </w:tc>
        <w:tc>
          <w:tcPr>
            <w:tcW w:w="0" w:type="auto"/>
            <w:tcBorders>
              <w:top w:val="single" w:sz="4" w:space="0" w:color="auto"/>
              <w:left w:val="nil"/>
              <w:bottom w:val="nil"/>
              <w:right w:val="nil"/>
            </w:tcBorders>
            <w:vAlign w:val="center"/>
          </w:tcPr>
          <w:p w14:paraId="421F0ECF" w14:textId="77777777" w:rsidR="00D64922" w:rsidRPr="002A445C" w:rsidRDefault="00D64922" w:rsidP="00D64922">
            <w:pPr>
              <w:jc w:val="right"/>
              <w:rPr>
                <w:sz w:val="20"/>
              </w:rPr>
            </w:pPr>
            <w:r w:rsidRPr="002A445C">
              <w:rPr>
                <w:color w:val="000000"/>
                <w:sz w:val="20"/>
              </w:rPr>
              <w:t>4.98</w:t>
            </w:r>
          </w:p>
        </w:tc>
        <w:tc>
          <w:tcPr>
            <w:tcW w:w="0" w:type="auto"/>
            <w:tcBorders>
              <w:top w:val="single" w:sz="4" w:space="0" w:color="auto"/>
              <w:left w:val="nil"/>
              <w:bottom w:val="nil"/>
              <w:right w:val="nil"/>
            </w:tcBorders>
            <w:vAlign w:val="center"/>
          </w:tcPr>
          <w:p w14:paraId="3C87FF87" w14:textId="77777777" w:rsidR="00D64922" w:rsidRPr="002A445C" w:rsidRDefault="00D64922" w:rsidP="00D64922">
            <w:pPr>
              <w:jc w:val="right"/>
              <w:rPr>
                <w:sz w:val="20"/>
              </w:rPr>
            </w:pPr>
            <w:r w:rsidRPr="002A445C">
              <w:rPr>
                <w:color w:val="000000"/>
                <w:sz w:val="20"/>
              </w:rPr>
              <w:t>5.02</w:t>
            </w:r>
          </w:p>
        </w:tc>
        <w:tc>
          <w:tcPr>
            <w:tcW w:w="0" w:type="auto"/>
            <w:tcBorders>
              <w:top w:val="single" w:sz="4" w:space="0" w:color="auto"/>
              <w:left w:val="nil"/>
              <w:bottom w:val="nil"/>
              <w:right w:val="nil"/>
            </w:tcBorders>
            <w:vAlign w:val="center"/>
          </w:tcPr>
          <w:p w14:paraId="4862C033" w14:textId="77777777" w:rsidR="00D64922" w:rsidRPr="002A445C" w:rsidRDefault="00D64922" w:rsidP="00D64922">
            <w:pPr>
              <w:jc w:val="right"/>
              <w:rPr>
                <w:color w:val="000000"/>
                <w:sz w:val="20"/>
              </w:rPr>
            </w:pPr>
            <w:r w:rsidRPr="002A445C">
              <w:rPr>
                <w:color w:val="000000"/>
                <w:sz w:val="20"/>
              </w:rPr>
              <w:t>46.91</w:t>
            </w:r>
          </w:p>
        </w:tc>
        <w:tc>
          <w:tcPr>
            <w:tcW w:w="0" w:type="auto"/>
            <w:tcBorders>
              <w:top w:val="single" w:sz="4" w:space="0" w:color="auto"/>
              <w:left w:val="nil"/>
              <w:bottom w:val="nil"/>
              <w:right w:val="nil"/>
            </w:tcBorders>
            <w:vAlign w:val="center"/>
          </w:tcPr>
          <w:p w14:paraId="0F743C6C" w14:textId="77777777" w:rsidR="00D64922" w:rsidRPr="002A445C" w:rsidRDefault="00D64922" w:rsidP="00D64922">
            <w:pPr>
              <w:jc w:val="right"/>
              <w:rPr>
                <w:color w:val="000000"/>
                <w:sz w:val="20"/>
              </w:rPr>
            </w:pPr>
            <w:r w:rsidRPr="002A445C">
              <w:rPr>
                <w:color w:val="000000"/>
                <w:sz w:val="20"/>
              </w:rPr>
              <w:t>23.35</w:t>
            </w:r>
          </w:p>
        </w:tc>
        <w:tc>
          <w:tcPr>
            <w:tcW w:w="0" w:type="auto"/>
            <w:tcBorders>
              <w:top w:val="single" w:sz="4" w:space="0" w:color="auto"/>
              <w:left w:val="nil"/>
              <w:bottom w:val="nil"/>
              <w:right w:val="nil"/>
            </w:tcBorders>
            <w:vAlign w:val="center"/>
          </w:tcPr>
          <w:p w14:paraId="793EB12E" w14:textId="77777777" w:rsidR="00D64922" w:rsidRPr="002A445C" w:rsidRDefault="00D64922" w:rsidP="00D64922">
            <w:pPr>
              <w:jc w:val="right"/>
              <w:rPr>
                <w:color w:val="000000"/>
                <w:sz w:val="20"/>
              </w:rPr>
            </w:pPr>
            <w:r w:rsidRPr="002A445C">
              <w:rPr>
                <w:color w:val="000000"/>
                <w:sz w:val="20"/>
              </w:rPr>
              <w:t>11.33</w:t>
            </w:r>
          </w:p>
        </w:tc>
      </w:tr>
      <w:tr w:rsidR="00D64922" w:rsidRPr="002A445C" w14:paraId="497DC95B" w14:textId="77777777" w:rsidTr="00D64922">
        <w:trPr>
          <w:trHeight w:val="386"/>
          <w:jc w:val="center"/>
        </w:trPr>
        <w:tc>
          <w:tcPr>
            <w:tcW w:w="0" w:type="auto"/>
            <w:vAlign w:val="center"/>
            <w:hideMark/>
          </w:tcPr>
          <w:p w14:paraId="6DE5BE3D" w14:textId="77777777" w:rsidR="00D64922" w:rsidRPr="002A445C" w:rsidRDefault="00D64922" w:rsidP="00D64922">
            <w:pPr>
              <w:rPr>
                <w:sz w:val="20"/>
              </w:rPr>
            </w:pPr>
            <w:r w:rsidRPr="002A445C">
              <w:rPr>
                <w:sz w:val="20"/>
              </w:rPr>
              <w:t>1980</w:t>
            </w:r>
          </w:p>
        </w:tc>
        <w:tc>
          <w:tcPr>
            <w:tcW w:w="0" w:type="auto"/>
            <w:vAlign w:val="center"/>
            <w:hideMark/>
          </w:tcPr>
          <w:p w14:paraId="21C00BCB" w14:textId="77777777" w:rsidR="00D64922" w:rsidRPr="002A445C" w:rsidRDefault="00D64922" w:rsidP="00D64922">
            <w:pPr>
              <w:jc w:val="right"/>
              <w:rPr>
                <w:sz w:val="20"/>
              </w:rPr>
            </w:pPr>
            <w:r w:rsidRPr="002A445C">
              <w:rPr>
                <w:color w:val="000000"/>
                <w:sz w:val="20"/>
              </w:rPr>
              <w:t>5.03</w:t>
            </w:r>
          </w:p>
        </w:tc>
        <w:tc>
          <w:tcPr>
            <w:tcW w:w="0" w:type="auto"/>
            <w:vAlign w:val="center"/>
            <w:hideMark/>
          </w:tcPr>
          <w:p w14:paraId="5F91384C" w14:textId="77777777" w:rsidR="00D64922" w:rsidRPr="002A445C" w:rsidRDefault="00D64922" w:rsidP="00D64922">
            <w:pPr>
              <w:jc w:val="right"/>
              <w:rPr>
                <w:sz w:val="20"/>
              </w:rPr>
            </w:pPr>
            <w:r w:rsidRPr="002A445C">
              <w:rPr>
                <w:color w:val="000000"/>
                <w:sz w:val="20"/>
              </w:rPr>
              <w:t>4.92</w:t>
            </w:r>
          </w:p>
        </w:tc>
        <w:tc>
          <w:tcPr>
            <w:tcW w:w="0" w:type="auto"/>
            <w:shd w:val="clear" w:color="auto" w:fill="auto"/>
            <w:vAlign w:val="center"/>
          </w:tcPr>
          <w:p w14:paraId="6129955F" w14:textId="77777777" w:rsidR="00D64922" w:rsidRPr="002A445C" w:rsidRDefault="00D64922" w:rsidP="00D64922">
            <w:pPr>
              <w:jc w:val="right"/>
              <w:rPr>
                <w:sz w:val="20"/>
              </w:rPr>
            </w:pPr>
            <w:r w:rsidRPr="002A445C">
              <w:rPr>
                <w:color w:val="000000"/>
                <w:sz w:val="20"/>
              </w:rPr>
              <w:t>0</w:t>
            </w:r>
          </w:p>
        </w:tc>
        <w:tc>
          <w:tcPr>
            <w:tcW w:w="0" w:type="auto"/>
            <w:vAlign w:val="center"/>
          </w:tcPr>
          <w:p w14:paraId="13544E95"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24576147"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473BAEA5" w14:textId="77777777" w:rsidR="00D64922" w:rsidRPr="002A445C" w:rsidRDefault="00D64922" w:rsidP="00D64922">
            <w:pPr>
              <w:jc w:val="right"/>
              <w:rPr>
                <w:sz w:val="20"/>
              </w:rPr>
            </w:pPr>
            <w:r w:rsidRPr="002A445C">
              <w:rPr>
                <w:sz w:val="20"/>
              </w:rPr>
              <w:t>2002</w:t>
            </w:r>
          </w:p>
        </w:tc>
        <w:tc>
          <w:tcPr>
            <w:tcW w:w="0" w:type="auto"/>
            <w:vAlign w:val="center"/>
          </w:tcPr>
          <w:p w14:paraId="57A7BF37" w14:textId="77777777" w:rsidR="00D64922" w:rsidRPr="002A445C" w:rsidRDefault="00D64922" w:rsidP="00D64922">
            <w:pPr>
              <w:jc w:val="right"/>
              <w:rPr>
                <w:sz w:val="20"/>
              </w:rPr>
            </w:pPr>
            <w:r w:rsidRPr="002A445C">
              <w:rPr>
                <w:color w:val="000000"/>
                <w:sz w:val="20"/>
              </w:rPr>
              <w:t>4.20</w:t>
            </w:r>
          </w:p>
        </w:tc>
        <w:tc>
          <w:tcPr>
            <w:tcW w:w="0" w:type="auto"/>
            <w:vAlign w:val="center"/>
          </w:tcPr>
          <w:p w14:paraId="595F8190" w14:textId="77777777" w:rsidR="00D64922" w:rsidRPr="002A445C" w:rsidRDefault="00D64922" w:rsidP="00D64922">
            <w:pPr>
              <w:jc w:val="right"/>
              <w:rPr>
                <w:sz w:val="20"/>
              </w:rPr>
            </w:pPr>
            <w:r w:rsidRPr="002A445C">
              <w:rPr>
                <w:color w:val="000000"/>
                <w:sz w:val="20"/>
              </w:rPr>
              <w:t>4.36</w:t>
            </w:r>
          </w:p>
        </w:tc>
        <w:tc>
          <w:tcPr>
            <w:tcW w:w="0" w:type="auto"/>
            <w:vAlign w:val="center"/>
          </w:tcPr>
          <w:p w14:paraId="3FFA5052" w14:textId="77777777" w:rsidR="00D64922" w:rsidRPr="002A445C" w:rsidRDefault="00D64922" w:rsidP="00D64922">
            <w:pPr>
              <w:jc w:val="right"/>
              <w:rPr>
                <w:color w:val="000000"/>
                <w:sz w:val="20"/>
              </w:rPr>
            </w:pPr>
            <w:r w:rsidRPr="002A445C">
              <w:rPr>
                <w:color w:val="000000"/>
                <w:sz w:val="20"/>
              </w:rPr>
              <w:t>51.27</w:t>
            </w:r>
          </w:p>
        </w:tc>
        <w:tc>
          <w:tcPr>
            <w:tcW w:w="0" w:type="auto"/>
            <w:vAlign w:val="center"/>
          </w:tcPr>
          <w:p w14:paraId="00E83FEC" w14:textId="77777777" w:rsidR="00D64922" w:rsidRPr="002A445C" w:rsidRDefault="00D64922" w:rsidP="00D64922">
            <w:pPr>
              <w:jc w:val="right"/>
              <w:rPr>
                <w:color w:val="000000"/>
                <w:sz w:val="20"/>
              </w:rPr>
            </w:pPr>
            <w:r w:rsidRPr="002A445C">
              <w:rPr>
                <w:color w:val="000000"/>
                <w:sz w:val="20"/>
              </w:rPr>
              <w:t>51.27</w:t>
            </w:r>
          </w:p>
        </w:tc>
        <w:tc>
          <w:tcPr>
            <w:tcW w:w="0" w:type="auto"/>
            <w:vAlign w:val="center"/>
          </w:tcPr>
          <w:p w14:paraId="68E8E3F3" w14:textId="77777777" w:rsidR="00D64922" w:rsidRPr="002A445C" w:rsidRDefault="00D64922" w:rsidP="00D64922">
            <w:pPr>
              <w:jc w:val="right"/>
              <w:rPr>
                <w:color w:val="000000"/>
                <w:sz w:val="20"/>
              </w:rPr>
            </w:pPr>
            <w:r w:rsidRPr="002A445C">
              <w:rPr>
                <w:color w:val="000000"/>
                <w:sz w:val="20"/>
              </w:rPr>
              <w:t>0</w:t>
            </w:r>
          </w:p>
        </w:tc>
      </w:tr>
      <w:tr w:rsidR="00D64922" w:rsidRPr="002A445C" w14:paraId="55A9E22F" w14:textId="77777777" w:rsidTr="00D64922">
        <w:trPr>
          <w:trHeight w:val="386"/>
          <w:jc w:val="center"/>
        </w:trPr>
        <w:tc>
          <w:tcPr>
            <w:tcW w:w="0" w:type="auto"/>
            <w:vAlign w:val="center"/>
            <w:hideMark/>
          </w:tcPr>
          <w:p w14:paraId="79A27276" w14:textId="77777777" w:rsidR="00D64922" w:rsidRPr="002A445C" w:rsidRDefault="00D64922" w:rsidP="00D64922">
            <w:pPr>
              <w:rPr>
                <w:sz w:val="20"/>
              </w:rPr>
            </w:pPr>
            <w:r w:rsidRPr="002A445C">
              <w:rPr>
                <w:sz w:val="20"/>
              </w:rPr>
              <w:t>1981</w:t>
            </w:r>
          </w:p>
        </w:tc>
        <w:tc>
          <w:tcPr>
            <w:tcW w:w="0" w:type="auto"/>
            <w:vAlign w:val="center"/>
            <w:hideMark/>
          </w:tcPr>
          <w:p w14:paraId="680E00DE" w14:textId="77777777" w:rsidR="00D64922" w:rsidRPr="002A445C" w:rsidRDefault="00D64922" w:rsidP="00D64922">
            <w:pPr>
              <w:jc w:val="right"/>
              <w:rPr>
                <w:sz w:val="20"/>
              </w:rPr>
            </w:pPr>
            <w:r w:rsidRPr="002A445C">
              <w:rPr>
                <w:color w:val="000000"/>
                <w:sz w:val="20"/>
              </w:rPr>
              <w:t>5.71</w:t>
            </w:r>
          </w:p>
        </w:tc>
        <w:tc>
          <w:tcPr>
            <w:tcW w:w="0" w:type="auto"/>
            <w:vAlign w:val="center"/>
            <w:hideMark/>
          </w:tcPr>
          <w:p w14:paraId="7C4422FB" w14:textId="77777777" w:rsidR="00D64922" w:rsidRPr="002A445C" w:rsidRDefault="00D64922" w:rsidP="00D64922">
            <w:pPr>
              <w:jc w:val="right"/>
              <w:rPr>
                <w:sz w:val="20"/>
              </w:rPr>
            </w:pPr>
            <w:r w:rsidRPr="002A445C">
              <w:rPr>
                <w:color w:val="000000"/>
                <w:sz w:val="20"/>
              </w:rPr>
              <w:t>5.36</w:t>
            </w:r>
          </w:p>
        </w:tc>
        <w:tc>
          <w:tcPr>
            <w:tcW w:w="0" w:type="auto"/>
            <w:shd w:val="clear" w:color="auto" w:fill="auto"/>
            <w:vAlign w:val="center"/>
          </w:tcPr>
          <w:p w14:paraId="5CFEEB52" w14:textId="77777777" w:rsidR="00D64922" w:rsidRPr="002A445C" w:rsidRDefault="00D64922" w:rsidP="00D64922">
            <w:pPr>
              <w:jc w:val="right"/>
              <w:rPr>
                <w:sz w:val="20"/>
              </w:rPr>
            </w:pPr>
            <w:r w:rsidRPr="002A445C">
              <w:rPr>
                <w:color w:val="000000"/>
                <w:sz w:val="20"/>
              </w:rPr>
              <w:t>0</w:t>
            </w:r>
          </w:p>
        </w:tc>
        <w:tc>
          <w:tcPr>
            <w:tcW w:w="0" w:type="auto"/>
            <w:vAlign w:val="center"/>
          </w:tcPr>
          <w:p w14:paraId="3A96979C"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E4307F3"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2C94CBAC" w14:textId="77777777" w:rsidR="00D64922" w:rsidRPr="002A445C" w:rsidRDefault="00D64922" w:rsidP="00D64922">
            <w:pPr>
              <w:jc w:val="right"/>
              <w:rPr>
                <w:sz w:val="20"/>
              </w:rPr>
            </w:pPr>
            <w:r w:rsidRPr="002A445C">
              <w:rPr>
                <w:color w:val="000000"/>
                <w:sz w:val="20"/>
              </w:rPr>
              <w:t>2003</w:t>
            </w:r>
          </w:p>
        </w:tc>
        <w:tc>
          <w:tcPr>
            <w:tcW w:w="0" w:type="auto"/>
            <w:vAlign w:val="center"/>
          </w:tcPr>
          <w:p w14:paraId="63564984" w14:textId="77777777" w:rsidR="00D64922" w:rsidRPr="002A445C" w:rsidRDefault="00D64922" w:rsidP="00D64922">
            <w:pPr>
              <w:jc w:val="right"/>
              <w:rPr>
                <w:sz w:val="20"/>
              </w:rPr>
            </w:pPr>
            <w:r w:rsidRPr="002A445C">
              <w:rPr>
                <w:color w:val="000000"/>
                <w:sz w:val="20"/>
              </w:rPr>
              <w:t>5.30</w:t>
            </w:r>
          </w:p>
        </w:tc>
        <w:tc>
          <w:tcPr>
            <w:tcW w:w="0" w:type="auto"/>
            <w:vAlign w:val="center"/>
          </w:tcPr>
          <w:p w14:paraId="004F4A76" w14:textId="77777777" w:rsidR="00D64922" w:rsidRPr="002A445C" w:rsidRDefault="00D64922" w:rsidP="00D64922">
            <w:pPr>
              <w:jc w:val="right"/>
              <w:rPr>
                <w:sz w:val="20"/>
              </w:rPr>
            </w:pPr>
            <w:r w:rsidRPr="002A445C">
              <w:rPr>
                <w:color w:val="000000"/>
                <w:sz w:val="20"/>
              </w:rPr>
              <w:t>5.39</w:t>
            </w:r>
          </w:p>
        </w:tc>
        <w:tc>
          <w:tcPr>
            <w:tcW w:w="0" w:type="auto"/>
            <w:vAlign w:val="center"/>
          </w:tcPr>
          <w:p w14:paraId="7CE84DDB" w14:textId="77777777" w:rsidR="00D64922" w:rsidRPr="002A445C" w:rsidRDefault="00D64922" w:rsidP="00D64922">
            <w:pPr>
              <w:jc w:val="right"/>
              <w:rPr>
                <w:color w:val="000000"/>
                <w:sz w:val="20"/>
              </w:rPr>
            </w:pPr>
            <w:r w:rsidRPr="002A445C">
              <w:rPr>
                <w:color w:val="000000"/>
                <w:sz w:val="20"/>
              </w:rPr>
              <w:t>207.85</w:t>
            </w:r>
          </w:p>
        </w:tc>
        <w:tc>
          <w:tcPr>
            <w:tcW w:w="0" w:type="auto"/>
            <w:vAlign w:val="center"/>
          </w:tcPr>
          <w:p w14:paraId="76FFC537" w14:textId="77777777" w:rsidR="00D64922" w:rsidRPr="002A445C" w:rsidRDefault="00D64922" w:rsidP="00D64922">
            <w:pPr>
              <w:jc w:val="right"/>
              <w:rPr>
                <w:color w:val="000000"/>
                <w:sz w:val="20"/>
              </w:rPr>
            </w:pPr>
            <w:r w:rsidRPr="002A445C">
              <w:rPr>
                <w:color w:val="000000"/>
                <w:sz w:val="20"/>
              </w:rPr>
              <w:t>151.48</w:t>
            </w:r>
          </w:p>
        </w:tc>
        <w:tc>
          <w:tcPr>
            <w:tcW w:w="0" w:type="auto"/>
            <w:vAlign w:val="center"/>
          </w:tcPr>
          <w:p w14:paraId="4D3DC48B" w14:textId="77777777" w:rsidR="00D64922" w:rsidRPr="002A445C" w:rsidRDefault="00D64922" w:rsidP="00D64922">
            <w:pPr>
              <w:jc w:val="right"/>
              <w:rPr>
                <w:color w:val="000000"/>
                <w:sz w:val="20"/>
              </w:rPr>
            </w:pPr>
            <w:r w:rsidRPr="002A445C">
              <w:rPr>
                <w:color w:val="000000"/>
                <w:sz w:val="20"/>
              </w:rPr>
              <w:t>108.12</w:t>
            </w:r>
          </w:p>
        </w:tc>
      </w:tr>
      <w:tr w:rsidR="00D64922" w:rsidRPr="002A445C" w14:paraId="5877C0D9" w14:textId="77777777" w:rsidTr="00D64922">
        <w:trPr>
          <w:trHeight w:val="386"/>
          <w:jc w:val="center"/>
        </w:trPr>
        <w:tc>
          <w:tcPr>
            <w:tcW w:w="0" w:type="auto"/>
            <w:vAlign w:val="center"/>
            <w:hideMark/>
          </w:tcPr>
          <w:p w14:paraId="71570F2C" w14:textId="77777777" w:rsidR="00D64922" w:rsidRPr="002A445C" w:rsidRDefault="00D64922" w:rsidP="00D64922">
            <w:pPr>
              <w:rPr>
                <w:sz w:val="20"/>
              </w:rPr>
            </w:pPr>
            <w:r w:rsidRPr="002A445C">
              <w:rPr>
                <w:sz w:val="20"/>
              </w:rPr>
              <w:t>1982</w:t>
            </w:r>
          </w:p>
        </w:tc>
        <w:tc>
          <w:tcPr>
            <w:tcW w:w="0" w:type="auto"/>
            <w:vAlign w:val="center"/>
            <w:hideMark/>
          </w:tcPr>
          <w:p w14:paraId="33EDEC9E" w14:textId="77777777" w:rsidR="00D64922" w:rsidRPr="002A445C" w:rsidRDefault="00D64922" w:rsidP="00D64922">
            <w:pPr>
              <w:jc w:val="right"/>
              <w:rPr>
                <w:sz w:val="20"/>
              </w:rPr>
            </w:pPr>
            <w:r w:rsidRPr="002A445C">
              <w:rPr>
                <w:color w:val="000000"/>
                <w:sz w:val="20"/>
              </w:rPr>
              <w:t>4.00</w:t>
            </w:r>
          </w:p>
        </w:tc>
        <w:tc>
          <w:tcPr>
            <w:tcW w:w="0" w:type="auto"/>
            <w:vAlign w:val="center"/>
            <w:hideMark/>
          </w:tcPr>
          <w:p w14:paraId="499B36F3" w14:textId="77777777" w:rsidR="00D64922" w:rsidRPr="002A445C" w:rsidRDefault="00D64922" w:rsidP="00D64922">
            <w:pPr>
              <w:jc w:val="right"/>
              <w:rPr>
                <w:sz w:val="20"/>
              </w:rPr>
            </w:pPr>
            <w:r w:rsidRPr="002A445C">
              <w:rPr>
                <w:color w:val="000000"/>
                <w:sz w:val="20"/>
              </w:rPr>
              <w:t>4.52</w:t>
            </w:r>
          </w:p>
        </w:tc>
        <w:tc>
          <w:tcPr>
            <w:tcW w:w="0" w:type="auto"/>
            <w:shd w:val="clear" w:color="auto" w:fill="auto"/>
            <w:vAlign w:val="center"/>
          </w:tcPr>
          <w:p w14:paraId="6297E20A" w14:textId="77777777" w:rsidR="00D64922" w:rsidRPr="002A445C" w:rsidRDefault="00D64922" w:rsidP="00D64922">
            <w:pPr>
              <w:jc w:val="right"/>
              <w:rPr>
                <w:sz w:val="20"/>
              </w:rPr>
            </w:pPr>
            <w:r w:rsidRPr="002A445C">
              <w:rPr>
                <w:color w:val="000000"/>
                <w:sz w:val="20"/>
              </w:rPr>
              <w:t>0</w:t>
            </w:r>
          </w:p>
        </w:tc>
        <w:tc>
          <w:tcPr>
            <w:tcW w:w="0" w:type="auto"/>
            <w:vAlign w:val="center"/>
          </w:tcPr>
          <w:p w14:paraId="77C78AB2"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D20D28A"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2F39C5FC" w14:textId="77777777" w:rsidR="00D64922" w:rsidRPr="002A445C" w:rsidRDefault="00D64922" w:rsidP="00D64922">
            <w:pPr>
              <w:jc w:val="right"/>
              <w:rPr>
                <w:sz w:val="20"/>
              </w:rPr>
            </w:pPr>
            <w:r w:rsidRPr="002A445C">
              <w:rPr>
                <w:sz w:val="20"/>
              </w:rPr>
              <w:t>2004</w:t>
            </w:r>
          </w:p>
        </w:tc>
        <w:tc>
          <w:tcPr>
            <w:tcW w:w="0" w:type="auto"/>
            <w:vAlign w:val="center"/>
          </w:tcPr>
          <w:p w14:paraId="566D23D2" w14:textId="77777777" w:rsidR="00D64922" w:rsidRPr="002A445C" w:rsidRDefault="00D64922" w:rsidP="00D64922">
            <w:pPr>
              <w:jc w:val="right"/>
              <w:rPr>
                <w:sz w:val="20"/>
              </w:rPr>
            </w:pPr>
            <w:r w:rsidRPr="002A445C">
              <w:rPr>
                <w:color w:val="000000"/>
                <w:sz w:val="20"/>
              </w:rPr>
              <w:t>4.60</w:t>
            </w:r>
          </w:p>
        </w:tc>
        <w:tc>
          <w:tcPr>
            <w:tcW w:w="0" w:type="auto"/>
            <w:vAlign w:val="center"/>
          </w:tcPr>
          <w:p w14:paraId="34040FDF" w14:textId="77777777" w:rsidR="00D64922" w:rsidRPr="002A445C" w:rsidRDefault="00D64922" w:rsidP="00D64922">
            <w:pPr>
              <w:jc w:val="right"/>
              <w:rPr>
                <w:sz w:val="20"/>
              </w:rPr>
            </w:pPr>
            <w:r w:rsidRPr="002A445C">
              <w:rPr>
                <w:color w:val="000000"/>
                <w:sz w:val="20"/>
              </w:rPr>
              <w:t>4.98</w:t>
            </w:r>
          </w:p>
        </w:tc>
        <w:tc>
          <w:tcPr>
            <w:tcW w:w="0" w:type="auto"/>
            <w:vAlign w:val="center"/>
          </w:tcPr>
          <w:p w14:paraId="1AE1BD06" w14:textId="77777777" w:rsidR="00D64922" w:rsidRPr="002A445C" w:rsidRDefault="00D64922" w:rsidP="00D64922">
            <w:pPr>
              <w:jc w:val="right"/>
              <w:rPr>
                <w:color w:val="000000"/>
                <w:sz w:val="20"/>
              </w:rPr>
            </w:pPr>
            <w:r w:rsidRPr="002A445C">
              <w:rPr>
                <w:color w:val="000000"/>
                <w:sz w:val="20"/>
              </w:rPr>
              <w:t>117.64</w:t>
            </w:r>
          </w:p>
        </w:tc>
        <w:tc>
          <w:tcPr>
            <w:tcW w:w="0" w:type="auto"/>
            <w:vAlign w:val="center"/>
          </w:tcPr>
          <w:p w14:paraId="611D4EF1"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3C6A637F" w14:textId="77777777" w:rsidR="00D64922" w:rsidRPr="002A445C" w:rsidRDefault="00D64922" w:rsidP="00D64922">
            <w:pPr>
              <w:jc w:val="right"/>
              <w:rPr>
                <w:color w:val="000000"/>
                <w:sz w:val="20"/>
              </w:rPr>
            </w:pPr>
            <w:r w:rsidRPr="002A445C">
              <w:rPr>
                <w:color w:val="000000"/>
                <w:sz w:val="20"/>
              </w:rPr>
              <w:t>0</w:t>
            </w:r>
          </w:p>
        </w:tc>
      </w:tr>
      <w:tr w:rsidR="00D64922" w:rsidRPr="002A445C" w14:paraId="7F1FF757" w14:textId="77777777" w:rsidTr="00D64922">
        <w:trPr>
          <w:trHeight w:val="386"/>
          <w:jc w:val="center"/>
        </w:trPr>
        <w:tc>
          <w:tcPr>
            <w:tcW w:w="0" w:type="auto"/>
            <w:vAlign w:val="center"/>
            <w:hideMark/>
          </w:tcPr>
          <w:p w14:paraId="052E2A24" w14:textId="77777777" w:rsidR="00D64922" w:rsidRPr="002A445C" w:rsidRDefault="00D64922" w:rsidP="00D64922">
            <w:pPr>
              <w:rPr>
                <w:sz w:val="20"/>
              </w:rPr>
            </w:pPr>
            <w:r w:rsidRPr="002A445C">
              <w:rPr>
                <w:sz w:val="20"/>
              </w:rPr>
              <w:t>1983</w:t>
            </w:r>
          </w:p>
        </w:tc>
        <w:tc>
          <w:tcPr>
            <w:tcW w:w="0" w:type="auto"/>
            <w:vAlign w:val="center"/>
            <w:hideMark/>
          </w:tcPr>
          <w:p w14:paraId="57134A5E" w14:textId="77777777" w:rsidR="00D64922" w:rsidRPr="002A445C" w:rsidRDefault="00D64922" w:rsidP="00D64922">
            <w:pPr>
              <w:jc w:val="right"/>
              <w:rPr>
                <w:sz w:val="20"/>
              </w:rPr>
            </w:pPr>
            <w:r w:rsidRPr="002A445C">
              <w:rPr>
                <w:color w:val="000000"/>
                <w:sz w:val="20"/>
              </w:rPr>
              <w:t>5.11</w:t>
            </w:r>
          </w:p>
        </w:tc>
        <w:tc>
          <w:tcPr>
            <w:tcW w:w="0" w:type="auto"/>
            <w:vAlign w:val="center"/>
            <w:hideMark/>
          </w:tcPr>
          <w:p w14:paraId="1A18E732" w14:textId="77777777" w:rsidR="00D64922" w:rsidRPr="002A445C" w:rsidRDefault="00D64922" w:rsidP="00D64922">
            <w:pPr>
              <w:jc w:val="right"/>
              <w:rPr>
                <w:sz w:val="20"/>
              </w:rPr>
            </w:pPr>
            <w:r w:rsidRPr="002A445C">
              <w:rPr>
                <w:color w:val="000000"/>
                <w:sz w:val="20"/>
              </w:rPr>
              <w:t>5.25</w:t>
            </w:r>
          </w:p>
        </w:tc>
        <w:tc>
          <w:tcPr>
            <w:tcW w:w="0" w:type="auto"/>
            <w:shd w:val="clear" w:color="auto" w:fill="auto"/>
            <w:vAlign w:val="center"/>
          </w:tcPr>
          <w:p w14:paraId="486A23FC" w14:textId="77777777" w:rsidR="00D64922" w:rsidRPr="002A445C" w:rsidRDefault="00D64922" w:rsidP="00D64922">
            <w:pPr>
              <w:jc w:val="right"/>
              <w:rPr>
                <w:sz w:val="20"/>
              </w:rPr>
            </w:pPr>
            <w:r w:rsidRPr="002A445C">
              <w:rPr>
                <w:color w:val="000000"/>
                <w:sz w:val="20"/>
              </w:rPr>
              <w:t>31.88</w:t>
            </w:r>
          </w:p>
        </w:tc>
        <w:tc>
          <w:tcPr>
            <w:tcW w:w="0" w:type="auto"/>
            <w:vAlign w:val="center"/>
          </w:tcPr>
          <w:p w14:paraId="2AF34494" w14:textId="77777777" w:rsidR="00D64922" w:rsidRPr="002A445C" w:rsidRDefault="00D64922" w:rsidP="00D64922">
            <w:pPr>
              <w:jc w:val="right"/>
              <w:rPr>
                <w:sz w:val="20"/>
              </w:rPr>
            </w:pPr>
            <w:r w:rsidRPr="002A445C">
              <w:rPr>
                <w:color w:val="000000"/>
                <w:sz w:val="20"/>
              </w:rPr>
              <w:t>15.20</w:t>
            </w:r>
          </w:p>
        </w:tc>
        <w:tc>
          <w:tcPr>
            <w:tcW w:w="0" w:type="auto"/>
            <w:tcBorders>
              <w:right w:val="single" w:sz="4" w:space="0" w:color="auto"/>
            </w:tcBorders>
            <w:shd w:val="clear" w:color="auto" w:fill="auto"/>
            <w:vAlign w:val="center"/>
          </w:tcPr>
          <w:p w14:paraId="519AA6EC" w14:textId="77777777" w:rsidR="00D64922" w:rsidRPr="002A445C" w:rsidRDefault="00D64922" w:rsidP="00D64922">
            <w:pPr>
              <w:jc w:val="right"/>
              <w:rPr>
                <w:sz w:val="20"/>
              </w:rPr>
            </w:pPr>
            <w:r w:rsidRPr="002A445C">
              <w:rPr>
                <w:color w:val="000000"/>
                <w:sz w:val="20"/>
              </w:rPr>
              <w:t>4.73</w:t>
            </w:r>
          </w:p>
        </w:tc>
        <w:tc>
          <w:tcPr>
            <w:tcW w:w="0" w:type="auto"/>
            <w:tcBorders>
              <w:left w:val="single" w:sz="4" w:space="0" w:color="auto"/>
            </w:tcBorders>
            <w:vAlign w:val="center"/>
          </w:tcPr>
          <w:p w14:paraId="35029EAD" w14:textId="77777777" w:rsidR="00D64922" w:rsidRPr="002A445C" w:rsidRDefault="00D64922" w:rsidP="00D64922">
            <w:pPr>
              <w:jc w:val="right"/>
              <w:rPr>
                <w:sz w:val="20"/>
              </w:rPr>
            </w:pPr>
            <w:r w:rsidRPr="002A445C">
              <w:rPr>
                <w:color w:val="000000"/>
                <w:sz w:val="20"/>
              </w:rPr>
              <w:t>2005</w:t>
            </w:r>
          </w:p>
        </w:tc>
        <w:tc>
          <w:tcPr>
            <w:tcW w:w="0" w:type="auto"/>
            <w:vAlign w:val="center"/>
          </w:tcPr>
          <w:p w14:paraId="408E1EC0" w14:textId="77777777" w:rsidR="00D64922" w:rsidRPr="002A445C" w:rsidRDefault="00D64922" w:rsidP="00D64922">
            <w:pPr>
              <w:jc w:val="right"/>
              <w:rPr>
                <w:sz w:val="20"/>
              </w:rPr>
            </w:pPr>
            <w:r w:rsidRPr="002A445C">
              <w:rPr>
                <w:color w:val="000000"/>
                <w:sz w:val="20"/>
              </w:rPr>
              <w:t>4.91</w:t>
            </w:r>
          </w:p>
        </w:tc>
        <w:tc>
          <w:tcPr>
            <w:tcW w:w="0" w:type="auto"/>
            <w:vAlign w:val="center"/>
          </w:tcPr>
          <w:p w14:paraId="273E85AA" w14:textId="77777777" w:rsidR="00D64922" w:rsidRPr="002A445C" w:rsidRDefault="00D64922" w:rsidP="00D64922">
            <w:pPr>
              <w:jc w:val="right"/>
              <w:rPr>
                <w:sz w:val="20"/>
              </w:rPr>
            </w:pPr>
            <w:r w:rsidRPr="002A445C">
              <w:rPr>
                <w:color w:val="000000"/>
                <w:sz w:val="20"/>
              </w:rPr>
              <w:t>5.27</w:t>
            </w:r>
          </w:p>
        </w:tc>
        <w:tc>
          <w:tcPr>
            <w:tcW w:w="0" w:type="auto"/>
            <w:vAlign w:val="center"/>
          </w:tcPr>
          <w:p w14:paraId="249AA366" w14:textId="77777777" w:rsidR="00D64922" w:rsidRPr="002A445C" w:rsidRDefault="00D64922" w:rsidP="00D64922">
            <w:pPr>
              <w:jc w:val="right"/>
              <w:rPr>
                <w:color w:val="000000"/>
                <w:sz w:val="20"/>
              </w:rPr>
            </w:pPr>
            <w:r w:rsidRPr="002A445C">
              <w:rPr>
                <w:color w:val="000000"/>
                <w:sz w:val="20"/>
              </w:rPr>
              <w:t>284.60</w:t>
            </w:r>
          </w:p>
        </w:tc>
        <w:tc>
          <w:tcPr>
            <w:tcW w:w="0" w:type="auto"/>
            <w:vAlign w:val="center"/>
          </w:tcPr>
          <w:p w14:paraId="5B7B5552" w14:textId="77777777" w:rsidR="00D64922" w:rsidRPr="002A445C" w:rsidRDefault="00D64922" w:rsidP="00D64922">
            <w:pPr>
              <w:jc w:val="right"/>
              <w:rPr>
                <w:color w:val="000000"/>
                <w:sz w:val="20"/>
              </w:rPr>
            </w:pPr>
            <w:r w:rsidRPr="002A445C">
              <w:rPr>
                <w:color w:val="000000"/>
                <w:sz w:val="20"/>
              </w:rPr>
              <w:t>3.78</w:t>
            </w:r>
          </w:p>
        </w:tc>
        <w:tc>
          <w:tcPr>
            <w:tcW w:w="0" w:type="auto"/>
            <w:vAlign w:val="center"/>
          </w:tcPr>
          <w:p w14:paraId="25851FC1" w14:textId="77777777" w:rsidR="00D64922" w:rsidRPr="002A445C" w:rsidRDefault="00D64922" w:rsidP="00D64922">
            <w:pPr>
              <w:jc w:val="right"/>
              <w:rPr>
                <w:color w:val="000000"/>
                <w:sz w:val="20"/>
              </w:rPr>
            </w:pPr>
            <w:r w:rsidRPr="002A445C">
              <w:rPr>
                <w:color w:val="000000"/>
                <w:sz w:val="20"/>
              </w:rPr>
              <w:t>0</w:t>
            </w:r>
          </w:p>
        </w:tc>
      </w:tr>
      <w:tr w:rsidR="00D64922" w:rsidRPr="002A445C" w14:paraId="4DE071F3" w14:textId="77777777" w:rsidTr="00D64922">
        <w:trPr>
          <w:trHeight w:val="386"/>
          <w:jc w:val="center"/>
        </w:trPr>
        <w:tc>
          <w:tcPr>
            <w:tcW w:w="0" w:type="auto"/>
            <w:vAlign w:val="center"/>
            <w:hideMark/>
          </w:tcPr>
          <w:p w14:paraId="0860C8B5" w14:textId="77777777" w:rsidR="00D64922" w:rsidRPr="002A445C" w:rsidRDefault="00D64922" w:rsidP="00D64922">
            <w:pPr>
              <w:rPr>
                <w:sz w:val="20"/>
              </w:rPr>
            </w:pPr>
            <w:r w:rsidRPr="002A445C">
              <w:rPr>
                <w:sz w:val="20"/>
              </w:rPr>
              <w:t>1984</w:t>
            </w:r>
          </w:p>
        </w:tc>
        <w:tc>
          <w:tcPr>
            <w:tcW w:w="0" w:type="auto"/>
            <w:vAlign w:val="center"/>
            <w:hideMark/>
          </w:tcPr>
          <w:p w14:paraId="0400843A" w14:textId="77777777" w:rsidR="00D64922" w:rsidRPr="002A445C" w:rsidRDefault="00D64922" w:rsidP="00D64922">
            <w:pPr>
              <w:jc w:val="right"/>
              <w:rPr>
                <w:sz w:val="20"/>
              </w:rPr>
            </w:pPr>
            <w:r w:rsidRPr="002A445C">
              <w:rPr>
                <w:color w:val="000000"/>
                <w:sz w:val="20"/>
              </w:rPr>
              <w:t>4.73</w:t>
            </w:r>
          </w:p>
        </w:tc>
        <w:tc>
          <w:tcPr>
            <w:tcW w:w="0" w:type="auto"/>
            <w:vAlign w:val="center"/>
            <w:hideMark/>
          </w:tcPr>
          <w:p w14:paraId="22DD4897" w14:textId="77777777" w:rsidR="00D64922" w:rsidRPr="002A445C" w:rsidRDefault="00D64922" w:rsidP="00D64922">
            <w:pPr>
              <w:jc w:val="right"/>
              <w:rPr>
                <w:sz w:val="20"/>
              </w:rPr>
            </w:pPr>
            <w:r w:rsidRPr="002A445C">
              <w:rPr>
                <w:color w:val="000000"/>
                <w:sz w:val="20"/>
              </w:rPr>
              <w:t>5.23</w:t>
            </w:r>
          </w:p>
        </w:tc>
        <w:tc>
          <w:tcPr>
            <w:tcW w:w="0" w:type="auto"/>
            <w:shd w:val="clear" w:color="auto" w:fill="auto"/>
            <w:vAlign w:val="center"/>
          </w:tcPr>
          <w:p w14:paraId="1E368014" w14:textId="77777777" w:rsidR="00D64922" w:rsidRPr="002A445C" w:rsidRDefault="00D64922" w:rsidP="00D64922">
            <w:pPr>
              <w:jc w:val="right"/>
              <w:rPr>
                <w:sz w:val="20"/>
              </w:rPr>
            </w:pPr>
            <w:r w:rsidRPr="002A445C">
              <w:rPr>
                <w:color w:val="000000"/>
                <w:sz w:val="20"/>
              </w:rPr>
              <w:t>88.21</w:t>
            </w:r>
          </w:p>
        </w:tc>
        <w:tc>
          <w:tcPr>
            <w:tcW w:w="0" w:type="auto"/>
            <w:vAlign w:val="center"/>
          </w:tcPr>
          <w:p w14:paraId="2BDC5416" w14:textId="77777777" w:rsidR="00D64922" w:rsidRPr="002A445C" w:rsidRDefault="00D64922" w:rsidP="00D64922">
            <w:pPr>
              <w:jc w:val="right"/>
              <w:rPr>
                <w:sz w:val="20"/>
              </w:rPr>
            </w:pPr>
            <w:r w:rsidRPr="002A445C">
              <w:rPr>
                <w:color w:val="000000"/>
                <w:sz w:val="20"/>
              </w:rPr>
              <w:t>43.10</w:t>
            </w:r>
          </w:p>
        </w:tc>
        <w:tc>
          <w:tcPr>
            <w:tcW w:w="0" w:type="auto"/>
            <w:tcBorders>
              <w:right w:val="single" w:sz="4" w:space="0" w:color="auto"/>
            </w:tcBorders>
            <w:shd w:val="clear" w:color="auto" w:fill="auto"/>
            <w:vAlign w:val="center"/>
          </w:tcPr>
          <w:p w14:paraId="3E929B25" w14:textId="77777777" w:rsidR="00D64922" w:rsidRPr="002A445C" w:rsidRDefault="00D64922" w:rsidP="00D64922">
            <w:pPr>
              <w:jc w:val="right"/>
              <w:rPr>
                <w:sz w:val="20"/>
              </w:rPr>
            </w:pPr>
            <w:r w:rsidRPr="002A445C">
              <w:rPr>
                <w:color w:val="000000"/>
                <w:sz w:val="20"/>
              </w:rPr>
              <w:t>0.00</w:t>
            </w:r>
          </w:p>
        </w:tc>
        <w:tc>
          <w:tcPr>
            <w:tcW w:w="0" w:type="auto"/>
            <w:tcBorders>
              <w:left w:val="single" w:sz="4" w:space="0" w:color="auto"/>
            </w:tcBorders>
            <w:vAlign w:val="center"/>
          </w:tcPr>
          <w:p w14:paraId="1956BB67" w14:textId="77777777" w:rsidR="00D64922" w:rsidRPr="002A445C" w:rsidRDefault="00D64922" w:rsidP="00D64922">
            <w:pPr>
              <w:jc w:val="right"/>
              <w:rPr>
                <w:sz w:val="20"/>
              </w:rPr>
            </w:pPr>
            <w:r w:rsidRPr="002A445C">
              <w:rPr>
                <w:color w:val="000000"/>
                <w:sz w:val="20"/>
              </w:rPr>
              <w:t>2006</w:t>
            </w:r>
          </w:p>
        </w:tc>
        <w:tc>
          <w:tcPr>
            <w:tcW w:w="0" w:type="auto"/>
            <w:vAlign w:val="center"/>
          </w:tcPr>
          <w:p w14:paraId="2F60138B" w14:textId="77777777" w:rsidR="00D64922" w:rsidRPr="002A445C" w:rsidRDefault="00D64922" w:rsidP="00D64922">
            <w:pPr>
              <w:jc w:val="right"/>
              <w:rPr>
                <w:sz w:val="20"/>
              </w:rPr>
            </w:pPr>
            <w:r w:rsidRPr="002A445C">
              <w:rPr>
                <w:color w:val="000000"/>
                <w:sz w:val="20"/>
              </w:rPr>
              <w:t>4.63</w:t>
            </w:r>
          </w:p>
        </w:tc>
        <w:tc>
          <w:tcPr>
            <w:tcW w:w="0" w:type="auto"/>
            <w:vAlign w:val="center"/>
          </w:tcPr>
          <w:p w14:paraId="13DA8D05" w14:textId="77777777" w:rsidR="00D64922" w:rsidRPr="002A445C" w:rsidRDefault="00D64922" w:rsidP="00D64922">
            <w:pPr>
              <w:jc w:val="right"/>
              <w:rPr>
                <w:sz w:val="20"/>
              </w:rPr>
            </w:pPr>
            <w:r w:rsidRPr="002A445C">
              <w:rPr>
                <w:color w:val="000000"/>
                <w:sz w:val="20"/>
              </w:rPr>
              <w:t>4.97</w:t>
            </w:r>
          </w:p>
        </w:tc>
        <w:tc>
          <w:tcPr>
            <w:tcW w:w="0" w:type="auto"/>
            <w:vAlign w:val="center"/>
          </w:tcPr>
          <w:p w14:paraId="4260C445" w14:textId="77777777" w:rsidR="00D64922" w:rsidRPr="002A445C" w:rsidRDefault="00D64922" w:rsidP="00D64922">
            <w:pPr>
              <w:jc w:val="right"/>
              <w:rPr>
                <w:color w:val="000000"/>
                <w:sz w:val="20"/>
              </w:rPr>
            </w:pPr>
            <w:r w:rsidRPr="002A445C">
              <w:rPr>
                <w:color w:val="000000"/>
                <w:sz w:val="20"/>
              </w:rPr>
              <w:t>35.14</w:t>
            </w:r>
          </w:p>
        </w:tc>
        <w:tc>
          <w:tcPr>
            <w:tcW w:w="0" w:type="auto"/>
            <w:vAlign w:val="center"/>
          </w:tcPr>
          <w:p w14:paraId="15566189" w14:textId="77777777" w:rsidR="00D64922" w:rsidRPr="002A445C" w:rsidRDefault="00D64922" w:rsidP="00D64922">
            <w:pPr>
              <w:jc w:val="right"/>
              <w:rPr>
                <w:color w:val="000000"/>
                <w:sz w:val="20"/>
              </w:rPr>
            </w:pPr>
            <w:r w:rsidRPr="002A445C">
              <w:rPr>
                <w:color w:val="000000"/>
                <w:sz w:val="20"/>
              </w:rPr>
              <w:t>5.81</w:t>
            </w:r>
          </w:p>
        </w:tc>
        <w:tc>
          <w:tcPr>
            <w:tcW w:w="0" w:type="auto"/>
            <w:vAlign w:val="center"/>
          </w:tcPr>
          <w:p w14:paraId="2DE88FC6" w14:textId="77777777" w:rsidR="00D64922" w:rsidRPr="002A445C" w:rsidRDefault="00D64922" w:rsidP="00D64922">
            <w:pPr>
              <w:jc w:val="right"/>
              <w:rPr>
                <w:color w:val="000000"/>
                <w:sz w:val="20"/>
              </w:rPr>
            </w:pPr>
            <w:r w:rsidRPr="002A445C">
              <w:rPr>
                <w:color w:val="000000"/>
                <w:sz w:val="20"/>
              </w:rPr>
              <w:t>0</w:t>
            </w:r>
          </w:p>
        </w:tc>
      </w:tr>
      <w:tr w:rsidR="00D64922" w:rsidRPr="002A445C" w14:paraId="027B3DB4" w14:textId="77777777" w:rsidTr="00D64922">
        <w:trPr>
          <w:trHeight w:val="386"/>
          <w:jc w:val="center"/>
        </w:trPr>
        <w:tc>
          <w:tcPr>
            <w:tcW w:w="0" w:type="auto"/>
            <w:vAlign w:val="center"/>
            <w:hideMark/>
          </w:tcPr>
          <w:p w14:paraId="36805B02" w14:textId="77777777" w:rsidR="00D64922" w:rsidRPr="002A445C" w:rsidRDefault="00D64922" w:rsidP="00D64922">
            <w:pPr>
              <w:rPr>
                <w:sz w:val="20"/>
              </w:rPr>
            </w:pPr>
            <w:r w:rsidRPr="002A445C">
              <w:rPr>
                <w:sz w:val="20"/>
              </w:rPr>
              <w:t>1985</w:t>
            </w:r>
          </w:p>
        </w:tc>
        <w:tc>
          <w:tcPr>
            <w:tcW w:w="0" w:type="auto"/>
            <w:vAlign w:val="center"/>
            <w:hideMark/>
          </w:tcPr>
          <w:p w14:paraId="75302C7F" w14:textId="77777777" w:rsidR="00D64922" w:rsidRPr="002A445C" w:rsidRDefault="00D64922" w:rsidP="00D64922">
            <w:pPr>
              <w:jc w:val="right"/>
              <w:rPr>
                <w:sz w:val="20"/>
              </w:rPr>
            </w:pPr>
            <w:r w:rsidRPr="002A445C">
              <w:rPr>
                <w:color w:val="000000"/>
                <w:sz w:val="20"/>
              </w:rPr>
              <w:t>4.57</w:t>
            </w:r>
          </w:p>
        </w:tc>
        <w:tc>
          <w:tcPr>
            <w:tcW w:w="0" w:type="auto"/>
            <w:vAlign w:val="center"/>
            <w:hideMark/>
          </w:tcPr>
          <w:p w14:paraId="5427FCFF" w14:textId="77777777" w:rsidR="00D64922" w:rsidRPr="002A445C" w:rsidRDefault="00D64922" w:rsidP="00D64922">
            <w:pPr>
              <w:jc w:val="right"/>
              <w:rPr>
                <w:sz w:val="20"/>
              </w:rPr>
            </w:pPr>
            <w:r w:rsidRPr="002A445C">
              <w:rPr>
                <w:color w:val="000000"/>
                <w:sz w:val="20"/>
              </w:rPr>
              <w:t>5.17</w:t>
            </w:r>
          </w:p>
        </w:tc>
        <w:tc>
          <w:tcPr>
            <w:tcW w:w="0" w:type="auto"/>
            <w:shd w:val="clear" w:color="auto" w:fill="auto"/>
            <w:vAlign w:val="center"/>
          </w:tcPr>
          <w:p w14:paraId="1D219C07" w14:textId="77777777" w:rsidR="00D64922" w:rsidRPr="002A445C" w:rsidRDefault="00D64922" w:rsidP="00D64922">
            <w:pPr>
              <w:jc w:val="right"/>
              <w:rPr>
                <w:sz w:val="20"/>
              </w:rPr>
            </w:pPr>
            <w:r w:rsidRPr="002A445C">
              <w:rPr>
                <w:color w:val="000000"/>
                <w:sz w:val="20"/>
              </w:rPr>
              <w:t>24.61</w:t>
            </w:r>
          </w:p>
        </w:tc>
        <w:tc>
          <w:tcPr>
            <w:tcW w:w="0" w:type="auto"/>
            <w:vAlign w:val="center"/>
          </w:tcPr>
          <w:p w14:paraId="2D6B86C5" w14:textId="77777777" w:rsidR="00D64922" w:rsidRPr="002A445C" w:rsidRDefault="00D64922" w:rsidP="00D64922">
            <w:pPr>
              <w:jc w:val="right"/>
              <w:rPr>
                <w:sz w:val="20"/>
              </w:rPr>
            </w:pPr>
            <w:r w:rsidRPr="002A445C">
              <w:rPr>
                <w:color w:val="000000"/>
                <w:sz w:val="20"/>
              </w:rPr>
              <w:t>24.61</w:t>
            </w:r>
          </w:p>
        </w:tc>
        <w:tc>
          <w:tcPr>
            <w:tcW w:w="0" w:type="auto"/>
            <w:tcBorders>
              <w:right w:val="single" w:sz="4" w:space="0" w:color="auto"/>
            </w:tcBorders>
            <w:shd w:val="clear" w:color="auto" w:fill="auto"/>
            <w:vAlign w:val="center"/>
          </w:tcPr>
          <w:p w14:paraId="111DFF52" w14:textId="77777777" w:rsidR="00D64922" w:rsidRPr="002A445C" w:rsidRDefault="00D64922" w:rsidP="00D64922">
            <w:pPr>
              <w:jc w:val="right"/>
              <w:rPr>
                <w:sz w:val="20"/>
              </w:rPr>
            </w:pPr>
            <w:r w:rsidRPr="002A445C">
              <w:rPr>
                <w:color w:val="000000"/>
                <w:sz w:val="20"/>
              </w:rPr>
              <w:t>19.68</w:t>
            </w:r>
          </w:p>
        </w:tc>
        <w:tc>
          <w:tcPr>
            <w:tcW w:w="0" w:type="auto"/>
            <w:tcBorders>
              <w:left w:val="single" w:sz="4" w:space="0" w:color="auto"/>
            </w:tcBorders>
            <w:vAlign w:val="center"/>
          </w:tcPr>
          <w:p w14:paraId="46D8B8C4" w14:textId="77777777" w:rsidR="00D64922" w:rsidRPr="002A445C" w:rsidRDefault="00D64922" w:rsidP="00D64922">
            <w:pPr>
              <w:jc w:val="right"/>
              <w:rPr>
                <w:sz w:val="20"/>
              </w:rPr>
            </w:pPr>
            <w:r w:rsidRPr="002A445C">
              <w:rPr>
                <w:color w:val="000000"/>
                <w:sz w:val="20"/>
              </w:rPr>
              <w:t>2007</w:t>
            </w:r>
          </w:p>
        </w:tc>
        <w:tc>
          <w:tcPr>
            <w:tcW w:w="0" w:type="auto"/>
            <w:vAlign w:val="center"/>
          </w:tcPr>
          <w:p w14:paraId="03351817" w14:textId="77777777" w:rsidR="00D64922" w:rsidRPr="002A445C" w:rsidRDefault="00D64922" w:rsidP="00D64922">
            <w:pPr>
              <w:jc w:val="right"/>
              <w:rPr>
                <w:sz w:val="20"/>
              </w:rPr>
            </w:pPr>
            <w:r w:rsidRPr="002A445C">
              <w:rPr>
                <w:color w:val="000000"/>
                <w:sz w:val="20"/>
              </w:rPr>
              <w:t>4.13</w:t>
            </w:r>
          </w:p>
        </w:tc>
        <w:tc>
          <w:tcPr>
            <w:tcW w:w="0" w:type="auto"/>
            <w:vAlign w:val="center"/>
          </w:tcPr>
          <w:p w14:paraId="26E9D883" w14:textId="77777777" w:rsidR="00D64922" w:rsidRPr="002A445C" w:rsidRDefault="00D64922" w:rsidP="00D64922">
            <w:pPr>
              <w:jc w:val="right"/>
              <w:rPr>
                <w:sz w:val="20"/>
              </w:rPr>
            </w:pPr>
            <w:r w:rsidRPr="002A445C">
              <w:rPr>
                <w:color w:val="000000"/>
                <w:sz w:val="20"/>
              </w:rPr>
              <w:t>4.29</w:t>
            </w:r>
          </w:p>
        </w:tc>
        <w:tc>
          <w:tcPr>
            <w:tcW w:w="0" w:type="auto"/>
            <w:vAlign w:val="center"/>
          </w:tcPr>
          <w:p w14:paraId="7423EF3B"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219DB2E1"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39E432BD" w14:textId="77777777" w:rsidR="00D64922" w:rsidRPr="002A445C" w:rsidRDefault="00D64922" w:rsidP="00D64922">
            <w:pPr>
              <w:jc w:val="right"/>
              <w:rPr>
                <w:color w:val="000000"/>
                <w:sz w:val="20"/>
              </w:rPr>
            </w:pPr>
            <w:r w:rsidRPr="002A445C">
              <w:rPr>
                <w:color w:val="000000"/>
                <w:sz w:val="20"/>
              </w:rPr>
              <w:t>0</w:t>
            </w:r>
          </w:p>
        </w:tc>
      </w:tr>
      <w:tr w:rsidR="00D64922" w:rsidRPr="002A445C" w14:paraId="5A62E57A" w14:textId="77777777" w:rsidTr="00D64922">
        <w:trPr>
          <w:trHeight w:val="386"/>
          <w:jc w:val="center"/>
        </w:trPr>
        <w:tc>
          <w:tcPr>
            <w:tcW w:w="0" w:type="auto"/>
            <w:vAlign w:val="center"/>
            <w:hideMark/>
          </w:tcPr>
          <w:p w14:paraId="4CFAC8FA" w14:textId="77777777" w:rsidR="00D64922" w:rsidRPr="002A445C" w:rsidRDefault="00D64922" w:rsidP="00D64922">
            <w:pPr>
              <w:rPr>
                <w:sz w:val="20"/>
              </w:rPr>
            </w:pPr>
            <w:r w:rsidRPr="002A445C">
              <w:rPr>
                <w:sz w:val="20"/>
              </w:rPr>
              <w:t>1986</w:t>
            </w:r>
          </w:p>
        </w:tc>
        <w:tc>
          <w:tcPr>
            <w:tcW w:w="0" w:type="auto"/>
            <w:vAlign w:val="center"/>
            <w:hideMark/>
          </w:tcPr>
          <w:p w14:paraId="4BFD0D91" w14:textId="77777777" w:rsidR="00D64922" w:rsidRPr="002A445C" w:rsidRDefault="00D64922" w:rsidP="00D64922">
            <w:pPr>
              <w:jc w:val="right"/>
              <w:rPr>
                <w:sz w:val="20"/>
              </w:rPr>
            </w:pPr>
            <w:r w:rsidRPr="002A445C">
              <w:rPr>
                <w:color w:val="000000"/>
                <w:sz w:val="20"/>
              </w:rPr>
              <w:t>4.73</w:t>
            </w:r>
          </w:p>
        </w:tc>
        <w:tc>
          <w:tcPr>
            <w:tcW w:w="0" w:type="auto"/>
            <w:vAlign w:val="center"/>
            <w:hideMark/>
          </w:tcPr>
          <w:p w14:paraId="45FE4FFD" w14:textId="77777777" w:rsidR="00D64922" w:rsidRPr="002A445C" w:rsidRDefault="00D64922" w:rsidP="00D64922">
            <w:pPr>
              <w:jc w:val="right"/>
              <w:rPr>
                <w:sz w:val="20"/>
              </w:rPr>
            </w:pPr>
            <w:r w:rsidRPr="002A445C">
              <w:rPr>
                <w:color w:val="000000"/>
                <w:sz w:val="20"/>
              </w:rPr>
              <w:t>5.00</w:t>
            </w:r>
          </w:p>
        </w:tc>
        <w:tc>
          <w:tcPr>
            <w:tcW w:w="0" w:type="auto"/>
            <w:shd w:val="clear" w:color="auto" w:fill="auto"/>
            <w:vAlign w:val="center"/>
          </w:tcPr>
          <w:p w14:paraId="484F6E5B" w14:textId="77777777" w:rsidR="00D64922" w:rsidRPr="002A445C" w:rsidRDefault="00D64922" w:rsidP="00D64922">
            <w:pPr>
              <w:jc w:val="right"/>
              <w:rPr>
                <w:sz w:val="20"/>
              </w:rPr>
            </w:pPr>
            <w:r w:rsidRPr="002A445C">
              <w:rPr>
                <w:color w:val="000000"/>
                <w:sz w:val="20"/>
              </w:rPr>
              <w:t>16.35</w:t>
            </w:r>
          </w:p>
        </w:tc>
        <w:tc>
          <w:tcPr>
            <w:tcW w:w="0" w:type="auto"/>
            <w:vAlign w:val="center"/>
          </w:tcPr>
          <w:p w14:paraId="2A4983E8" w14:textId="77777777" w:rsidR="00D64922" w:rsidRPr="002A445C" w:rsidRDefault="00D64922" w:rsidP="00D64922">
            <w:pPr>
              <w:jc w:val="right"/>
              <w:rPr>
                <w:sz w:val="20"/>
              </w:rPr>
            </w:pPr>
            <w:r w:rsidRPr="002A445C">
              <w:rPr>
                <w:color w:val="000000"/>
                <w:sz w:val="20"/>
              </w:rPr>
              <w:t>16.35</w:t>
            </w:r>
          </w:p>
        </w:tc>
        <w:tc>
          <w:tcPr>
            <w:tcW w:w="0" w:type="auto"/>
            <w:tcBorders>
              <w:right w:val="single" w:sz="4" w:space="0" w:color="auto"/>
            </w:tcBorders>
            <w:shd w:val="clear" w:color="auto" w:fill="auto"/>
            <w:vAlign w:val="center"/>
          </w:tcPr>
          <w:p w14:paraId="615635DE"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435D76A4" w14:textId="77777777" w:rsidR="00D64922" w:rsidRPr="002A445C" w:rsidRDefault="00D64922" w:rsidP="00D64922">
            <w:pPr>
              <w:jc w:val="right"/>
              <w:rPr>
                <w:sz w:val="20"/>
              </w:rPr>
            </w:pPr>
            <w:r w:rsidRPr="002A445C">
              <w:rPr>
                <w:color w:val="000000"/>
                <w:sz w:val="20"/>
              </w:rPr>
              <w:t>2008</w:t>
            </w:r>
          </w:p>
        </w:tc>
        <w:tc>
          <w:tcPr>
            <w:tcW w:w="0" w:type="auto"/>
            <w:vAlign w:val="center"/>
          </w:tcPr>
          <w:p w14:paraId="739D481E" w14:textId="77777777" w:rsidR="00D64922" w:rsidRPr="002A445C" w:rsidRDefault="00D64922" w:rsidP="00D64922">
            <w:pPr>
              <w:jc w:val="right"/>
              <w:rPr>
                <w:sz w:val="20"/>
              </w:rPr>
            </w:pPr>
            <w:r w:rsidRPr="002A445C">
              <w:rPr>
                <w:color w:val="000000"/>
                <w:sz w:val="20"/>
              </w:rPr>
              <w:t>4.33</w:t>
            </w:r>
          </w:p>
        </w:tc>
        <w:tc>
          <w:tcPr>
            <w:tcW w:w="0" w:type="auto"/>
            <w:vAlign w:val="center"/>
          </w:tcPr>
          <w:p w14:paraId="73E49F3B" w14:textId="77777777" w:rsidR="00D64922" w:rsidRPr="002A445C" w:rsidRDefault="00D64922" w:rsidP="00D64922">
            <w:pPr>
              <w:jc w:val="right"/>
              <w:rPr>
                <w:sz w:val="20"/>
              </w:rPr>
            </w:pPr>
            <w:r w:rsidRPr="002A445C">
              <w:rPr>
                <w:color w:val="000000"/>
                <w:sz w:val="20"/>
              </w:rPr>
              <w:t>4.56</w:t>
            </w:r>
          </w:p>
        </w:tc>
        <w:tc>
          <w:tcPr>
            <w:tcW w:w="0" w:type="auto"/>
            <w:vAlign w:val="center"/>
          </w:tcPr>
          <w:p w14:paraId="24BD8FD9"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17444396"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30E19D79" w14:textId="77777777" w:rsidR="00D64922" w:rsidRPr="002A445C" w:rsidRDefault="00D64922" w:rsidP="00D64922">
            <w:pPr>
              <w:jc w:val="right"/>
              <w:rPr>
                <w:color w:val="000000"/>
                <w:sz w:val="20"/>
              </w:rPr>
            </w:pPr>
            <w:r w:rsidRPr="002A445C">
              <w:rPr>
                <w:color w:val="000000"/>
                <w:sz w:val="20"/>
              </w:rPr>
              <w:t>0</w:t>
            </w:r>
          </w:p>
        </w:tc>
      </w:tr>
      <w:tr w:rsidR="00D64922" w:rsidRPr="002A445C" w14:paraId="7C46748F" w14:textId="77777777" w:rsidTr="00D64922">
        <w:trPr>
          <w:trHeight w:val="386"/>
          <w:jc w:val="center"/>
        </w:trPr>
        <w:tc>
          <w:tcPr>
            <w:tcW w:w="0" w:type="auto"/>
            <w:vAlign w:val="center"/>
            <w:hideMark/>
          </w:tcPr>
          <w:p w14:paraId="1F0A4DD7" w14:textId="77777777" w:rsidR="00D64922" w:rsidRPr="002A445C" w:rsidRDefault="00D64922" w:rsidP="00D64922">
            <w:pPr>
              <w:rPr>
                <w:sz w:val="20"/>
              </w:rPr>
            </w:pPr>
            <w:r w:rsidRPr="002A445C">
              <w:rPr>
                <w:sz w:val="20"/>
              </w:rPr>
              <w:t>1987</w:t>
            </w:r>
          </w:p>
        </w:tc>
        <w:tc>
          <w:tcPr>
            <w:tcW w:w="0" w:type="auto"/>
            <w:vAlign w:val="center"/>
            <w:hideMark/>
          </w:tcPr>
          <w:p w14:paraId="695906BF" w14:textId="77777777" w:rsidR="00D64922" w:rsidRPr="002A445C" w:rsidRDefault="00D64922" w:rsidP="00D64922">
            <w:pPr>
              <w:jc w:val="right"/>
              <w:rPr>
                <w:sz w:val="20"/>
              </w:rPr>
            </w:pPr>
            <w:r w:rsidRPr="002A445C">
              <w:rPr>
                <w:color w:val="000000"/>
                <w:sz w:val="20"/>
              </w:rPr>
              <w:t>5.30</w:t>
            </w:r>
          </w:p>
        </w:tc>
        <w:tc>
          <w:tcPr>
            <w:tcW w:w="0" w:type="auto"/>
            <w:vAlign w:val="center"/>
            <w:hideMark/>
          </w:tcPr>
          <w:p w14:paraId="1764BED5" w14:textId="77777777" w:rsidR="00D64922" w:rsidRPr="002A445C" w:rsidRDefault="00D64922" w:rsidP="00D64922">
            <w:pPr>
              <w:jc w:val="right"/>
              <w:rPr>
                <w:sz w:val="20"/>
              </w:rPr>
            </w:pPr>
            <w:r w:rsidRPr="002A445C">
              <w:rPr>
                <w:color w:val="000000"/>
                <w:sz w:val="20"/>
              </w:rPr>
              <w:t>5.31</w:t>
            </w:r>
          </w:p>
        </w:tc>
        <w:tc>
          <w:tcPr>
            <w:tcW w:w="0" w:type="auto"/>
            <w:shd w:val="clear" w:color="auto" w:fill="auto"/>
            <w:vAlign w:val="center"/>
          </w:tcPr>
          <w:p w14:paraId="0EF9A502" w14:textId="77777777" w:rsidR="00D64922" w:rsidRPr="002A445C" w:rsidRDefault="00D64922" w:rsidP="00D64922">
            <w:pPr>
              <w:jc w:val="right"/>
              <w:rPr>
                <w:sz w:val="20"/>
              </w:rPr>
            </w:pPr>
            <w:r w:rsidRPr="002A445C">
              <w:rPr>
                <w:color w:val="000000"/>
                <w:sz w:val="20"/>
              </w:rPr>
              <w:t>5.58</w:t>
            </w:r>
          </w:p>
        </w:tc>
        <w:tc>
          <w:tcPr>
            <w:tcW w:w="0" w:type="auto"/>
            <w:vAlign w:val="center"/>
          </w:tcPr>
          <w:p w14:paraId="1A3BF6F9"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097E7F9C"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54F22C48" w14:textId="77777777" w:rsidR="00D64922" w:rsidRPr="002A445C" w:rsidRDefault="00D64922" w:rsidP="00D64922">
            <w:pPr>
              <w:jc w:val="right"/>
              <w:rPr>
                <w:sz w:val="20"/>
              </w:rPr>
            </w:pPr>
            <w:r w:rsidRPr="002A445C">
              <w:rPr>
                <w:color w:val="000000"/>
                <w:sz w:val="20"/>
              </w:rPr>
              <w:t>2009</w:t>
            </w:r>
          </w:p>
        </w:tc>
        <w:tc>
          <w:tcPr>
            <w:tcW w:w="0" w:type="auto"/>
            <w:vAlign w:val="center"/>
          </w:tcPr>
          <w:p w14:paraId="6999B13A" w14:textId="77777777" w:rsidR="00D64922" w:rsidRPr="002A445C" w:rsidRDefault="00D64922" w:rsidP="00D64922">
            <w:pPr>
              <w:jc w:val="right"/>
              <w:rPr>
                <w:sz w:val="20"/>
              </w:rPr>
            </w:pPr>
            <w:r w:rsidRPr="002A445C">
              <w:rPr>
                <w:color w:val="000000"/>
                <w:sz w:val="20"/>
              </w:rPr>
              <w:t>3.66</w:t>
            </w:r>
          </w:p>
        </w:tc>
        <w:tc>
          <w:tcPr>
            <w:tcW w:w="0" w:type="auto"/>
            <w:vAlign w:val="center"/>
          </w:tcPr>
          <w:p w14:paraId="4830ED90" w14:textId="77777777" w:rsidR="00D64922" w:rsidRPr="002A445C" w:rsidRDefault="00D64922" w:rsidP="00D64922">
            <w:pPr>
              <w:jc w:val="right"/>
              <w:rPr>
                <w:sz w:val="20"/>
              </w:rPr>
            </w:pPr>
            <w:r w:rsidRPr="002A445C">
              <w:rPr>
                <w:color w:val="000000"/>
                <w:sz w:val="20"/>
              </w:rPr>
              <w:t>4.31</w:t>
            </w:r>
          </w:p>
        </w:tc>
        <w:tc>
          <w:tcPr>
            <w:tcW w:w="0" w:type="auto"/>
            <w:vAlign w:val="center"/>
          </w:tcPr>
          <w:p w14:paraId="181691F2"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34E9A238"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020105C1" w14:textId="77777777" w:rsidR="00D64922" w:rsidRPr="002A445C" w:rsidRDefault="00D64922" w:rsidP="00D64922">
            <w:pPr>
              <w:jc w:val="right"/>
              <w:rPr>
                <w:color w:val="000000"/>
                <w:sz w:val="20"/>
              </w:rPr>
            </w:pPr>
            <w:r w:rsidRPr="002A445C">
              <w:rPr>
                <w:color w:val="000000"/>
                <w:sz w:val="20"/>
              </w:rPr>
              <w:t>0</w:t>
            </w:r>
          </w:p>
        </w:tc>
      </w:tr>
      <w:tr w:rsidR="00D64922" w:rsidRPr="002A445C" w14:paraId="7F8CD2BD" w14:textId="77777777" w:rsidTr="00D64922">
        <w:trPr>
          <w:trHeight w:val="386"/>
          <w:jc w:val="center"/>
        </w:trPr>
        <w:tc>
          <w:tcPr>
            <w:tcW w:w="0" w:type="auto"/>
            <w:vAlign w:val="center"/>
            <w:hideMark/>
          </w:tcPr>
          <w:p w14:paraId="35F27BAD" w14:textId="77777777" w:rsidR="00D64922" w:rsidRPr="002A445C" w:rsidRDefault="00D64922" w:rsidP="00D64922">
            <w:pPr>
              <w:rPr>
                <w:sz w:val="20"/>
              </w:rPr>
            </w:pPr>
            <w:r w:rsidRPr="002A445C">
              <w:rPr>
                <w:sz w:val="20"/>
              </w:rPr>
              <w:t>1988</w:t>
            </w:r>
          </w:p>
        </w:tc>
        <w:tc>
          <w:tcPr>
            <w:tcW w:w="0" w:type="auto"/>
            <w:vAlign w:val="center"/>
            <w:hideMark/>
          </w:tcPr>
          <w:p w14:paraId="327F71A4" w14:textId="77777777" w:rsidR="00D64922" w:rsidRPr="002A445C" w:rsidRDefault="00D64922" w:rsidP="00D64922">
            <w:pPr>
              <w:jc w:val="right"/>
              <w:rPr>
                <w:sz w:val="20"/>
              </w:rPr>
            </w:pPr>
            <w:r w:rsidRPr="002A445C">
              <w:rPr>
                <w:color w:val="000000"/>
                <w:sz w:val="20"/>
              </w:rPr>
              <w:t>4.70</w:t>
            </w:r>
          </w:p>
        </w:tc>
        <w:tc>
          <w:tcPr>
            <w:tcW w:w="0" w:type="auto"/>
            <w:vAlign w:val="center"/>
            <w:hideMark/>
          </w:tcPr>
          <w:p w14:paraId="5E377997" w14:textId="77777777" w:rsidR="00D64922" w:rsidRPr="002A445C" w:rsidRDefault="00D64922" w:rsidP="00D64922">
            <w:pPr>
              <w:jc w:val="right"/>
              <w:rPr>
                <w:sz w:val="20"/>
              </w:rPr>
            </w:pPr>
            <w:r w:rsidRPr="002A445C">
              <w:rPr>
                <w:color w:val="000000"/>
                <w:sz w:val="20"/>
              </w:rPr>
              <w:t>4.95</w:t>
            </w:r>
          </w:p>
        </w:tc>
        <w:tc>
          <w:tcPr>
            <w:tcW w:w="0" w:type="auto"/>
            <w:shd w:val="clear" w:color="auto" w:fill="auto"/>
            <w:vAlign w:val="center"/>
          </w:tcPr>
          <w:p w14:paraId="11408DF8" w14:textId="77777777" w:rsidR="00D64922" w:rsidRPr="002A445C" w:rsidRDefault="00D64922" w:rsidP="00D64922">
            <w:pPr>
              <w:jc w:val="right"/>
              <w:rPr>
                <w:sz w:val="20"/>
              </w:rPr>
            </w:pPr>
            <w:r w:rsidRPr="002A445C">
              <w:rPr>
                <w:color w:val="000000"/>
                <w:sz w:val="20"/>
              </w:rPr>
              <w:t>0</w:t>
            </w:r>
          </w:p>
        </w:tc>
        <w:tc>
          <w:tcPr>
            <w:tcW w:w="0" w:type="auto"/>
            <w:vAlign w:val="center"/>
          </w:tcPr>
          <w:p w14:paraId="74931D16"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ACFC576"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1FD70C12" w14:textId="77777777" w:rsidR="00D64922" w:rsidRPr="002A445C" w:rsidRDefault="00D64922" w:rsidP="00D64922">
            <w:pPr>
              <w:jc w:val="right"/>
              <w:rPr>
                <w:sz w:val="20"/>
              </w:rPr>
            </w:pPr>
            <w:r w:rsidRPr="002A445C">
              <w:rPr>
                <w:color w:val="000000"/>
                <w:sz w:val="20"/>
              </w:rPr>
              <w:t>2010</w:t>
            </w:r>
          </w:p>
        </w:tc>
        <w:tc>
          <w:tcPr>
            <w:tcW w:w="0" w:type="auto"/>
            <w:vAlign w:val="center"/>
          </w:tcPr>
          <w:p w14:paraId="17F6DDF7" w14:textId="77777777" w:rsidR="00D64922" w:rsidRPr="002A445C" w:rsidRDefault="00D64922" w:rsidP="00D64922">
            <w:pPr>
              <w:jc w:val="right"/>
              <w:rPr>
                <w:sz w:val="20"/>
              </w:rPr>
            </w:pPr>
            <w:r w:rsidRPr="002A445C">
              <w:rPr>
                <w:color w:val="000000"/>
                <w:sz w:val="20"/>
              </w:rPr>
              <w:t>5.21</w:t>
            </w:r>
          </w:p>
        </w:tc>
        <w:tc>
          <w:tcPr>
            <w:tcW w:w="0" w:type="auto"/>
            <w:vAlign w:val="center"/>
          </w:tcPr>
          <w:p w14:paraId="74AE14E2" w14:textId="77777777" w:rsidR="00D64922" w:rsidRPr="002A445C" w:rsidRDefault="00D64922" w:rsidP="00D64922">
            <w:pPr>
              <w:jc w:val="right"/>
              <w:rPr>
                <w:sz w:val="20"/>
              </w:rPr>
            </w:pPr>
            <w:r w:rsidRPr="002A445C">
              <w:rPr>
                <w:color w:val="000000"/>
                <w:sz w:val="20"/>
              </w:rPr>
              <w:t>5.08</w:t>
            </w:r>
          </w:p>
        </w:tc>
        <w:tc>
          <w:tcPr>
            <w:tcW w:w="0" w:type="auto"/>
            <w:vAlign w:val="center"/>
          </w:tcPr>
          <w:p w14:paraId="55641F3B" w14:textId="77777777" w:rsidR="00D64922" w:rsidRPr="002A445C" w:rsidRDefault="00D64922" w:rsidP="00D64922">
            <w:pPr>
              <w:jc w:val="right"/>
              <w:rPr>
                <w:color w:val="000000"/>
                <w:sz w:val="20"/>
              </w:rPr>
            </w:pPr>
            <w:r w:rsidRPr="002A445C">
              <w:rPr>
                <w:color w:val="000000"/>
                <w:sz w:val="20"/>
              </w:rPr>
              <w:t>6.52</w:t>
            </w:r>
          </w:p>
        </w:tc>
        <w:tc>
          <w:tcPr>
            <w:tcW w:w="0" w:type="auto"/>
            <w:vAlign w:val="center"/>
          </w:tcPr>
          <w:p w14:paraId="7D0F0175"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43B7DC57" w14:textId="77777777" w:rsidR="00D64922" w:rsidRPr="002A445C" w:rsidRDefault="00D64922" w:rsidP="00D64922">
            <w:pPr>
              <w:jc w:val="right"/>
              <w:rPr>
                <w:color w:val="000000"/>
                <w:sz w:val="20"/>
              </w:rPr>
            </w:pPr>
            <w:r w:rsidRPr="002A445C">
              <w:rPr>
                <w:color w:val="000000"/>
                <w:sz w:val="20"/>
              </w:rPr>
              <w:t>0</w:t>
            </w:r>
          </w:p>
        </w:tc>
      </w:tr>
      <w:tr w:rsidR="00D64922" w:rsidRPr="002A445C" w14:paraId="09DD31FA" w14:textId="77777777" w:rsidTr="00D64922">
        <w:trPr>
          <w:trHeight w:val="386"/>
          <w:jc w:val="center"/>
        </w:trPr>
        <w:tc>
          <w:tcPr>
            <w:tcW w:w="0" w:type="auto"/>
            <w:vAlign w:val="center"/>
            <w:hideMark/>
          </w:tcPr>
          <w:p w14:paraId="587D9465" w14:textId="77777777" w:rsidR="00D64922" w:rsidRPr="002A445C" w:rsidRDefault="00D64922" w:rsidP="00D64922">
            <w:pPr>
              <w:rPr>
                <w:sz w:val="20"/>
              </w:rPr>
            </w:pPr>
            <w:r w:rsidRPr="002A445C">
              <w:rPr>
                <w:sz w:val="20"/>
              </w:rPr>
              <w:t>1989</w:t>
            </w:r>
          </w:p>
        </w:tc>
        <w:tc>
          <w:tcPr>
            <w:tcW w:w="0" w:type="auto"/>
            <w:vAlign w:val="center"/>
            <w:hideMark/>
          </w:tcPr>
          <w:p w14:paraId="64B2CAB8" w14:textId="77777777" w:rsidR="00D64922" w:rsidRPr="002A445C" w:rsidRDefault="00D64922" w:rsidP="00D64922">
            <w:pPr>
              <w:jc w:val="right"/>
              <w:rPr>
                <w:sz w:val="20"/>
              </w:rPr>
            </w:pPr>
            <w:r w:rsidRPr="002A445C">
              <w:rPr>
                <w:color w:val="000000"/>
                <w:sz w:val="20"/>
              </w:rPr>
              <w:t>4.05</w:t>
            </w:r>
          </w:p>
        </w:tc>
        <w:tc>
          <w:tcPr>
            <w:tcW w:w="0" w:type="auto"/>
            <w:vAlign w:val="center"/>
            <w:hideMark/>
          </w:tcPr>
          <w:p w14:paraId="3A17E17E" w14:textId="77777777" w:rsidR="00D64922" w:rsidRPr="002A445C" w:rsidRDefault="00D64922" w:rsidP="00D64922">
            <w:pPr>
              <w:jc w:val="right"/>
              <w:rPr>
                <w:sz w:val="20"/>
              </w:rPr>
            </w:pPr>
            <w:r w:rsidRPr="002A445C">
              <w:rPr>
                <w:color w:val="000000"/>
                <w:sz w:val="20"/>
              </w:rPr>
              <w:t>4.40</w:t>
            </w:r>
          </w:p>
        </w:tc>
        <w:tc>
          <w:tcPr>
            <w:tcW w:w="0" w:type="auto"/>
            <w:shd w:val="clear" w:color="auto" w:fill="auto"/>
            <w:vAlign w:val="center"/>
          </w:tcPr>
          <w:p w14:paraId="413260C9" w14:textId="77777777" w:rsidR="00D64922" w:rsidRPr="002A445C" w:rsidRDefault="00D64922" w:rsidP="00D64922">
            <w:pPr>
              <w:jc w:val="right"/>
              <w:rPr>
                <w:sz w:val="20"/>
              </w:rPr>
            </w:pPr>
            <w:r w:rsidRPr="002A445C">
              <w:rPr>
                <w:color w:val="000000"/>
                <w:sz w:val="20"/>
              </w:rPr>
              <w:t>0</w:t>
            </w:r>
          </w:p>
        </w:tc>
        <w:tc>
          <w:tcPr>
            <w:tcW w:w="0" w:type="auto"/>
            <w:vAlign w:val="center"/>
          </w:tcPr>
          <w:p w14:paraId="44B7D9D5"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C2C9FE9"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36FF9E30" w14:textId="77777777" w:rsidR="00D64922" w:rsidRPr="002A445C" w:rsidRDefault="00D64922" w:rsidP="00D64922">
            <w:pPr>
              <w:jc w:val="right"/>
              <w:rPr>
                <w:sz w:val="20"/>
              </w:rPr>
            </w:pPr>
            <w:r w:rsidRPr="002A445C">
              <w:rPr>
                <w:sz w:val="20"/>
              </w:rPr>
              <w:t>2011</w:t>
            </w:r>
          </w:p>
        </w:tc>
        <w:tc>
          <w:tcPr>
            <w:tcW w:w="0" w:type="auto"/>
            <w:vAlign w:val="center"/>
          </w:tcPr>
          <w:p w14:paraId="07646A89" w14:textId="77777777" w:rsidR="00D64922" w:rsidRPr="002A445C" w:rsidRDefault="00D64922" w:rsidP="00D64922">
            <w:pPr>
              <w:jc w:val="right"/>
              <w:rPr>
                <w:sz w:val="20"/>
              </w:rPr>
            </w:pPr>
            <w:r w:rsidRPr="002A445C">
              <w:rPr>
                <w:color w:val="000000"/>
                <w:sz w:val="20"/>
              </w:rPr>
              <w:t>4.55</w:t>
            </w:r>
          </w:p>
        </w:tc>
        <w:tc>
          <w:tcPr>
            <w:tcW w:w="0" w:type="auto"/>
            <w:vAlign w:val="center"/>
          </w:tcPr>
          <w:p w14:paraId="3257CE1B" w14:textId="77777777" w:rsidR="00D64922" w:rsidRPr="002A445C" w:rsidRDefault="00D64922" w:rsidP="00D64922">
            <w:pPr>
              <w:jc w:val="right"/>
              <w:rPr>
                <w:sz w:val="20"/>
              </w:rPr>
            </w:pPr>
            <w:r w:rsidRPr="002A445C">
              <w:rPr>
                <w:color w:val="000000"/>
                <w:sz w:val="20"/>
              </w:rPr>
              <w:t>4.66</w:t>
            </w:r>
          </w:p>
        </w:tc>
        <w:tc>
          <w:tcPr>
            <w:tcW w:w="0" w:type="auto"/>
            <w:vAlign w:val="center"/>
          </w:tcPr>
          <w:p w14:paraId="6D8AAE75"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7C53B7BC"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32BCA39B" w14:textId="77777777" w:rsidR="00D64922" w:rsidRPr="002A445C" w:rsidRDefault="00D64922" w:rsidP="00D64922">
            <w:pPr>
              <w:jc w:val="right"/>
              <w:rPr>
                <w:color w:val="000000"/>
                <w:sz w:val="20"/>
              </w:rPr>
            </w:pPr>
            <w:r w:rsidRPr="002A445C">
              <w:rPr>
                <w:color w:val="000000"/>
                <w:sz w:val="20"/>
              </w:rPr>
              <w:t>0</w:t>
            </w:r>
          </w:p>
        </w:tc>
      </w:tr>
      <w:tr w:rsidR="00D64922" w:rsidRPr="002A445C" w14:paraId="6D034DCD" w14:textId="77777777" w:rsidTr="00D64922">
        <w:trPr>
          <w:trHeight w:val="386"/>
          <w:jc w:val="center"/>
        </w:trPr>
        <w:tc>
          <w:tcPr>
            <w:tcW w:w="0" w:type="auto"/>
            <w:vAlign w:val="center"/>
            <w:hideMark/>
          </w:tcPr>
          <w:p w14:paraId="05D2EDEF" w14:textId="77777777" w:rsidR="00D64922" w:rsidRPr="002A445C" w:rsidRDefault="00D64922" w:rsidP="00D64922">
            <w:pPr>
              <w:rPr>
                <w:sz w:val="20"/>
              </w:rPr>
            </w:pPr>
            <w:r w:rsidRPr="002A445C">
              <w:rPr>
                <w:sz w:val="20"/>
              </w:rPr>
              <w:t>1990</w:t>
            </w:r>
          </w:p>
        </w:tc>
        <w:tc>
          <w:tcPr>
            <w:tcW w:w="0" w:type="auto"/>
            <w:vAlign w:val="center"/>
            <w:hideMark/>
          </w:tcPr>
          <w:p w14:paraId="07FEA073" w14:textId="77777777" w:rsidR="00D64922" w:rsidRPr="002A445C" w:rsidRDefault="00D64922" w:rsidP="00D64922">
            <w:pPr>
              <w:jc w:val="right"/>
              <w:rPr>
                <w:sz w:val="20"/>
              </w:rPr>
            </w:pPr>
            <w:r w:rsidRPr="002A445C">
              <w:rPr>
                <w:color w:val="000000"/>
                <w:sz w:val="20"/>
              </w:rPr>
              <w:t>4.12</w:t>
            </w:r>
          </w:p>
        </w:tc>
        <w:tc>
          <w:tcPr>
            <w:tcW w:w="0" w:type="auto"/>
            <w:vAlign w:val="center"/>
            <w:hideMark/>
          </w:tcPr>
          <w:p w14:paraId="4E5E1F36" w14:textId="77777777" w:rsidR="00D64922" w:rsidRPr="002A445C" w:rsidRDefault="00D64922" w:rsidP="00D64922">
            <w:pPr>
              <w:jc w:val="right"/>
              <w:rPr>
                <w:sz w:val="20"/>
              </w:rPr>
            </w:pPr>
            <w:r w:rsidRPr="002A445C">
              <w:rPr>
                <w:color w:val="000000"/>
                <w:sz w:val="20"/>
              </w:rPr>
              <w:t>4.53</w:t>
            </w:r>
          </w:p>
        </w:tc>
        <w:tc>
          <w:tcPr>
            <w:tcW w:w="0" w:type="auto"/>
            <w:shd w:val="clear" w:color="auto" w:fill="auto"/>
            <w:vAlign w:val="center"/>
          </w:tcPr>
          <w:p w14:paraId="0BE046BE" w14:textId="77777777" w:rsidR="00D64922" w:rsidRPr="002A445C" w:rsidRDefault="00D64922" w:rsidP="00D64922">
            <w:pPr>
              <w:jc w:val="right"/>
              <w:rPr>
                <w:sz w:val="20"/>
              </w:rPr>
            </w:pPr>
            <w:r w:rsidRPr="002A445C">
              <w:rPr>
                <w:color w:val="000000"/>
                <w:sz w:val="20"/>
              </w:rPr>
              <w:t>8.72</w:t>
            </w:r>
          </w:p>
        </w:tc>
        <w:tc>
          <w:tcPr>
            <w:tcW w:w="0" w:type="auto"/>
            <w:vAlign w:val="center"/>
          </w:tcPr>
          <w:p w14:paraId="36069E9F"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7000B0F"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17B51B5D" w14:textId="77777777" w:rsidR="00D64922" w:rsidRPr="002A445C" w:rsidRDefault="00D64922" w:rsidP="00D64922">
            <w:pPr>
              <w:jc w:val="right"/>
              <w:rPr>
                <w:sz w:val="20"/>
              </w:rPr>
            </w:pPr>
            <w:r w:rsidRPr="002A445C">
              <w:rPr>
                <w:color w:val="000000"/>
                <w:sz w:val="20"/>
              </w:rPr>
              <w:t>2012</w:t>
            </w:r>
          </w:p>
        </w:tc>
        <w:tc>
          <w:tcPr>
            <w:tcW w:w="0" w:type="auto"/>
            <w:vAlign w:val="center"/>
          </w:tcPr>
          <w:p w14:paraId="19E77B41" w14:textId="77777777" w:rsidR="00D64922" w:rsidRPr="002A445C" w:rsidRDefault="00D64922" w:rsidP="00D64922">
            <w:pPr>
              <w:jc w:val="right"/>
              <w:rPr>
                <w:sz w:val="20"/>
              </w:rPr>
            </w:pPr>
            <w:r w:rsidRPr="002A445C">
              <w:rPr>
                <w:color w:val="000000"/>
                <w:sz w:val="20"/>
              </w:rPr>
              <w:t>4.00</w:t>
            </w:r>
          </w:p>
        </w:tc>
        <w:tc>
          <w:tcPr>
            <w:tcW w:w="0" w:type="auto"/>
            <w:vAlign w:val="center"/>
          </w:tcPr>
          <w:p w14:paraId="6070367E" w14:textId="77777777" w:rsidR="00D64922" w:rsidRPr="002A445C" w:rsidRDefault="00D64922" w:rsidP="00D64922">
            <w:pPr>
              <w:jc w:val="right"/>
              <w:rPr>
                <w:sz w:val="20"/>
              </w:rPr>
            </w:pPr>
            <w:r w:rsidRPr="002A445C">
              <w:rPr>
                <w:color w:val="000000"/>
                <w:sz w:val="20"/>
              </w:rPr>
              <w:t>4.08</w:t>
            </w:r>
          </w:p>
        </w:tc>
        <w:tc>
          <w:tcPr>
            <w:tcW w:w="0" w:type="auto"/>
            <w:vAlign w:val="center"/>
          </w:tcPr>
          <w:p w14:paraId="4BE75D5C"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05F5673F"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328680AD" w14:textId="77777777" w:rsidR="00D64922" w:rsidRPr="002A445C" w:rsidRDefault="00D64922" w:rsidP="00D64922">
            <w:pPr>
              <w:jc w:val="right"/>
              <w:rPr>
                <w:color w:val="000000"/>
                <w:sz w:val="20"/>
              </w:rPr>
            </w:pPr>
            <w:r w:rsidRPr="002A445C">
              <w:rPr>
                <w:color w:val="000000"/>
                <w:sz w:val="20"/>
              </w:rPr>
              <w:t>0</w:t>
            </w:r>
          </w:p>
        </w:tc>
      </w:tr>
      <w:tr w:rsidR="00D64922" w:rsidRPr="002A445C" w14:paraId="37A9E888" w14:textId="77777777" w:rsidTr="00D64922">
        <w:trPr>
          <w:trHeight w:val="386"/>
          <w:jc w:val="center"/>
        </w:trPr>
        <w:tc>
          <w:tcPr>
            <w:tcW w:w="0" w:type="auto"/>
            <w:vAlign w:val="center"/>
            <w:hideMark/>
          </w:tcPr>
          <w:p w14:paraId="32CCB353" w14:textId="77777777" w:rsidR="00D64922" w:rsidRPr="002A445C" w:rsidRDefault="00D64922" w:rsidP="00D64922">
            <w:pPr>
              <w:rPr>
                <w:sz w:val="20"/>
              </w:rPr>
            </w:pPr>
            <w:r w:rsidRPr="002A445C">
              <w:rPr>
                <w:sz w:val="20"/>
              </w:rPr>
              <w:t>1991</w:t>
            </w:r>
          </w:p>
        </w:tc>
        <w:tc>
          <w:tcPr>
            <w:tcW w:w="0" w:type="auto"/>
            <w:vAlign w:val="center"/>
            <w:hideMark/>
          </w:tcPr>
          <w:p w14:paraId="720848BF" w14:textId="77777777" w:rsidR="00D64922" w:rsidRPr="002A445C" w:rsidRDefault="00D64922" w:rsidP="00D64922">
            <w:pPr>
              <w:jc w:val="right"/>
              <w:rPr>
                <w:sz w:val="20"/>
              </w:rPr>
            </w:pPr>
            <w:r w:rsidRPr="002A445C">
              <w:rPr>
                <w:color w:val="000000"/>
                <w:sz w:val="20"/>
              </w:rPr>
              <w:t>4.38</w:t>
            </w:r>
          </w:p>
        </w:tc>
        <w:tc>
          <w:tcPr>
            <w:tcW w:w="0" w:type="auto"/>
            <w:vAlign w:val="center"/>
            <w:hideMark/>
          </w:tcPr>
          <w:p w14:paraId="42DBC02C" w14:textId="77777777" w:rsidR="00D64922" w:rsidRPr="002A445C" w:rsidRDefault="00D64922" w:rsidP="00D64922">
            <w:pPr>
              <w:jc w:val="right"/>
              <w:rPr>
                <w:sz w:val="20"/>
              </w:rPr>
            </w:pPr>
            <w:r w:rsidRPr="002A445C">
              <w:rPr>
                <w:color w:val="000000"/>
                <w:sz w:val="20"/>
              </w:rPr>
              <w:t>4.62</w:t>
            </w:r>
          </w:p>
        </w:tc>
        <w:tc>
          <w:tcPr>
            <w:tcW w:w="0" w:type="auto"/>
            <w:shd w:val="clear" w:color="auto" w:fill="auto"/>
            <w:vAlign w:val="center"/>
          </w:tcPr>
          <w:p w14:paraId="03682A56" w14:textId="77777777" w:rsidR="00D64922" w:rsidRPr="002A445C" w:rsidRDefault="00D64922" w:rsidP="00D64922">
            <w:pPr>
              <w:jc w:val="right"/>
              <w:rPr>
                <w:sz w:val="20"/>
              </w:rPr>
            </w:pPr>
            <w:r w:rsidRPr="002A445C">
              <w:rPr>
                <w:color w:val="000000"/>
                <w:sz w:val="20"/>
              </w:rPr>
              <w:t>0</w:t>
            </w:r>
          </w:p>
        </w:tc>
        <w:tc>
          <w:tcPr>
            <w:tcW w:w="0" w:type="auto"/>
            <w:vAlign w:val="center"/>
          </w:tcPr>
          <w:p w14:paraId="4E2CCA42"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2758157A"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793CB871" w14:textId="77777777" w:rsidR="00D64922" w:rsidRPr="002A445C" w:rsidRDefault="00D64922" w:rsidP="00D64922">
            <w:pPr>
              <w:jc w:val="right"/>
              <w:rPr>
                <w:sz w:val="20"/>
              </w:rPr>
            </w:pPr>
            <w:r w:rsidRPr="002A445C">
              <w:rPr>
                <w:color w:val="000000"/>
                <w:sz w:val="20"/>
              </w:rPr>
              <w:t>2013</w:t>
            </w:r>
          </w:p>
        </w:tc>
        <w:tc>
          <w:tcPr>
            <w:tcW w:w="0" w:type="auto"/>
            <w:vAlign w:val="center"/>
          </w:tcPr>
          <w:p w14:paraId="297CC010" w14:textId="77777777" w:rsidR="00D64922" w:rsidRPr="002A445C" w:rsidRDefault="00D64922" w:rsidP="00D64922">
            <w:pPr>
              <w:jc w:val="right"/>
              <w:rPr>
                <w:sz w:val="20"/>
              </w:rPr>
            </w:pPr>
            <w:r w:rsidRPr="002A445C">
              <w:rPr>
                <w:color w:val="000000"/>
                <w:sz w:val="20"/>
              </w:rPr>
              <w:t>4.18</w:t>
            </w:r>
          </w:p>
        </w:tc>
        <w:tc>
          <w:tcPr>
            <w:tcW w:w="0" w:type="auto"/>
            <w:vAlign w:val="center"/>
          </w:tcPr>
          <w:p w14:paraId="31E0E6C7" w14:textId="77777777" w:rsidR="00D64922" w:rsidRPr="002A445C" w:rsidRDefault="00D64922" w:rsidP="00D64922">
            <w:pPr>
              <w:jc w:val="right"/>
              <w:rPr>
                <w:sz w:val="20"/>
              </w:rPr>
            </w:pPr>
            <w:r w:rsidRPr="002A445C">
              <w:rPr>
                <w:color w:val="000000"/>
                <w:sz w:val="20"/>
              </w:rPr>
              <w:t>4.64</w:t>
            </w:r>
          </w:p>
        </w:tc>
        <w:tc>
          <w:tcPr>
            <w:tcW w:w="0" w:type="auto"/>
            <w:vAlign w:val="center"/>
          </w:tcPr>
          <w:p w14:paraId="1C022647"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19833E4C"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5AF9AE8B" w14:textId="77777777" w:rsidR="00D64922" w:rsidRPr="002A445C" w:rsidRDefault="00D64922" w:rsidP="00D64922">
            <w:pPr>
              <w:jc w:val="right"/>
              <w:rPr>
                <w:color w:val="000000"/>
                <w:sz w:val="20"/>
              </w:rPr>
            </w:pPr>
            <w:r w:rsidRPr="002A445C">
              <w:rPr>
                <w:color w:val="000000"/>
                <w:sz w:val="20"/>
              </w:rPr>
              <w:t>0</w:t>
            </w:r>
          </w:p>
        </w:tc>
      </w:tr>
      <w:tr w:rsidR="00D64922" w:rsidRPr="002A445C" w14:paraId="0C0DF6E9" w14:textId="77777777" w:rsidTr="00D64922">
        <w:trPr>
          <w:trHeight w:val="386"/>
          <w:jc w:val="center"/>
        </w:trPr>
        <w:tc>
          <w:tcPr>
            <w:tcW w:w="0" w:type="auto"/>
            <w:vAlign w:val="center"/>
            <w:hideMark/>
          </w:tcPr>
          <w:p w14:paraId="0C4A81AD" w14:textId="77777777" w:rsidR="00D64922" w:rsidRPr="002A445C" w:rsidRDefault="00D64922" w:rsidP="00D64922">
            <w:pPr>
              <w:rPr>
                <w:sz w:val="20"/>
              </w:rPr>
            </w:pPr>
            <w:r w:rsidRPr="002A445C">
              <w:rPr>
                <w:sz w:val="20"/>
              </w:rPr>
              <w:t>1992</w:t>
            </w:r>
          </w:p>
        </w:tc>
        <w:tc>
          <w:tcPr>
            <w:tcW w:w="0" w:type="auto"/>
            <w:vAlign w:val="center"/>
            <w:hideMark/>
          </w:tcPr>
          <w:p w14:paraId="215D7C47" w14:textId="77777777" w:rsidR="00D64922" w:rsidRPr="002A445C" w:rsidRDefault="00D64922" w:rsidP="00D64922">
            <w:pPr>
              <w:jc w:val="right"/>
              <w:rPr>
                <w:sz w:val="20"/>
              </w:rPr>
            </w:pPr>
            <w:r w:rsidRPr="002A445C">
              <w:rPr>
                <w:color w:val="000000"/>
                <w:sz w:val="20"/>
              </w:rPr>
              <w:t>4.89</w:t>
            </w:r>
          </w:p>
        </w:tc>
        <w:tc>
          <w:tcPr>
            <w:tcW w:w="0" w:type="auto"/>
            <w:vAlign w:val="center"/>
            <w:hideMark/>
          </w:tcPr>
          <w:p w14:paraId="1A756CA3" w14:textId="77777777" w:rsidR="00D64922" w:rsidRPr="002A445C" w:rsidRDefault="00D64922" w:rsidP="00D64922">
            <w:pPr>
              <w:jc w:val="right"/>
              <w:rPr>
                <w:sz w:val="20"/>
              </w:rPr>
            </w:pPr>
            <w:r w:rsidRPr="002A445C">
              <w:rPr>
                <w:color w:val="000000"/>
                <w:sz w:val="20"/>
              </w:rPr>
              <w:t>4.89</w:t>
            </w:r>
          </w:p>
        </w:tc>
        <w:tc>
          <w:tcPr>
            <w:tcW w:w="0" w:type="auto"/>
            <w:shd w:val="clear" w:color="auto" w:fill="auto"/>
            <w:vAlign w:val="center"/>
          </w:tcPr>
          <w:p w14:paraId="25D56F93" w14:textId="77777777" w:rsidR="00D64922" w:rsidRPr="002A445C" w:rsidRDefault="00D64922" w:rsidP="00D64922">
            <w:pPr>
              <w:jc w:val="right"/>
              <w:rPr>
                <w:sz w:val="20"/>
              </w:rPr>
            </w:pPr>
            <w:r w:rsidRPr="002A445C">
              <w:rPr>
                <w:color w:val="000000"/>
                <w:sz w:val="20"/>
              </w:rPr>
              <w:t>0</w:t>
            </w:r>
          </w:p>
        </w:tc>
        <w:tc>
          <w:tcPr>
            <w:tcW w:w="0" w:type="auto"/>
            <w:vAlign w:val="center"/>
          </w:tcPr>
          <w:p w14:paraId="08262363"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A283D4B"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34C44628" w14:textId="77777777" w:rsidR="00D64922" w:rsidRPr="002A445C" w:rsidRDefault="00D64922" w:rsidP="00D64922">
            <w:pPr>
              <w:jc w:val="right"/>
              <w:rPr>
                <w:sz w:val="20"/>
              </w:rPr>
            </w:pPr>
            <w:r w:rsidRPr="002A445C">
              <w:rPr>
                <w:sz w:val="20"/>
              </w:rPr>
              <w:t>2014</w:t>
            </w:r>
          </w:p>
        </w:tc>
        <w:tc>
          <w:tcPr>
            <w:tcW w:w="0" w:type="auto"/>
            <w:vAlign w:val="center"/>
          </w:tcPr>
          <w:p w14:paraId="68C43330" w14:textId="77777777" w:rsidR="00D64922" w:rsidRPr="002A445C" w:rsidRDefault="00D64922" w:rsidP="00D64922">
            <w:pPr>
              <w:jc w:val="right"/>
              <w:rPr>
                <w:sz w:val="20"/>
              </w:rPr>
            </w:pPr>
            <w:r w:rsidRPr="002A445C">
              <w:rPr>
                <w:color w:val="000000"/>
                <w:sz w:val="20"/>
              </w:rPr>
              <w:t>4.73</w:t>
            </w:r>
          </w:p>
        </w:tc>
        <w:tc>
          <w:tcPr>
            <w:tcW w:w="0" w:type="auto"/>
            <w:vAlign w:val="center"/>
          </w:tcPr>
          <w:p w14:paraId="49EC9D4A" w14:textId="77777777" w:rsidR="00D64922" w:rsidRPr="002A445C" w:rsidRDefault="00D64922" w:rsidP="00D64922">
            <w:pPr>
              <w:jc w:val="right"/>
              <w:rPr>
                <w:sz w:val="20"/>
              </w:rPr>
            </w:pPr>
            <w:r w:rsidRPr="002A445C">
              <w:rPr>
                <w:color w:val="000000"/>
                <w:sz w:val="20"/>
              </w:rPr>
              <w:t>4.96</w:t>
            </w:r>
          </w:p>
        </w:tc>
        <w:tc>
          <w:tcPr>
            <w:tcW w:w="0" w:type="auto"/>
            <w:vAlign w:val="center"/>
          </w:tcPr>
          <w:p w14:paraId="155B0C75" w14:textId="77777777" w:rsidR="00D64922" w:rsidRPr="002A445C" w:rsidRDefault="00D64922" w:rsidP="00D64922">
            <w:pPr>
              <w:jc w:val="right"/>
              <w:rPr>
                <w:color w:val="000000"/>
                <w:sz w:val="20"/>
              </w:rPr>
            </w:pPr>
            <w:r w:rsidRPr="002A445C">
              <w:rPr>
                <w:color w:val="000000"/>
                <w:sz w:val="20"/>
              </w:rPr>
              <w:t>283.02</w:t>
            </w:r>
          </w:p>
        </w:tc>
        <w:tc>
          <w:tcPr>
            <w:tcW w:w="0" w:type="auto"/>
            <w:vAlign w:val="center"/>
          </w:tcPr>
          <w:p w14:paraId="60F99F8C" w14:textId="77777777" w:rsidR="00D64922" w:rsidRPr="002A445C" w:rsidRDefault="00D64922" w:rsidP="00D64922">
            <w:pPr>
              <w:jc w:val="right"/>
              <w:rPr>
                <w:color w:val="000000"/>
                <w:sz w:val="20"/>
              </w:rPr>
            </w:pPr>
            <w:r w:rsidRPr="002A445C">
              <w:rPr>
                <w:color w:val="000000"/>
                <w:sz w:val="20"/>
              </w:rPr>
              <w:t>105.44</w:t>
            </w:r>
          </w:p>
        </w:tc>
        <w:tc>
          <w:tcPr>
            <w:tcW w:w="0" w:type="auto"/>
            <w:vAlign w:val="center"/>
          </w:tcPr>
          <w:p w14:paraId="636A9CCB" w14:textId="77777777" w:rsidR="00D64922" w:rsidRPr="002A445C" w:rsidRDefault="00D64922" w:rsidP="00D64922">
            <w:pPr>
              <w:jc w:val="right"/>
              <w:rPr>
                <w:color w:val="000000"/>
                <w:sz w:val="20"/>
              </w:rPr>
            </w:pPr>
            <w:r w:rsidRPr="002A445C">
              <w:rPr>
                <w:color w:val="000000"/>
                <w:sz w:val="20"/>
              </w:rPr>
              <w:t>0.00</w:t>
            </w:r>
          </w:p>
        </w:tc>
      </w:tr>
      <w:tr w:rsidR="00D64922" w:rsidRPr="002A445C" w14:paraId="172148D7" w14:textId="77777777" w:rsidTr="00D64922">
        <w:trPr>
          <w:trHeight w:val="386"/>
          <w:jc w:val="center"/>
        </w:trPr>
        <w:tc>
          <w:tcPr>
            <w:tcW w:w="0" w:type="auto"/>
            <w:vAlign w:val="center"/>
            <w:hideMark/>
          </w:tcPr>
          <w:p w14:paraId="0EC5EFFC" w14:textId="77777777" w:rsidR="00D64922" w:rsidRPr="002A445C" w:rsidRDefault="00D64922" w:rsidP="00D64922">
            <w:pPr>
              <w:rPr>
                <w:sz w:val="20"/>
              </w:rPr>
            </w:pPr>
            <w:r w:rsidRPr="002A445C">
              <w:rPr>
                <w:sz w:val="20"/>
              </w:rPr>
              <w:t>1993</w:t>
            </w:r>
          </w:p>
        </w:tc>
        <w:tc>
          <w:tcPr>
            <w:tcW w:w="0" w:type="auto"/>
            <w:vAlign w:val="center"/>
            <w:hideMark/>
          </w:tcPr>
          <w:p w14:paraId="5A9457E2" w14:textId="77777777" w:rsidR="00D64922" w:rsidRPr="002A445C" w:rsidRDefault="00D64922" w:rsidP="00D64922">
            <w:pPr>
              <w:jc w:val="right"/>
              <w:rPr>
                <w:sz w:val="20"/>
              </w:rPr>
            </w:pPr>
            <w:r w:rsidRPr="002A445C">
              <w:rPr>
                <w:color w:val="000000"/>
                <w:sz w:val="20"/>
              </w:rPr>
              <w:t>4.52</w:t>
            </w:r>
          </w:p>
        </w:tc>
        <w:tc>
          <w:tcPr>
            <w:tcW w:w="0" w:type="auto"/>
            <w:vAlign w:val="center"/>
            <w:hideMark/>
          </w:tcPr>
          <w:p w14:paraId="07FC61EE" w14:textId="77777777" w:rsidR="00D64922" w:rsidRPr="002A445C" w:rsidRDefault="00D64922" w:rsidP="00D64922">
            <w:pPr>
              <w:jc w:val="right"/>
              <w:rPr>
                <w:sz w:val="20"/>
              </w:rPr>
            </w:pPr>
            <w:r w:rsidRPr="002A445C">
              <w:rPr>
                <w:color w:val="000000"/>
                <w:sz w:val="20"/>
              </w:rPr>
              <w:t>4.70</w:t>
            </w:r>
          </w:p>
        </w:tc>
        <w:tc>
          <w:tcPr>
            <w:tcW w:w="0" w:type="auto"/>
            <w:shd w:val="clear" w:color="auto" w:fill="auto"/>
            <w:vAlign w:val="center"/>
          </w:tcPr>
          <w:p w14:paraId="78459F5B" w14:textId="77777777" w:rsidR="00D64922" w:rsidRPr="002A445C" w:rsidRDefault="00D64922" w:rsidP="00D64922">
            <w:pPr>
              <w:jc w:val="right"/>
              <w:rPr>
                <w:sz w:val="20"/>
              </w:rPr>
            </w:pPr>
            <w:r w:rsidRPr="002A445C">
              <w:rPr>
                <w:color w:val="000000"/>
                <w:sz w:val="20"/>
              </w:rPr>
              <w:t>19.10</w:t>
            </w:r>
          </w:p>
        </w:tc>
        <w:tc>
          <w:tcPr>
            <w:tcW w:w="0" w:type="auto"/>
            <w:vAlign w:val="center"/>
          </w:tcPr>
          <w:p w14:paraId="21FF533B"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B28CAEF"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46FE1E1F" w14:textId="77777777" w:rsidR="00D64922" w:rsidRPr="002A445C" w:rsidRDefault="00D64922" w:rsidP="00D64922">
            <w:pPr>
              <w:jc w:val="right"/>
              <w:rPr>
                <w:sz w:val="20"/>
              </w:rPr>
            </w:pPr>
            <w:r w:rsidRPr="002A445C">
              <w:rPr>
                <w:sz w:val="20"/>
              </w:rPr>
              <w:t>2015</w:t>
            </w:r>
          </w:p>
        </w:tc>
        <w:tc>
          <w:tcPr>
            <w:tcW w:w="0" w:type="auto"/>
            <w:vAlign w:val="center"/>
          </w:tcPr>
          <w:p w14:paraId="1DD6694D" w14:textId="77777777" w:rsidR="00D64922" w:rsidRPr="002A445C" w:rsidRDefault="00D64922" w:rsidP="00D64922">
            <w:pPr>
              <w:jc w:val="right"/>
              <w:rPr>
                <w:sz w:val="20"/>
              </w:rPr>
            </w:pPr>
            <w:r w:rsidRPr="002A445C">
              <w:rPr>
                <w:color w:val="000000"/>
                <w:sz w:val="20"/>
              </w:rPr>
              <w:t>5.88</w:t>
            </w:r>
          </w:p>
        </w:tc>
        <w:tc>
          <w:tcPr>
            <w:tcW w:w="0" w:type="auto"/>
            <w:vAlign w:val="center"/>
          </w:tcPr>
          <w:p w14:paraId="459260E0" w14:textId="77777777" w:rsidR="00D64922" w:rsidRPr="002A445C" w:rsidRDefault="00D64922" w:rsidP="00D64922">
            <w:pPr>
              <w:jc w:val="right"/>
              <w:rPr>
                <w:sz w:val="20"/>
              </w:rPr>
            </w:pPr>
            <w:r w:rsidRPr="002A445C">
              <w:rPr>
                <w:color w:val="000000"/>
                <w:sz w:val="20"/>
              </w:rPr>
              <w:t>5.59</w:t>
            </w:r>
          </w:p>
        </w:tc>
        <w:tc>
          <w:tcPr>
            <w:tcW w:w="0" w:type="auto"/>
            <w:vAlign w:val="center"/>
          </w:tcPr>
          <w:p w14:paraId="1B9B4A2B" w14:textId="77777777" w:rsidR="00D64922" w:rsidRPr="002A445C" w:rsidRDefault="00D64922" w:rsidP="00D64922">
            <w:pPr>
              <w:jc w:val="right"/>
              <w:rPr>
                <w:color w:val="000000"/>
                <w:sz w:val="20"/>
              </w:rPr>
            </w:pPr>
            <w:r w:rsidRPr="002A445C">
              <w:rPr>
                <w:color w:val="000000"/>
                <w:sz w:val="20"/>
              </w:rPr>
              <w:t>402.32</w:t>
            </w:r>
          </w:p>
        </w:tc>
        <w:tc>
          <w:tcPr>
            <w:tcW w:w="0" w:type="auto"/>
            <w:vAlign w:val="center"/>
          </w:tcPr>
          <w:p w14:paraId="2F791077" w14:textId="77777777" w:rsidR="00D64922" w:rsidRPr="002A445C" w:rsidRDefault="00D64922" w:rsidP="00D64922">
            <w:pPr>
              <w:jc w:val="right"/>
              <w:rPr>
                <w:color w:val="000000"/>
                <w:sz w:val="20"/>
              </w:rPr>
            </w:pPr>
            <w:r w:rsidRPr="002A445C">
              <w:rPr>
                <w:color w:val="000000"/>
                <w:sz w:val="20"/>
              </w:rPr>
              <w:t>202.38</w:t>
            </w:r>
          </w:p>
        </w:tc>
        <w:tc>
          <w:tcPr>
            <w:tcW w:w="0" w:type="auto"/>
            <w:vAlign w:val="center"/>
          </w:tcPr>
          <w:p w14:paraId="52796B96" w14:textId="77777777" w:rsidR="00D64922" w:rsidRPr="002A445C" w:rsidRDefault="00D64922" w:rsidP="00D64922">
            <w:pPr>
              <w:jc w:val="right"/>
              <w:rPr>
                <w:color w:val="000000"/>
                <w:sz w:val="20"/>
              </w:rPr>
            </w:pPr>
            <w:r w:rsidRPr="002A445C">
              <w:rPr>
                <w:color w:val="000000"/>
                <w:sz w:val="20"/>
              </w:rPr>
              <w:t>133.28</w:t>
            </w:r>
          </w:p>
        </w:tc>
      </w:tr>
      <w:tr w:rsidR="00D64922" w:rsidRPr="002A445C" w14:paraId="16EA4D10" w14:textId="77777777" w:rsidTr="00D64922">
        <w:trPr>
          <w:trHeight w:val="386"/>
          <w:jc w:val="center"/>
        </w:trPr>
        <w:tc>
          <w:tcPr>
            <w:tcW w:w="0" w:type="auto"/>
            <w:vAlign w:val="center"/>
            <w:hideMark/>
          </w:tcPr>
          <w:p w14:paraId="72F4106E" w14:textId="77777777" w:rsidR="00D64922" w:rsidRPr="002A445C" w:rsidRDefault="00D64922" w:rsidP="00D64922">
            <w:pPr>
              <w:rPr>
                <w:sz w:val="20"/>
              </w:rPr>
            </w:pPr>
            <w:r w:rsidRPr="002A445C">
              <w:rPr>
                <w:sz w:val="20"/>
              </w:rPr>
              <w:t>1994</w:t>
            </w:r>
          </w:p>
        </w:tc>
        <w:tc>
          <w:tcPr>
            <w:tcW w:w="0" w:type="auto"/>
            <w:vAlign w:val="center"/>
            <w:hideMark/>
          </w:tcPr>
          <w:p w14:paraId="1827523C" w14:textId="77777777" w:rsidR="00D64922" w:rsidRPr="002A445C" w:rsidRDefault="00D64922" w:rsidP="00D64922">
            <w:pPr>
              <w:jc w:val="right"/>
              <w:rPr>
                <w:sz w:val="20"/>
              </w:rPr>
            </w:pPr>
            <w:r w:rsidRPr="002A445C">
              <w:rPr>
                <w:color w:val="000000"/>
                <w:sz w:val="20"/>
              </w:rPr>
              <w:t>4.47</w:t>
            </w:r>
          </w:p>
        </w:tc>
        <w:tc>
          <w:tcPr>
            <w:tcW w:w="0" w:type="auto"/>
            <w:vAlign w:val="center"/>
            <w:hideMark/>
          </w:tcPr>
          <w:p w14:paraId="378A8E75" w14:textId="77777777" w:rsidR="00D64922" w:rsidRPr="002A445C" w:rsidRDefault="00D64922" w:rsidP="00D64922">
            <w:pPr>
              <w:jc w:val="right"/>
              <w:rPr>
                <w:sz w:val="20"/>
              </w:rPr>
            </w:pPr>
            <w:r w:rsidRPr="002A445C">
              <w:rPr>
                <w:color w:val="000000"/>
                <w:sz w:val="20"/>
              </w:rPr>
              <w:t>4.82</w:t>
            </w:r>
          </w:p>
        </w:tc>
        <w:tc>
          <w:tcPr>
            <w:tcW w:w="0" w:type="auto"/>
            <w:shd w:val="clear" w:color="auto" w:fill="auto"/>
            <w:vAlign w:val="center"/>
          </w:tcPr>
          <w:p w14:paraId="5987DCFE" w14:textId="77777777" w:rsidR="00D64922" w:rsidRPr="002A445C" w:rsidRDefault="00D64922" w:rsidP="00D64922">
            <w:pPr>
              <w:jc w:val="right"/>
              <w:rPr>
                <w:sz w:val="20"/>
              </w:rPr>
            </w:pPr>
            <w:r w:rsidRPr="002A445C">
              <w:rPr>
                <w:color w:val="000000"/>
                <w:sz w:val="20"/>
              </w:rPr>
              <w:t>0</w:t>
            </w:r>
          </w:p>
        </w:tc>
        <w:tc>
          <w:tcPr>
            <w:tcW w:w="0" w:type="auto"/>
            <w:vAlign w:val="center"/>
          </w:tcPr>
          <w:p w14:paraId="4C35E8D8"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B3287E0"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6C937B4F" w14:textId="77777777" w:rsidR="00D64922" w:rsidRPr="002A445C" w:rsidRDefault="00D64922" w:rsidP="00D64922">
            <w:pPr>
              <w:jc w:val="right"/>
              <w:rPr>
                <w:sz w:val="20"/>
              </w:rPr>
            </w:pPr>
            <w:r w:rsidRPr="002A445C">
              <w:rPr>
                <w:sz w:val="20"/>
              </w:rPr>
              <w:t>2016</w:t>
            </w:r>
          </w:p>
        </w:tc>
        <w:tc>
          <w:tcPr>
            <w:tcW w:w="0" w:type="auto"/>
            <w:vAlign w:val="center"/>
          </w:tcPr>
          <w:p w14:paraId="70EE64DB" w14:textId="77777777" w:rsidR="00D64922" w:rsidRPr="002A445C" w:rsidRDefault="00D64922" w:rsidP="00D64922">
            <w:pPr>
              <w:jc w:val="right"/>
              <w:rPr>
                <w:sz w:val="20"/>
              </w:rPr>
            </w:pPr>
            <w:r w:rsidRPr="002A445C">
              <w:rPr>
                <w:color w:val="000000"/>
                <w:sz w:val="20"/>
              </w:rPr>
              <w:t>5.71</w:t>
            </w:r>
          </w:p>
        </w:tc>
        <w:tc>
          <w:tcPr>
            <w:tcW w:w="0" w:type="auto"/>
            <w:vAlign w:val="center"/>
          </w:tcPr>
          <w:p w14:paraId="04A019C7" w14:textId="77777777" w:rsidR="00D64922" w:rsidRPr="002A445C" w:rsidRDefault="00D64922" w:rsidP="00D64922">
            <w:pPr>
              <w:jc w:val="right"/>
              <w:rPr>
                <w:sz w:val="20"/>
              </w:rPr>
            </w:pPr>
            <w:r w:rsidRPr="002A445C">
              <w:rPr>
                <w:color w:val="000000"/>
                <w:sz w:val="20"/>
              </w:rPr>
              <w:t>5.10</w:t>
            </w:r>
          </w:p>
        </w:tc>
        <w:tc>
          <w:tcPr>
            <w:tcW w:w="0" w:type="auto"/>
            <w:vAlign w:val="center"/>
          </w:tcPr>
          <w:p w14:paraId="0D099048" w14:textId="77777777" w:rsidR="00D64922" w:rsidRPr="002A445C" w:rsidRDefault="00D64922" w:rsidP="00D64922">
            <w:pPr>
              <w:jc w:val="right"/>
              <w:rPr>
                <w:color w:val="000000"/>
                <w:sz w:val="20"/>
              </w:rPr>
            </w:pPr>
            <w:r w:rsidRPr="002A445C">
              <w:rPr>
                <w:color w:val="000000"/>
                <w:sz w:val="20"/>
              </w:rPr>
              <w:t>630.87</w:t>
            </w:r>
          </w:p>
        </w:tc>
        <w:tc>
          <w:tcPr>
            <w:tcW w:w="0" w:type="auto"/>
            <w:vAlign w:val="center"/>
          </w:tcPr>
          <w:p w14:paraId="42F0DB58" w14:textId="77777777" w:rsidR="00D64922" w:rsidRPr="002A445C" w:rsidRDefault="00D64922" w:rsidP="00D64922">
            <w:pPr>
              <w:jc w:val="right"/>
              <w:rPr>
                <w:color w:val="000000"/>
                <w:sz w:val="20"/>
              </w:rPr>
            </w:pPr>
            <w:r w:rsidRPr="002A445C">
              <w:rPr>
                <w:color w:val="000000"/>
                <w:sz w:val="20"/>
              </w:rPr>
              <w:t>314.57</w:t>
            </w:r>
          </w:p>
        </w:tc>
        <w:tc>
          <w:tcPr>
            <w:tcW w:w="0" w:type="auto"/>
            <w:vAlign w:val="center"/>
          </w:tcPr>
          <w:p w14:paraId="2D1B99DC" w14:textId="77777777" w:rsidR="00D64922" w:rsidRPr="002A445C" w:rsidRDefault="00D64922" w:rsidP="00D64922">
            <w:pPr>
              <w:jc w:val="right"/>
              <w:rPr>
                <w:color w:val="000000"/>
                <w:sz w:val="20"/>
              </w:rPr>
            </w:pPr>
            <w:r w:rsidRPr="002A445C">
              <w:rPr>
                <w:color w:val="000000"/>
                <w:sz w:val="20"/>
              </w:rPr>
              <w:t>155.56</w:t>
            </w:r>
          </w:p>
        </w:tc>
      </w:tr>
      <w:tr w:rsidR="00D64922" w:rsidRPr="002A445C" w14:paraId="7C3EF8E3" w14:textId="77777777" w:rsidTr="00D64922">
        <w:trPr>
          <w:trHeight w:val="386"/>
          <w:jc w:val="center"/>
        </w:trPr>
        <w:tc>
          <w:tcPr>
            <w:tcW w:w="0" w:type="auto"/>
            <w:vAlign w:val="center"/>
            <w:hideMark/>
          </w:tcPr>
          <w:p w14:paraId="359B24DF" w14:textId="77777777" w:rsidR="00D64922" w:rsidRPr="002A445C" w:rsidRDefault="00D64922" w:rsidP="00D64922">
            <w:pPr>
              <w:rPr>
                <w:sz w:val="20"/>
              </w:rPr>
            </w:pPr>
            <w:r w:rsidRPr="002A445C">
              <w:rPr>
                <w:sz w:val="20"/>
              </w:rPr>
              <w:t>1995</w:t>
            </w:r>
          </w:p>
        </w:tc>
        <w:tc>
          <w:tcPr>
            <w:tcW w:w="0" w:type="auto"/>
            <w:vAlign w:val="center"/>
            <w:hideMark/>
          </w:tcPr>
          <w:p w14:paraId="1BE2527C" w14:textId="77777777" w:rsidR="00D64922" w:rsidRPr="002A445C" w:rsidRDefault="00D64922" w:rsidP="00D64922">
            <w:pPr>
              <w:jc w:val="right"/>
              <w:rPr>
                <w:sz w:val="20"/>
              </w:rPr>
            </w:pPr>
            <w:r w:rsidRPr="002A445C">
              <w:rPr>
                <w:color w:val="000000"/>
                <w:sz w:val="20"/>
              </w:rPr>
              <w:t>4.04</w:t>
            </w:r>
          </w:p>
        </w:tc>
        <w:tc>
          <w:tcPr>
            <w:tcW w:w="0" w:type="auto"/>
            <w:vAlign w:val="center"/>
            <w:hideMark/>
          </w:tcPr>
          <w:p w14:paraId="54831FDC" w14:textId="77777777" w:rsidR="00D64922" w:rsidRPr="002A445C" w:rsidRDefault="00D64922" w:rsidP="00D64922">
            <w:pPr>
              <w:jc w:val="right"/>
              <w:rPr>
                <w:sz w:val="20"/>
              </w:rPr>
            </w:pPr>
            <w:r w:rsidRPr="002A445C">
              <w:rPr>
                <w:color w:val="000000"/>
                <w:sz w:val="20"/>
              </w:rPr>
              <w:t>4.62</w:t>
            </w:r>
          </w:p>
        </w:tc>
        <w:tc>
          <w:tcPr>
            <w:tcW w:w="0" w:type="auto"/>
            <w:shd w:val="clear" w:color="auto" w:fill="auto"/>
            <w:vAlign w:val="center"/>
          </w:tcPr>
          <w:p w14:paraId="456A1955" w14:textId="77777777" w:rsidR="00D64922" w:rsidRPr="002A445C" w:rsidRDefault="00D64922" w:rsidP="00D64922">
            <w:pPr>
              <w:jc w:val="right"/>
              <w:rPr>
                <w:sz w:val="20"/>
              </w:rPr>
            </w:pPr>
            <w:r w:rsidRPr="002A445C">
              <w:rPr>
                <w:color w:val="000000"/>
                <w:sz w:val="20"/>
              </w:rPr>
              <w:t>0</w:t>
            </w:r>
          </w:p>
        </w:tc>
        <w:tc>
          <w:tcPr>
            <w:tcW w:w="0" w:type="auto"/>
            <w:vAlign w:val="center"/>
          </w:tcPr>
          <w:p w14:paraId="125AA6A0"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AB70C4F"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1B6017C8" w14:textId="77777777" w:rsidR="00D64922" w:rsidRPr="002A445C" w:rsidRDefault="00D64922" w:rsidP="00D64922">
            <w:pPr>
              <w:jc w:val="right"/>
              <w:rPr>
                <w:sz w:val="20"/>
              </w:rPr>
            </w:pPr>
            <w:r w:rsidRPr="002A445C">
              <w:rPr>
                <w:sz w:val="20"/>
              </w:rPr>
              <w:t>2017</w:t>
            </w:r>
          </w:p>
        </w:tc>
        <w:tc>
          <w:tcPr>
            <w:tcW w:w="0" w:type="auto"/>
            <w:vAlign w:val="center"/>
          </w:tcPr>
          <w:p w14:paraId="507D0868" w14:textId="77777777" w:rsidR="00D64922" w:rsidRPr="002A445C" w:rsidRDefault="00D64922" w:rsidP="00D64922">
            <w:pPr>
              <w:jc w:val="right"/>
              <w:rPr>
                <w:sz w:val="20"/>
              </w:rPr>
            </w:pPr>
            <w:r w:rsidRPr="002A445C">
              <w:rPr>
                <w:color w:val="000000"/>
                <w:sz w:val="20"/>
              </w:rPr>
              <w:t>4.75</w:t>
            </w:r>
          </w:p>
        </w:tc>
        <w:tc>
          <w:tcPr>
            <w:tcW w:w="0" w:type="auto"/>
            <w:vAlign w:val="center"/>
          </w:tcPr>
          <w:p w14:paraId="67B852D3" w14:textId="77777777" w:rsidR="00D64922" w:rsidRPr="002A445C" w:rsidRDefault="00D64922" w:rsidP="00D64922">
            <w:pPr>
              <w:jc w:val="right"/>
              <w:rPr>
                <w:sz w:val="20"/>
              </w:rPr>
            </w:pPr>
            <w:r w:rsidRPr="002A445C">
              <w:rPr>
                <w:color w:val="000000"/>
                <w:sz w:val="20"/>
              </w:rPr>
              <w:t>4.58</w:t>
            </w:r>
          </w:p>
        </w:tc>
        <w:tc>
          <w:tcPr>
            <w:tcW w:w="0" w:type="auto"/>
            <w:vAlign w:val="center"/>
          </w:tcPr>
          <w:p w14:paraId="254E48B6" w14:textId="77777777" w:rsidR="00D64922" w:rsidRPr="002A445C" w:rsidRDefault="00D64922" w:rsidP="00D64922">
            <w:pPr>
              <w:jc w:val="right"/>
              <w:rPr>
                <w:color w:val="000000"/>
                <w:sz w:val="20"/>
              </w:rPr>
            </w:pPr>
            <w:r w:rsidRPr="002A445C">
              <w:rPr>
                <w:color w:val="000000"/>
                <w:sz w:val="20"/>
              </w:rPr>
              <w:t>53.03</w:t>
            </w:r>
          </w:p>
        </w:tc>
        <w:tc>
          <w:tcPr>
            <w:tcW w:w="0" w:type="auto"/>
            <w:vAlign w:val="center"/>
          </w:tcPr>
          <w:p w14:paraId="474842B6" w14:textId="77777777" w:rsidR="00D64922" w:rsidRPr="002A445C" w:rsidRDefault="00D64922" w:rsidP="00D64922">
            <w:pPr>
              <w:jc w:val="right"/>
              <w:rPr>
                <w:color w:val="000000"/>
                <w:sz w:val="20"/>
              </w:rPr>
            </w:pPr>
            <w:r w:rsidRPr="002A445C">
              <w:rPr>
                <w:color w:val="000000"/>
                <w:sz w:val="20"/>
              </w:rPr>
              <w:t>38.78</w:t>
            </w:r>
          </w:p>
        </w:tc>
        <w:tc>
          <w:tcPr>
            <w:tcW w:w="0" w:type="auto"/>
            <w:vAlign w:val="center"/>
          </w:tcPr>
          <w:p w14:paraId="3A341CBB" w14:textId="77777777" w:rsidR="00D64922" w:rsidRPr="002A445C" w:rsidRDefault="00D64922" w:rsidP="00D64922">
            <w:pPr>
              <w:jc w:val="right"/>
              <w:rPr>
                <w:color w:val="000000"/>
                <w:sz w:val="20"/>
              </w:rPr>
            </w:pPr>
            <w:r w:rsidRPr="002A445C">
              <w:rPr>
                <w:color w:val="000000"/>
                <w:sz w:val="20"/>
              </w:rPr>
              <w:t>0</w:t>
            </w:r>
          </w:p>
        </w:tc>
      </w:tr>
      <w:tr w:rsidR="00D64922" w:rsidRPr="002A445C" w14:paraId="2ED14D19" w14:textId="77777777" w:rsidTr="00D64922">
        <w:trPr>
          <w:trHeight w:val="386"/>
          <w:jc w:val="center"/>
        </w:trPr>
        <w:tc>
          <w:tcPr>
            <w:tcW w:w="0" w:type="auto"/>
            <w:vAlign w:val="center"/>
            <w:hideMark/>
          </w:tcPr>
          <w:p w14:paraId="16DF1D32" w14:textId="77777777" w:rsidR="00D64922" w:rsidRPr="002A445C" w:rsidRDefault="00D64922" w:rsidP="00D64922">
            <w:pPr>
              <w:rPr>
                <w:sz w:val="20"/>
              </w:rPr>
            </w:pPr>
            <w:r w:rsidRPr="002A445C">
              <w:rPr>
                <w:sz w:val="20"/>
              </w:rPr>
              <w:t>1996</w:t>
            </w:r>
          </w:p>
        </w:tc>
        <w:tc>
          <w:tcPr>
            <w:tcW w:w="0" w:type="auto"/>
            <w:vAlign w:val="center"/>
            <w:hideMark/>
          </w:tcPr>
          <w:p w14:paraId="086FBD0B" w14:textId="77777777" w:rsidR="00D64922" w:rsidRPr="002A445C" w:rsidRDefault="00D64922" w:rsidP="00D64922">
            <w:pPr>
              <w:jc w:val="right"/>
              <w:rPr>
                <w:sz w:val="20"/>
              </w:rPr>
            </w:pPr>
            <w:r w:rsidRPr="002A445C">
              <w:rPr>
                <w:color w:val="000000"/>
                <w:sz w:val="20"/>
              </w:rPr>
              <w:t>4.50</w:t>
            </w:r>
          </w:p>
        </w:tc>
        <w:tc>
          <w:tcPr>
            <w:tcW w:w="0" w:type="auto"/>
            <w:vAlign w:val="center"/>
            <w:hideMark/>
          </w:tcPr>
          <w:p w14:paraId="41B3F31D" w14:textId="77777777" w:rsidR="00D64922" w:rsidRPr="002A445C" w:rsidRDefault="00D64922" w:rsidP="00D64922">
            <w:pPr>
              <w:jc w:val="right"/>
              <w:rPr>
                <w:sz w:val="20"/>
              </w:rPr>
            </w:pPr>
            <w:r w:rsidRPr="002A445C">
              <w:rPr>
                <w:color w:val="000000"/>
                <w:sz w:val="20"/>
              </w:rPr>
              <w:t>4.77</w:t>
            </w:r>
          </w:p>
        </w:tc>
        <w:tc>
          <w:tcPr>
            <w:tcW w:w="0" w:type="auto"/>
            <w:shd w:val="clear" w:color="auto" w:fill="auto"/>
            <w:vAlign w:val="center"/>
          </w:tcPr>
          <w:p w14:paraId="2F826824" w14:textId="77777777" w:rsidR="00D64922" w:rsidRPr="002A445C" w:rsidRDefault="00D64922" w:rsidP="00D64922">
            <w:pPr>
              <w:jc w:val="right"/>
              <w:rPr>
                <w:sz w:val="20"/>
              </w:rPr>
            </w:pPr>
            <w:r w:rsidRPr="002A445C">
              <w:rPr>
                <w:color w:val="000000"/>
                <w:sz w:val="20"/>
              </w:rPr>
              <w:t>0</w:t>
            </w:r>
          </w:p>
        </w:tc>
        <w:tc>
          <w:tcPr>
            <w:tcW w:w="0" w:type="auto"/>
            <w:vAlign w:val="center"/>
          </w:tcPr>
          <w:p w14:paraId="38E2074B"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23E9665"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461C8BD7" w14:textId="77777777" w:rsidR="00D64922" w:rsidRPr="002A445C" w:rsidRDefault="00D64922" w:rsidP="00D64922">
            <w:pPr>
              <w:jc w:val="right"/>
              <w:rPr>
                <w:sz w:val="20"/>
              </w:rPr>
            </w:pPr>
            <w:r w:rsidRPr="002A445C">
              <w:rPr>
                <w:sz w:val="20"/>
              </w:rPr>
              <w:t>2018</w:t>
            </w:r>
          </w:p>
        </w:tc>
        <w:tc>
          <w:tcPr>
            <w:tcW w:w="0" w:type="auto"/>
            <w:vAlign w:val="center"/>
          </w:tcPr>
          <w:p w14:paraId="502D8734" w14:textId="77777777" w:rsidR="00D64922" w:rsidRPr="002A445C" w:rsidRDefault="00D64922" w:rsidP="00D64922">
            <w:pPr>
              <w:jc w:val="right"/>
              <w:rPr>
                <w:sz w:val="20"/>
              </w:rPr>
            </w:pPr>
            <w:r w:rsidRPr="002A445C">
              <w:rPr>
                <w:color w:val="000000"/>
                <w:sz w:val="20"/>
              </w:rPr>
              <w:t>5.10</w:t>
            </w:r>
          </w:p>
        </w:tc>
        <w:tc>
          <w:tcPr>
            <w:tcW w:w="0" w:type="auto"/>
            <w:vAlign w:val="center"/>
          </w:tcPr>
          <w:p w14:paraId="7DA8B665" w14:textId="77777777" w:rsidR="00D64922" w:rsidRPr="002A445C" w:rsidRDefault="00D64922" w:rsidP="00D64922">
            <w:pPr>
              <w:jc w:val="right"/>
              <w:rPr>
                <w:sz w:val="20"/>
              </w:rPr>
            </w:pPr>
            <w:r w:rsidRPr="002A445C">
              <w:rPr>
                <w:color w:val="000000"/>
                <w:sz w:val="20"/>
              </w:rPr>
              <w:t>5.02</w:t>
            </w:r>
          </w:p>
        </w:tc>
        <w:tc>
          <w:tcPr>
            <w:tcW w:w="0" w:type="auto"/>
            <w:vAlign w:val="center"/>
          </w:tcPr>
          <w:p w14:paraId="4C6A3F18" w14:textId="77777777" w:rsidR="00D64922" w:rsidRPr="002A445C" w:rsidRDefault="00D64922" w:rsidP="00D64922">
            <w:pPr>
              <w:jc w:val="right"/>
              <w:rPr>
                <w:color w:val="000000"/>
                <w:sz w:val="20"/>
              </w:rPr>
            </w:pPr>
            <w:r w:rsidRPr="002A445C">
              <w:rPr>
                <w:color w:val="000000"/>
                <w:sz w:val="20"/>
              </w:rPr>
              <w:t>128.50</w:t>
            </w:r>
          </w:p>
        </w:tc>
        <w:tc>
          <w:tcPr>
            <w:tcW w:w="0" w:type="auto"/>
            <w:vAlign w:val="center"/>
          </w:tcPr>
          <w:p w14:paraId="2303660B" w14:textId="77777777" w:rsidR="00D64922" w:rsidRPr="002A445C" w:rsidRDefault="00D64922" w:rsidP="00D64922">
            <w:pPr>
              <w:jc w:val="right"/>
              <w:rPr>
                <w:color w:val="000000"/>
                <w:sz w:val="20"/>
              </w:rPr>
            </w:pPr>
            <w:r w:rsidRPr="002A445C">
              <w:rPr>
                <w:color w:val="000000"/>
                <w:sz w:val="20"/>
              </w:rPr>
              <w:t>99.89</w:t>
            </w:r>
          </w:p>
        </w:tc>
        <w:tc>
          <w:tcPr>
            <w:tcW w:w="0" w:type="auto"/>
            <w:vAlign w:val="center"/>
          </w:tcPr>
          <w:p w14:paraId="546E842B" w14:textId="77777777" w:rsidR="00D64922" w:rsidRPr="002A445C" w:rsidRDefault="00D64922" w:rsidP="00D64922">
            <w:pPr>
              <w:jc w:val="right"/>
              <w:rPr>
                <w:color w:val="000000"/>
                <w:sz w:val="20"/>
              </w:rPr>
            </w:pPr>
            <w:r w:rsidRPr="002A445C">
              <w:rPr>
                <w:color w:val="000000"/>
                <w:sz w:val="20"/>
              </w:rPr>
              <w:t>0</w:t>
            </w:r>
          </w:p>
        </w:tc>
      </w:tr>
      <w:tr w:rsidR="00D64922" w:rsidRPr="002A445C" w14:paraId="55C287A5" w14:textId="77777777" w:rsidTr="00D64922">
        <w:trPr>
          <w:trHeight w:val="386"/>
          <w:jc w:val="center"/>
        </w:trPr>
        <w:tc>
          <w:tcPr>
            <w:tcW w:w="0" w:type="auto"/>
            <w:vAlign w:val="center"/>
            <w:hideMark/>
          </w:tcPr>
          <w:p w14:paraId="2E878C01" w14:textId="77777777" w:rsidR="00D64922" w:rsidRPr="002A445C" w:rsidRDefault="00D64922" w:rsidP="00D64922">
            <w:pPr>
              <w:rPr>
                <w:sz w:val="20"/>
              </w:rPr>
            </w:pPr>
            <w:r w:rsidRPr="002A445C">
              <w:rPr>
                <w:sz w:val="20"/>
              </w:rPr>
              <w:t>1997</w:t>
            </w:r>
          </w:p>
        </w:tc>
        <w:tc>
          <w:tcPr>
            <w:tcW w:w="0" w:type="auto"/>
            <w:vAlign w:val="center"/>
            <w:hideMark/>
          </w:tcPr>
          <w:p w14:paraId="2112C6A0" w14:textId="77777777" w:rsidR="00D64922" w:rsidRPr="002A445C" w:rsidRDefault="00D64922" w:rsidP="00D64922">
            <w:pPr>
              <w:jc w:val="right"/>
              <w:rPr>
                <w:sz w:val="20"/>
              </w:rPr>
            </w:pPr>
            <w:r w:rsidRPr="002A445C">
              <w:rPr>
                <w:color w:val="000000"/>
                <w:sz w:val="20"/>
              </w:rPr>
              <w:t>4.56</w:t>
            </w:r>
          </w:p>
        </w:tc>
        <w:tc>
          <w:tcPr>
            <w:tcW w:w="0" w:type="auto"/>
            <w:vAlign w:val="center"/>
            <w:hideMark/>
          </w:tcPr>
          <w:p w14:paraId="685AADCE" w14:textId="77777777" w:rsidR="00D64922" w:rsidRPr="002A445C" w:rsidRDefault="00D64922" w:rsidP="00D64922">
            <w:pPr>
              <w:jc w:val="right"/>
              <w:rPr>
                <w:sz w:val="20"/>
              </w:rPr>
            </w:pPr>
            <w:r w:rsidRPr="002A445C">
              <w:rPr>
                <w:color w:val="000000"/>
                <w:sz w:val="20"/>
              </w:rPr>
              <w:t>4.85</w:t>
            </w:r>
          </w:p>
        </w:tc>
        <w:tc>
          <w:tcPr>
            <w:tcW w:w="0" w:type="auto"/>
            <w:shd w:val="clear" w:color="auto" w:fill="auto"/>
            <w:vAlign w:val="center"/>
          </w:tcPr>
          <w:p w14:paraId="79CAB530" w14:textId="77777777" w:rsidR="00D64922" w:rsidRPr="002A445C" w:rsidRDefault="00D64922" w:rsidP="00D64922">
            <w:pPr>
              <w:jc w:val="right"/>
              <w:rPr>
                <w:sz w:val="20"/>
              </w:rPr>
            </w:pPr>
            <w:r w:rsidRPr="002A445C">
              <w:rPr>
                <w:color w:val="000000"/>
                <w:sz w:val="20"/>
              </w:rPr>
              <w:t>142.05</w:t>
            </w:r>
          </w:p>
        </w:tc>
        <w:tc>
          <w:tcPr>
            <w:tcW w:w="0" w:type="auto"/>
            <w:vAlign w:val="center"/>
          </w:tcPr>
          <w:p w14:paraId="7095EE37" w14:textId="77777777" w:rsidR="00D64922" w:rsidRPr="002A445C" w:rsidRDefault="00D64922" w:rsidP="00D64922">
            <w:pPr>
              <w:jc w:val="right"/>
              <w:rPr>
                <w:sz w:val="20"/>
              </w:rPr>
            </w:pPr>
            <w:r w:rsidRPr="002A445C">
              <w:rPr>
                <w:color w:val="000000"/>
                <w:sz w:val="20"/>
              </w:rPr>
              <w:t>23.24</w:t>
            </w:r>
          </w:p>
        </w:tc>
        <w:tc>
          <w:tcPr>
            <w:tcW w:w="0" w:type="auto"/>
            <w:tcBorders>
              <w:right w:val="single" w:sz="4" w:space="0" w:color="auto"/>
            </w:tcBorders>
            <w:shd w:val="clear" w:color="auto" w:fill="auto"/>
            <w:vAlign w:val="center"/>
          </w:tcPr>
          <w:p w14:paraId="42E0B6E1"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41D4BC2A" w14:textId="77777777" w:rsidR="00D64922" w:rsidRPr="002A445C" w:rsidRDefault="00D64922" w:rsidP="00D64922">
            <w:pPr>
              <w:jc w:val="right"/>
              <w:rPr>
                <w:sz w:val="20"/>
              </w:rPr>
            </w:pPr>
            <w:r w:rsidRPr="002A445C">
              <w:rPr>
                <w:sz w:val="20"/>
              </w:rPr>
              <w:t>2019</w:t>
            </w:r>
          </w:p>
        </w:tc>
        <w:tc>
          <w:tcPr>
            <w:tcW w:w="0" w:type="auto"/>
            <w:vAlign w:val="center"/>
          </w:tcPr>
          <w:p w14:paraId="19437CB7" w14:textId="77777777" w:rsidR="00D64922" w:rsidRPr="002A445C" w:rsidRDefault="00D64922" w:rsidP="00D64922">
            <w:pPr>
              <w:jc w:val="right"/>
              <w:rPr>
                <w:sz w:val="20"/>
              </w:rPr>
            </w:pPr>
            <w:r w:rsidRPr="002A445C">
              <w:rPr>
                <w:color w:val="000000"/>
                <w:sz w:val="20"/>
              </w:rPr>
              <w:t>5.94</w:t>
            </w:r>
          </w:p>
        </w:tc>
        <w:tc>
          <w:tcPr>
            <w:tcW w:w="0" w:type="auto"/>
            <w:vAlign w:val="center"/>
          </w:tcPr>
          <w:p w14:paraId="4D1429B5" w14:textId="77777777" w:rsidR="00D64922" w:rsidRPr="002A445C" w:rsidRDefault="00D64922" w:rsidP="00D64922">
            <w:pPr>
              <w:jc w:val="right"/>
              <w:rPr>
                <w:sz w:val="20"/>
              </w:rPr>
            </w:pPr>
            <w:r w:rsidRPr="002A445C">
              <w:rPr>
                <w:color w:val="000000"/>
                <w:sz w:val="20"/>
              </w:rPr>
              <w:t>5.63</w:t>
            </w:r>
          </w:p>
        </w:tc>
        <w:tc>
          <w:tcPr>
            <w:tcW w:w="0" w:type="auto"/>
            <w:vAlign w:val="center"/>
          </w:tcPr>
          <w:p w14:paraId="1990EB8F" w14:textId="77777777" w:rsidR="00D64922" w:rsidRPr="002A445C" w:rsidRDefault="00D64922" w:rsidP="00D64922">
            <w:pPr>
              <w:jc w:val="right"/>
              <w:rPr>
                <w:color w:val="000000"/>
                <w:sz w:val="20"/>
              </w:rPr>
            </w:pPr>
            <w:r w:rsidRPr="002A445C">
              <w:rPr>
                <w:color w:val="000000"/>
                <w:sz w:val="20"/>
              </w:rPr>
              <w:t>496.74</w:t>
            </w:r>
          </w:p>
        </w:tc>
        <w:tc>
          <w:tcPr>
            <w:tcW w:w="0" w:type="auto"/>
            <w:vAlign w:val="center"/>
          </w:tcPr>
          <w:p w14:paraId="67A98884" w14:textId="77777777" w:rsidR="00D64922" w:rsidRPr="002A445C" w:rsidRDefault="00D64922" w:rsidP="00D64922">
            <w:pPr>
              <w:jc w:val="right"/>
              <w:rPr>
                <w:color w:val="000000"/>
                <w:sz w:val="20"/>
              </w:rPr>
            </w:pPr>
            <w:r w:rsidRPr="002A445C">
              <w:rPr>
                <w:color w:val="000000"/>
                <w:sz w:val="20"/>
              </w:rPr>
              <w:t>199.48</w:t>
            </w:r>
          </w:p>
        </w:tc>
        <w:tc>
          <w:tcPr>
            <w:tcW w:w="0" w:type="auto"/>
            <w:vAlign w:val="center"/>
          </w:tcPr>
          <w:p w14:paraId="6DE7194D" w14:textId="77777777" w:rsidR="00D64922" w:rsidRPr="002A445C" w:rsidRDefault="00D64922" w:rsidP="00D64922">
            <w:pPr>
              <w:jc w:val="right"/>
              <w:rPr>
                <w:color w:val="000000"/>
                <w:sz w:val="20"/>
              </w:rPr>
            </w:pPr>
            <w:r w:rsidRPr="002A445C">
              <w:rPr>
                <w:color w:val="000000"/>
                <w:sz w:val="20"/>
              </w:rPr>
              <w:t>100.45</w:t>
            </w:r>
          </w:p>
        </w:tc>
      </w:tr>
      <w:tr w:rsidR="00D64922" w:rsidRPr="002A445C" w14:paraId="677ABAB0" w14:textId="77777777" w:rsidTr="00D64922">
        <w:trPr>
          <w:trHeight w:val="386"/>
          <w:jc w:val="center"/>
        </w:trPr>
        <w:tc>
          <w:tcPr>
            <w:tcW w:w="0" w:type="auto"/>
            <w:tcBorders>
              <w:top w:val="nil"/>
              <w:left w:val="nil"/>
              <w:bottom w:val="nil"/>
              <w:right w:val="nil"/>
            </w:tcBorders>
            <w:vAlign w:val="center"/>
            <w:hideMark/>
          </w:tcPr>
          <w:p w14:paraId="22DABBB4" w14:textId="77777777" w:rsidR="00D64922" w:rsidRPr="002A445C" w:rsidRDefault="00D64922" w:rsidP="00D64922">
            <w:pPr>
              <w:rPr>
                <w:sz w:val="20"/>
              </w:rPr>
            </w:pPr>
            <w:r w:rsidRPr="002A445C">
              <w:rPr>
                <w:color w:val="000000"/>
                <w:sz w:val="20"/>
              </w:rPr>
              <w:t>1998</w:t>
            </w:r>
          </w:p>
        </w:tc>
        <w:tc>
          <w:tcPr>
            <w:tcW w:w="0" w:type="auto"/>
            <w:tcBorders>
              <w:top w:val="nil"/>
              <w:left w:val="nil"/>
              <w:bottom w:val="nil"/>
              <w:right w:val="nil"/>
            </w:tcBorders>
            <w:vAlign w:val="center"/>
            <w:hideMark/>
          </w:tcPr>
          <w:p w14:paraId="3C5FBE69" w14:textId="77777777" w:rsidR="00D64922" w:rsidRPr="002A445C" w:rsidRDefault="00D64922" w:rsidP="00D64922">
            <w:pPr>
              <w:jc w:val="right"/>
              <w:rPr>
                <w:sz w:val="20"/>
              </w:rPr>
            </w:pPr>
            <w:r w:rsidRPr="002A445C">
              <w:rPr>
                <w:color w:val="000000"/>
                <w:sz w:val="20"/>
              </w:rPr>
              <w:t>5.73</w:t>
            </w:r>
          </w:p>
        </w:tc>
        <w:tc>
          <w:tcPr>
            <w:tcW w:w="0" w:type="auto"/>
            <w:tcBorders>
              <w:top w:val="nil"/>
              <w:left w:val="nil"/>
              <w:bottom w:val="nil"/>
              <w:right w:val="nil"/>
            </w:tcBorders>
            <w:vAlign w:val="center"/>
            <w:hideMark/>
          </w:tcPr>
          <w:p w14:paraId="401889B4" w14:textId="77777777" w:rsidR="00D64922" w:rsidRPr="002A445C" w:rsidRDefault="00D64922" w:rsidP="00D64922">
            <w:pPr>
              <w:jc w:val="right"/>
              <w:rPr>
                <w:sz w:val="20"/>
              </w:rPr>
            </w:pPr>
            <w:r w:rsidRPr="002A445C">
              <w:rPr>
                <w:color w:val="000000"/>
                <w:sz w:val="20"/>
              </w:rPr>
              <w:t>5.52</w:t>
            </w:r>
          </w:p>
        </w:tc>
        <w:tc>
          <w:tcPr>
            <w:tcW w:w="0" w:type="auto"/>
            <w:tcBorders>
              <w:top w:val="nil"/>
              <w:left w:val="nil"/>
              <w:bottom w:val="nil"/>
              <w:right w:val="nil"/>
            </w:tcBorders>
            <w:shd w:val="clear" w:color="auto" w:fill="auto"/>
            <w:vAlign w:val="center"/>
          </w:tcPr>
          <w:p w14:paraId="086783C7" w14:textId="77777777" w:rsidR="00D64922" w:rsidRPr="002A445C" w:rsidRDefault="00D64922" w:rsidP="00D64922">
            <w:pPr>
              <w:jc w:val="right"/>
              <w:rPr>
                <w:sz w:val="20"/>
              </w:rPr>
            </w:pPr>
            <w:r w:rsidRPr="002A445C">
              <w:rPr>
                <w:color w:val="000000"/>
                <w:sz w:val="20"/>
              </w:rPr>
              <w:t>150.85</w:t>
            </w:r>
          </w:p>
        </w:tc>
        <w:tc>
          <w:tcPr>
            <w:tcW w:w="0" w:type="auto"/>
            <w:tcBorders>
              <w:top w:val="nil"/>
              <w:left w:val="nil"/>
              <w:bottom w:val="nil"/>
              <w:right w:val="nil"/>
            </w:tcBorders>
            <w:vAlign w:val="center"/>
          </w:tcPr>
          <w:p w14:paraId="0637246A" w14:textId="77777777" w:rsidR="00D64922" w:rsidRPr="002A445C" w:rsidRDefault="00D64922" w:rsidP="00D64922">
            <w:pPr>
              <w:jc w:val="right"/>
              <w:rPr>
                <w:sz w:val="20"/>
              </w:rPr>
            </w:pPr>
            <w:r w:rsidRPr="002A445C">
              <w:rPr>
                <w:color w:val="000000"/>
                <w:sz w:val="20"/>
              </w:rPr>
              <w:t>87.05</w:t>
            </w:r>
          </w:p>
        </w:tc>
        <w:tc>
          <w:tcPr>
            <w:tcW w:w="0" w:type="auto"/>
            <w:tcBorders>
              <w:top w:val="nil"/>
              <w:left w:val="nil"/>
              <w:bottom w:val="nil"/>
              <w:right w:val="single" w:sz="4" w:space="0" w:color="auto"/>
            </w:tcBorders>
            <w:shd w:val="clear" w:color="auto" w:fill="auto"/>
            <w:vAlign w:val="center"/>
          </w:tcPr>
          <w:p w14:paraId="0C7CB60D" w14:textId="77777777" w:rsidR="00D64922" w:rsidRPr="002A445C" w:rsidRDefault="00D64922" w:rsidP="00D64922">
            <w:pPr>
              <w:jc w:val="right"/>
              <w:rPr>
                <w:sz w:val="20"/>
              </w:rPr>
            </w:pPr>
            <w:r w:rsidRPr="002A445C">
              <w:rPr>
                <w:color w:val="000000"/>
                <w:sz w:val="20"/>
              </w:rPr>
              <w:t>80.81</w:t>
            </w:r>
          </w:p>
        </w:tc>
        <w:tc>
          <w:tcPr>
            <w:tcW w:w="0" w:type="auto"/>
            <w:tcBorders>
              <w:top w:val="nil"/>
              <w:left w:val="single" w:sz="4" w:space="0" w:color="auto"/>
              <w:bottom w:val="nil"/>
              <w:right w:val="nil"/>
            </w:tcBorders>
            <w:vAlign w:val="center"/>
          </w:tcPr>
          <w:p w14:paraId="2760C566" w14:textId="77777777" w:rsidR="00D64922" w:rsidRPr="002A445C" w:rsidRDefault="00D64922" w:rsidP="00D64922">
            <w:pPr>
              <w:jc w:val="right"/>
              <w:rPr>
                <w:sz w:val="20"/>
              </w:rPr>
            </w:pPr>
            <w:r w:rsidRPr="002A445C">
              <w:rPr>
                <w:sz w:val="20"/>
              </w:rPr>
              <w:t>2020</w:t>
            </w:r>
          </w:p>
        </w:tc>
        <w:tc>
          <w:tcPr>
            <w:tcW w:w="0" w:type="auto"/>
            <w:tcBorders>
              <w:top w:val="nil"/>
              <w:left w:val="nil"/>
              <w:bottom w:val="nil"/>
              <w:right w:val="nil"/>
            </w:tcBorders>
            <w:vAlign w:val="center"/>
          </w:tcPr>
          <w:p w14:paraId="4681A821" w14:textId="77777777" w:rsidR="00D64922" w:rsidRPr="002A445C" w:rsidRDefault="00D64922" w:rsidP="00D64922">
            <w:pPr>
              <w:jc w:val="right"/>
              <w:rPr>
                <w:sz w:val="20"/>
              </w:rPr>
            </w:pPr>
            <w:r w:rsidRPr="002A445C">
              <w:rPr>
                <w:color w:val="000000"/>
                <w:sz w:val="20"/>
              </w:rPr>
              <w:t>4.30</w:t>
            </w:r>
          </w:p>
        </w:tc>
        <w:tc>
          <w:tcPr>
            <w:tcW w:w="0" w:type="auto"/>
            <w:tcBorders>
              <w:top w:val="nil"/>
              <w:left w:val="nil"/>
              <w:bottom w:val="nil"/>
              <w:right w:val="nil"/>
            </w:tcBorders>
            <w:vAlign w:val="center"/>
          </w:tcPr>
          <w:p w14:paraId="771BDE2A" w14:textId="77777777" w:rsidR="00D64922" w:rsidRPr="002A445C" w:rsidRDefault="00D64922" w:rsidP="00D64922">
            <w:pPr>
              <w:jc w:val="right"/>
              <w:rPr>
                <w:sz w:val="20"/>
              </w:rPr>
            </w:pPr>
            <w:r w:rsidRPr="002A445C">
              <w:rPr>
                <w:color w:val="000000"/>
                <w:sz w:val="20"/>
              </w:rPr>
              <w:t>4.70</w:t>
            </w:r>
          </w:p>
        </w:tc>
        <w:tc>
          <w:tcPr>
            <w:tcW w:w="0" w:type="auto"/>
            <w:tcBorders>
              <w:top w:val="nil"/>
              <w:left w:val="nil"/>
              <w:bottom w:val="nil"/>
              <w:right w:val="nil"/>
            </w:tcBorders>
            <w:vAlign w:val="center"/>
          </w:tcPr>
          <w:p w14:paraId="0326EBD8" w14:textId="77777777" w:rsidR="00D64922" w:rsidRPr="002A445C" w:rsidRDefault="00D64922" w:rsidP="00D64922">
            <w:pPr>
              <w:jc w:val="right"/>
              <w:rPr>
                <w:color w:val="000000"/>
                <w:sz w:val="20"/>
              </w:rPr>
            </w:pPr>
            <w:r w:rsidRPr="002A445C">
              <w:rPr>
                <w:color w:val="000000"/>
                <w:sz w:val="20"/>
              </w:rPr>
              <w:t>146.45</w:t>
            </w:r>
          </w:p>
        </w:tc>
        <w:tc>
          <w:tcPr>
            <w:tcW w:w="0" w:type="auto"/>
            <w:tcBorders>
              <w:top w:val="nil"/>
              <w:left w:val="nil"/>
              <w:bottom w:val="nil"/>
              <w:right w:val="nil"/>
            </w:tcBorders>
            <w:vAlign w:val="center"/>
          </w:tcPr>
          <w:p w14:paraId="0732773E" w14:textId="77777777" w:rsidR="00D64922" w:rsidRPr="002A445C" w:rsidRDefault="00D64922" w:rsidP="00D64922">
            <w:pPr>
              <w:jc w:val="right"/>
              <w:rPr>
                <w:color w:val="000000"/>
                <w:sz w:val="20"/>
              </w:rPr>
            </w:pPr>
            <w:r w:rsidRPr="002A445C">
              <w:rPr>
                <w:color w:val="000000"/>
                <w:sz w:val="20"/>
              </w:rPr>
              <w:t>31.38</w:t>
            </w:r>
          </w:p>
        </w:tc>
        <w:tc>
          <w:tcPr>
            <w:tcW w:w="0" w:type="auto"/>
            <w:tcBorders>
              <w:top w:val="nil"/>
              <w:left w:val="nil"/>
              <w:bottom w:val="nil"/>
              <w:right w:val="nil"/>
            </w:tcBorders>
            <w:vAlign w:val="center"/>
          </w:tcPr>
          <w:p w14:paraId="36153ABA" w14:textId="77777777" w:rsidR="00D64922" w:rsidRPr="002A445C" w:rsidRDefault="00D64922" w:rsidP="00D64922">
            <w:pPr>
              <w:jc w:val="right"/>
              <w:rPr>
                <w:color w:val="000000"/>
                <w:sz w:val="20"/>
              </w:rPr>
            </w:pPr>
            <w:r w:rsidRPr="002A445C">
              <w:rPr>
                <w:color w:val="000000"/>
                <w:sz w:val="20"/>
              </w:rPr>
              <w:t>0</w:t>
            </w:r>
          </w:p>
        </w:tc>
      </w:tr>
      <w:tr w:rsidR="00D64922" w:rsidRPr="002A445C" w14:paraId="7C166D2A" w14:textId="77777777" w:rsidTr="00D64922">
        <w:trPr>
          <w:trHeight w:val="386"/>
          <w:jc w:val="center"/>
        </w:trPr>
        <w:tc>
          <w:tcPr>
            <w:tcW w:w="0" w:type="auto"/>
            <w:tcBorders>
              <w:top w:val="nil"/>
              <w:left w:val="nil"/>
              <w:bottom w:val="nil"/>
              <w:right w:val="nil"/>
            </w:tcBorders>
            <w:vAlign w:val="center"/>
          </w:tcPr>
          <w:p w14:paraId="6A58EDA4" w14:textId="77777777" w:rsidR="00D64922" w:rsidRPr="002A445C" w:rsidRDefault="00D64922" w:rsidP="00D64922">
            <w:pPr>
              <w:rPr>
                <w:color w:val="000000"/>
                <w:sz w:val="20"/>
              </w:rPr>
            </w:pPr>
            <w:r w:rsidRPr="002A445C">
              <w:rPr>
                <w:color w:val="000000"/>
                <w:sz w:val="20"/>
              </w:rPr>
              <w:t>1999</w:t>
            </w:r>
          </w:p>
        </w:tc>
        <w:tc>
          <w:tcPr>
            <w:tcW w:w="0" w:type="auto"/>
            <w:tcBorders>
              <w:top w:val="nil"/>
              <w:left w:val="nil"/>
              <w:bottom w:val="nil"/>
              <w:right w:val="nil"/>
            </w:tcBorders>
            <w:vAlign w:val="center"/>
          </w:tcPr>
          <w:p w14:paraId="70A1A882" w14:textId="77777777" w:rsidR="00D64922" w:rsidRPr="002A445C" w:rsidRDefault="00D64922" w:rsidP="00D64922">
            <w:pPr>
              <w:jc w:val="right"/>
              <w:rPr>
                <w:sz w:val="20"/>
              </w:rPr>
            </w:pPr>
            <w:r w:rsidRPr="002A445C">
              <w:rPr>
                <w:color w:val="000000"/>
                <w:sz w:val="20"/>
              </w:rPr>
              <w:t>4.43</w:t>
            </w:r>
          </w:p>
        </w:tc>
        <w:tc>
          <w:tcPr>
            <w:tcW w:w="0" w:type="auto"/>
            <w:tcBorders>
              <w:top w:val="nil"/>
              <w:left w:val="nil"/>
              <w:bottom w:val="nil"/>
              <w:right w:val="nil"/>
            </w:tcBorders>
            <w:vAlign w:val="center"/>
          </w:tcPr>
          <w:p w14:paraId="04CA6DB4" w14:textId="77777777" w:rsidR="00D64922" w:rsidRPr="002A445C" w:rsidRDefault="00D64922" w:rsidP="00D64922">
            <w:pPr>
              <w:jc w:val="right"/>
              <w:rPr>
                <w:sz w:val="20"/>
              </w:rPr>
            </w:pPr>
            <w:r w:rsidRPr="002A445C">
              <w:rPr>
                <w:color w:val="000000"/>
                <w:sz w:val="20"/>
              </w:rPr>
              <w:t>4.86</w:t>
            </w:r>
          </w:p>
        </w:tc>
        <w:tc>
          <w:tcPr>
            <w:tcW w:w="0" w:type="auto"/>
            <w:tcBorders>
              <w:top w:val="nil"/>
              <w:left w:val="nil"/>
              <w:bottom w:val="nil"/>
              <w:right w:val="nil"/>
            </w:tcBorders>
            <w:shd w:val="clear" w:color="auto" w:fill="auto"/>
            <w:vAlign w:val="center"/>
          </w:tcPr>
          <w:p w14:paraId="64DF4A36" w14:textId="77777777" w:rsidR="00D64922" w:rsidRPr="002A445C" w:rsidRDefault="00D64922" w:rsidP="00D64922">
            <w:pPr>
              <w:jc w:val="right"/>
              <w:rPr>
                <w:color w:val="000000"/>
                <w:sz w:val="20"/>
              </w:rPr>
            </w:pPr>
            <w:r w:rsidRPr="002A445C">
              <w:rPr>
                <w:color w:val="000000"/>
                <w:sz w:val="20"/>
              </w:rPr>
              <w:t>0</w:t>
            </w:r>
          </w:p>
        </w:tc>
        <w:tc>
          <w:tcPr>
            <w:tcW w:w="0" w:type="auto"/>
            <w:tcBorders>
              <w:top w:val="nil"/>
              <w:left w:val="nil"/>
              <w:bottom w:val="nil"/>
              <w:right w:val="nil"/>
            </w:tcBorders>
            <w:vAlign w:val="center"/>
          </w:tcPr>
          <w:p w14:paraId="652EDFD1" w14:textId="77777777" w:rsidR="00D64922" w:rsidRPr="002A445C" w:rsidRDefault="00D64922" w:rsidP="00D64922">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14:paraId="524D4BD6" w14:textId="77777777" w:rsidR="00D64922" w:rsidRPr="002A445C" w:rsidRDefault="00D64922" w:rsidP="00D64922">
            <w:pPr>
              <w:jc w:val="right"/>
              <w:rPr>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14:paraId="7A6334B1" w14:textId="77777777" w:rsidR="00D64922" w:rsidRPr="002A445C" w:rsidRDefault="00D64922" w:rsidP="00D64922">
            <w:pPr>
              <w:jc w:val="right"/>
              <w:rPr>
                <w:sz w:val="20"/>
              </w:rPr>
            </w:pPr>
            <w:r w:rsidRPr="002A445C">
              <w:rPr>
                <w:sz w:val="20"/>
              </w:rPr>
              <w:t>2021</w:t>
            </w:r>
          </w:p>
        </w:tc>
        <w:tc>
          <w:tcPr>
            <w:tcW w:w="0" w:type="auto"/>
            <w:tcBorders>
              <w:top w:val="nil"/>
              <w:left w:val="nil"/>
              <w:bottom w:val="nil"/>
              <w:right w:val="nil"/>
            </w:tcBorders>
            <w:shd w:val="clear" w:color="auto" w:fill="auto"/>
            <w:vAlign w:val="center"/>
          </w:tcPr>
          <w:p w14:paraId="4AE97657" w14:textId="77777777" w:rsidR="00D64922" w:rsidRPr="002A445C" w:rsidRDefault="00D64922" w:rsidP="00D64922">
            <w:pPr>
              <w:jc w:val="right"/>
              <w:rPr>
                <w:sz w:val="20"/>
              </w:rPr>
            </w:pPr>
            <w:r w:rsidRPr="002A445C">
              <w:rPr>
                <w:sz w:val="20"/>
              </w:rPr>
              <w:t>4.26</w:t>
            </w:r>
          </w:p>
        </w:tc>
        <w:tc>
          <w:tcPr>
            <w:tcW w:w="0" w:type="auto"/>
            <w:tcBorders>
              <w:top w:val="nil"/>
              <w:left w:val="nil"/>
              <w:bottom w:val="nil"/>
              <w:right w:val="nil"/>
            </w:tcBorders>
            <w:shd w:val="clear" w:color="auto" w:fill="auto"/>
            <w:vAlign w:val="center"/>
          </w:tcPr>
          <w:p w14:paraId="796DD42C" w14:textId="77777777" w:rsidR="00D64922" w:rsidRPr="002A445C" w:rsidRDefault="00D64922" w:rsidP="00D64922">
            <w:pPr>
              <w:jc w:val="right"/>
              <w:rPr>
                <w:color w:val="000000"/>
                <w:sz w:val="20"/>
              </w:rPr>
            </w:pPr>
            <w:r w:rsidRPr="002A445C">
              <w:rPr>
                <w:color w:val="000000"/>
                <w:sz w:val="20"/>
              </w:rPr>
              <w:t>4.70</w:t>
            </w:r>
          </w:p>
        </w:tc>
        <w:tc>
          <w:tcPr>
            <w:tcW w:w="0" w:type="auto"/>
            <w:tcBorders>
              <w:top w:val="nil"/>
              <w:left w:val="nil"/>
              <w:bottom w:val="nil"/>
              <w:right w:val="nil"/>
            </w:tcBorders>
            <w:shd w:val="clear" w:color="auto" w:fill="auto"/>
            <w:vAlign w:val="center"/>
          </w:tcPr>
          <w:p w14:paraId="0571A3C2" w14:textId="77777777" w:rsidR="00D64922" w:rsidRPr="002A445C" w:rsidRDefault="00D64922" w:rsidP="00D64922">
            <w:pPr>
              <w:jc w:val="right"/>
              <w:rPr>
                <w:color w:val="000000"/>
                <w:sz w:val="20"/>
              </w:rPr>
            </w:pPr>
            <w:r w:rsidRPr="002A445C">
              <w:rPr>
                <w:color w:val="000000"/>
                <w:sz w:val="20"/>
              </w:rPr>
              <w:t>15.38</w:t>
            </w:r>
          </w:p>
        </w:tc>
        <w:tc>
          <w:tcPr>
            <w:tcW w:w="0" w:type="auto"/>
            <w:tcBorders>
              <w:top w:val="nil"/>
              <w:left w:val="nil"/>
              <w:bottom w:val="nil"/>
              <w:right w:val="nil"/>
            </w:tcBorders>
            <w:shd w:val="clear" w:color="auto" w:fill="auto"/>
            <w:vAlign w:val="center"/>
          </w:tcPr>
          <w:p w14:paraId="73A4020B" w14:textId="77777777" w:rsidR="00D64922" w:rsidRPr="002A445C" w:rsidRDefault="00D64922" w:rsidP="00D64922">
            <w:pPr>
              <w:jc w:val="right"/>
              <w:rPr>
                <w:color w:val="000000"/>
                <w:sz w:val="20"/>
              </w:rPr>
            </w:pPr>
            <w:r w:rsidRPr="002A445C">
              <w:rPr>
                <w:color w:val="000000"/>
                <w:sz w:val="20"/>
              </w:rPr>
              <w:t>15.38</w:t>
            </w:r>
          </w:p>
        </w:tc>
        <w:tc>
          <w:tcPr>
            <w:tcW w:w="0" w:type="auto"/>
            <w:tcBorders>
              <w:top w:val="nil"/>
              <w:left w:val="nil"/>
              <w:bottom w:val="nil"/>
              <w:right w:val="nil"/>
            </w:tcBorders>
            <w:shd w:val="clear" w:color="auto" w:fill="auto"/>
            <w:vAlign w:val="center"/>
          </w:tcPr>
          <w:p w14:paraId="75EF6584" w14:textId="77777777" w:rsidR="00D64922" w:rsidRPr="002A445C" w:rsidDel="00EF729B" w:rsidRDefault="00D64922" w:rsidP="00D64922">
            <w:pPr>
              <w:jc w:val="right"/>
              <w:rPr>
                <w:color w:val="000000"/>
                <w:sz w:val="20"/>
              </w:rPr>
            </w:pPr>
            <w:r w:rsidRPr="002A445C">
              <w:rPr>
                <w:color w:val="000000"/>
                <w:sz w:val="20"/>
              </w:rPr>
              <w:t>10.71</w:t>
            </w:r>
          </w:p>
        </w:tc>
      </w:tr>
      <w:tr w:rsidR="00D64922" w:rsidRPr="002A445C" w14:paraId="3C90A346" w14:textId="77777777" w:rsidTr="00D64922">
        <w:trPr>
          <w:trHeight w:val="258"/>
          <w:jc w:val="center"/>
        </w:trPr>
        <w:tc>
          <w:tcPr>
            <w:tcW w:w="0" w:type="auto"/>
            <w:tcBorders>
              <w:top w:val="nil"/>
              <w:left w:val="nil"/>
              <w:bottom w:val="single" w:sz="4" w:space="0" w:color="auto"/>
              <w:right w:val="nil"/>
            </w:tcBorders>
            <w:vAlign w:val="center"/>
          </w:tcPr>
          <w:p w14:paraId="0366D9F9" w14:textId="77777777" w:rsidR="00D64922" w:rsidRPr="002A445C" w:rsidRDefault="00D64922" w:rsidP="00D64922">
            <w:pPr>
              <w:rPr>
                <w:color w:val="000000"/>
                <w:sz w:val="20"/>
              </w:rPr>
            </w:pPr>
            <w:r w:rsidRPr="002A445C">
              <w:rPr>
                <w:sz w:val="20"/>
              </w:rPr>
              <w:t>2000</w:t>
            </w:r>
          </w:p>
        </w:tc>
        <w:tc>
          <w:tcPr>
            <w:tcW w:w="0" w:type="auto"/>
            <w:tcBorders>
              <w:top w:val="nil"/>
              <w:left w:val="nil"/>
              <w:bottom w:val="single" w:sz="4" w:space="0" w:color="auto"/>
              <w:right w:val="nil"/>
            </w:tcBorders>
            <w:vAlign w:val="center"/>
          </w:tcPr>
          <w:p w14:paraId="1BC4E6B9" w14:textId="77777777" w:rsidR="00D64922" w:rsidRPr="002A445C" w:rsidRDefault="00D64922" w:rsidP="00D64922">
            <w:pPr>
              <w:jc w:val="right"/>
              <w:rPr>
                <w:color w:val="000000"/>
                <w:sz w:val="20"/>
              </w:rPr>
            </w:pPr>
            <w:r w:rsidRPr="002A445C">
              <w:rPr>
                <w:color w:val="000000"/>
                <w:sz w:val="20"/>
              </w:rPr>
              <w:t>4.51</w:t>
            </w:r>
          </w:p>
        </w:tc>
        <w:tc>
          <w:tcPr>
            <w:tcW w:w="0" w:type="auto"/>
            <w:tcBorders>
              <w:top w:val="nil"/>
              <w:left w:val="nil"/>
              <w:bottom w:val="single" w:sz="4" w:space="0" w:color="auto"/>
              <w:right w:val="nil"/>
            </w:tcBorders>
            <w:vAlign w:val="center"/>
          </w:tcPr>
          <w:p w14:paraId="6BD402B3" w14:textId="77777777" w:rsidR="00D64922" w:rsidRPr="002A445C" w:rsidRDefault="00D64922" w:rsidP="00D64922">
            <w:pPr>
              <w:jc w:val="right"/>
              <w:rPr>
                <w:color w:val="000000"/>
                <w:sz w:val="20"/>
              </w:rPr>
            </w:pPr>
            <w:r w:rsidRPr="002A445C">
              <w:rPr>
                <w:color w:val="000000"/>
                <w:sz w:val="20"/>
              </w:rPr>
              <w:t>4.79</w:t>
            </w:r>
          </w:p>
        </w:tc>
        <w:tc>
          <w:tcPr>
            <w:tcW w:w="0" w:type="auto"/>
            <w:tcBorders>
              <w:top w:val="nil"/>
              <w:left w:val="nil"/>
              <w:bottom w:val="single" w:sz="4" w:space="0" w:color="auto"/>
              <w:right w:val="nil"/>
            </w:tcBorders>
            <w:shd w:val="clear" w:color="auto" w:fill="auto"/>
            <w:vAlign w:val="center"/>
          </w:tcPr>
          <w:p w14:paraId="3F786F69" w14:textId="77777777" w:rsidR="00D64922" w:rsidRPr="002A445C" w:rsidRDefault="00D64922" w:rsidP="00D64922">
            <w:pPr>
              <w:jc w:val="right"/>
              <w:rPr>
                <w:color w:val="000000"/>
                <w:sz w:val="20"/>
              </w:rPr>
            </w:pPr>
            <w:r w:rsidRPr="002A445C">
              <w:rPr>
                <w:color w:val="000000"/>
                <w:sz w:val="20"/>
              </w:rPr>
              <w:t>0</w:t>
            </w:r>
          </w:p>
        </w:tc>
        <w:tc>
          <w:tcPr>
            <w:tcW w:w="0" w:type="auto"/>
            <w:tcBorders>
              <w:top w:val="nil"/>
              <w:left w:val="nil"/>
              <w:bottom w:val="single" w:sz="4" w:space="0" w:color="auto"/>
              <w:right w:val="nil"/>
            </w:tcBorders>
            <w:vAlign w:val="center"/>
          </w:tcPr>
          <w:p w14:paraId="0A56D5A8" w14:textId="77777777" w:rsidR="00D64922" w:rsidRPr="002A445C" w:rsidRDefault="00D64922" w:rsidP="00D64922">
            <w:pPr>
              <w:jc w:val="right"/>
              <w:rPr>
                <w:color w:val="000000"/>
                <w:sz w:val="20"/>
              </w:rPr>
            </w:pPr>
            <w:r w:rsidRPr="002A445C">
              <w:rPr>
                <w:color w:val="000000"/>
                <w:sz w:val="20"/>
              </w:rPr>
              <w:t>0</w:t>
            </w:r>
          </w:p>
        </w:tc>
        <w:tc>
          <w:tcPr>
            <w:tcW w:w="0" w:type="auto"/>
            <w:tcBorders>
              <w:top w:val="nil"/>
              <w:left w:val="nil"/>
              <w:bottom w:val="single" w:sz="4" w:space="0" w:color="auto"/>
              <w:right w:val="single" w:sz="4" w:space="0" w:color="auto"/>
            </w:tcBorders>
            <w:shd w:val="clear" w:color="auto" w:fill="auto"/>
            <w:vAlign w:val="center"/>
          </w:tcPr>
          <w:p w14:paraId="404F3E96" w14:textId="77777777" w:rsidR="00D64922" w:rsidRPr="002A445C" w:rsidRDefault="00D64922" w:rsidP="00D64922">
            <w:pPr>
              <w:jc w:val="right"/>
              <w:rPr>
                <w:color w:val="000000"/>
                <w:sz w:val="20"/>
              </w:rPr>
            </w:pPr>
            <w:r w:rsidRPr="002A445C">
              <w:rPr>
                <w:color w:val="000000"/>
                <w:sz w:val="20"/>
              </w:rPr>
              <w:t>0</w:t>
            </w:r>
          </w:p>
        </w:tc>
        <w:tc>
          <w:tcPr>
            <w:tcW w:w="0" w:type="auto"/>
            <w:tcBorders>
              <w:top w:val="nil"/>
              <w:left w:val="single" w:sz="4" w:space="0" w:color="auto"/>
              <w:bottom w:val="single" w:sz="4" w:space="0" w:color="auto"/>
              <w:right w:val="nil"/>
            </w:tcBorders>
            <w:shd w:val="clear" w:color="auto" w:fill="auto"/>
            <w:vAlign w:val="center"/>
          </w:tcPr>
          <w:p w14:paraId="3B20CEF1" w14:textId="77777777" w:rsidR="00D64922" w:rsidRPr="007E3ED7" w:rsidRDefault="00D64922" w:rsidP="00D64922">
            <w:pPr>
              <w:jc w:val="right"/>
              <w:rPr>
                <w:sz w:val="20"/>
                <w:szCs w:val="20"/>
              </w:rPr>
            </w:pPr>
            <w:r w:rsidRPr="007E3ED7">
              <w:rPr>
                <w:sz w:val="20"/>
                <w:szCs w:val="20"/>
              </w:rPr>
              <w:t>2022</w:t>
            </w:r>
          </w:p>
        </w:tc>
        <w:tc>
          <w:tcPr>
            <w:tcW w:w="0" w:type="auto"/>
            <w:tcBorders>
              <w:top w:val="nil"/>
              <w:left w:val="nil"/>
              <w:bottom w:val="single" w:sz="4" w:space="0" w:color="auto"/>
              <w:right w:val="nil"/>
            </w:tcBorders>
            <w:shd w:val="clear" w:color="auto" w:fill="auto"/>
            <w:vAlign w:val="center"/>
          </w:tcPr>
          <w:p w14:paraId="74AFD435" w14:textId="77777777" w:rsidR="00D64922" w:rsidRPr="007E3ED7" w:rsidRDefault="00D64922" w:rsidP="00D64922">
            <w:pPr>
              <w:jc w:val="right"/>
              <w:rPr>
                <w:color w:val="000000"/>
                <w:sz w:val="20"/>
                <w:szCs w:val="20"/>
              </w:rPr>
            </w:pPr>
            <w:r w:rsidRPr="007E3ED7">
              <w:rPr>
                <w:color w:val="000000"/>
                <w:sz w:val="20"/>
                <w:szCs w:val="20"/>
              </w:rPr>
              <w:t>5.09</w:t>
            </w:r>
          </w:p>
        </w:tc>
        <w:tc>
          <w:tcPr>
            <w:tcW w:w="0" w:type="auto"/>
            <w:tcBorders>
              <w:top w:val="nil"/>
              <w:left w:val="nil"/>
              <w:bottom w:val="single" w:sz="4" w:space="0" w:color="auto"/>
              <w:right w:val="nil"/>
            </w:tcBorders>
            <w:shd w:val="clear" w:color="auto" w:fill="auto"/>
            <w:vAlign w:val="center"/>
          </w:tcPr>
          <w:p w14:paraId="186CDB3C" w14:textId="77777777" w:rsidR="00D64922" w:rsidRPr="007E3ED7" w:rsidRDefault="00D64922" w:rsidP="00D64922">
            <w:pPr>
              <w:jc w:val="right"/>
              <w:rPr>
                <w:color w:val="000000"/>
                <w:sz w:val="20"/>
                <w:szCs w:val="20"/>
              </w:rPr>
            </w:pPr>
            <w:r w:rsidRPr="007E3ED7">
              <w:rPr>
                <w:color w:val="000000"/>
                <w:sz w:val="20"/>
                <w:szCs w:val="20"/>
              </w:rPr>
              <w:t>5.00</w:t>
            </w:r>
          </w:p>
        </w:tc>
        <w:tc>
          <w:tcPr>
            <w:tcW w:w="0" w:type="auto"/>
            <w:tcBorders>
              <w:top w:val="nil"/>
              <w:left w:val="nil"/>
              <w:bottom w:val="single" w:sz="4" w:space="0" w:color="auto"/>
              <w:right w:val="nil"/>
            </w:tcBorders>
            <w:shd w:val="clear" w:color="auto" w:fill="auto"/>
            <w:vAlign w:val="center"/>
          </w:tcPr>
          <w:p w14:paraId="23234884" w14:textId="77777777" w:rsidR="00D64922" w:rsidRPr="007E3ED7" w:rsidRDefault="00D64922" w:rsidP="00D64922">
            <w:pPr>
              <w:jc w:val="right"/>
              <w:rPr>
                <w:color w:val="000000"/>
                <w:sz w:val="20"/>
                <w:szCs w:val="20"/>
              </w:rPr>
            </w:pPr>
            <w:r w:rsidRPr="007E3ED7">
              <w:rPr>
                <w:color w:val="000000"/>
                <w:sz w:val="20"/>
                <w:szCs w:val="20"/>
              </w:rPr>
              <w:t>71.59</w:t>
            </w:r>
          </w:p>
        </w:tc>
        <w:tc>
          <w:tcPr>
            <w:tcW w:w="0" w:type="auto"/>
            <w:tcBorders>
              <w:top w:val="nil"/>
              <w:left w:val="nil"/>
              <w:bottom w:val="single" w:sz="4" w:space="0" w:color="auto"/>
              <w:right w:val="nil"/>
            </w:tcBorders>
            <w:shd w:val="clear" w:color="auto" w:fill="auto"/>
            <w:vAlign w:val="center"/>
          </w:tcPr>
          <w:p w14:paraId="1BA1C0E1" w14:textId="77777777" w:rsidR="00D64922" w:rsidRPr="007E3ED7" w:rsidRDefault="00D64922" w:rsidP="00D64922">
            <w:pPr>
              <w:jc w:val="right"/>
              <w:rPr>
                <w:color w:val="000000"/>
                <w:sz w:val="20"/>
                <w:szCs w:val="20"/>
              </w:rPr>
            </w:pPr>
            <w:r w:rsidRPr="007E3ED7">
              <w:rPr>
                <w:color w:val="000000"/>
                <w:sz w:val="20"/>
                <w:szCs w:val="20"/>
              </w:rPr>
              <w:t>0</w:t>
            </w:r>
          </w:p>
        </w:tc>
        <w:tc>
          <w:tcPr>
            <w:tcW w:w="0" w:type="auto"/>
            <w:tcBorders>
              <w:top w:val="nil"/>
              <w:left w:val="nil"/>
              <w:bottom w:val="single" w:sz="4" w:space="0" w:color="auto"/>
              <w:right w:val="nil"/>
            </w:tcBorders>
            <w:shd w:val="clear" w:color="auto" w:fill="auto"/>
            <w:vAlign w:val="center"/>
          </w:tcPr>
          <w:p w14:paraId="277131CF" w14:textId="77777777" w:rsidR="00D64922" w:rsidRPr="007E3ED7" w:rsidRDefault="00D64922" w:rsidP="00D64922">
            <w:pPr>
              <w:jc w:val="right"/>
              <w:rPr>
                <w:color w:val="000000"/>
                <w:sz w:val="20"/>
                <w:szCs w:val="20"/>
              </w:rPr>
            </w:pPr>
            <w:r w:rsidRPr="007E3ED7">
              <w:rPr>
                <w:color w:val="000000"/>
                <w:sz w:val="20"/>
                <w:szCs w:val="20"/>
              </w:rPr>
              <w:t>0</w:t>
            </w:r>
          </w:p>
        </w:tc>
      </w:tr>
    </w:tbl>
    <w:p w14:paraId="13D47C70" w14:textId="77777777" w:rsidR="00D64922" w:rsidRDefault="00D64922" w:rsidP="00D64922">
      <w:pPr>
        <w:spacing w:line="259" w:lineRule="auto"/>
      </w:pPr>
      <w:r>
        <w:br w:type="page"/>
      </w:r>
    </w:p>
    <w:p w14:paraId="59B69D84" w14:textId="77777777" w:rsidR="00D64922" w:rsidRDefault="00D64922" w:rsidP="00D64922">
      <w:r w:rsidRPr="0062500D">
        <w:lastRenderedPageBreak/>
        <w:t>Table 2.</w:t>
      </w:r>
      <w:r w:rsidRPr="0062500D">
        <w:rPr>
          <w:noProof/>
        </w:rPr>
        <w:t>15.</w:t>
      </w:r>
      <w:r w:rsidRPr="00012F32">
        <w:t xml:space="preserve"> Number</w:t>
      </w:r>
      <w:r>
        <w:t xml:space="preserve"> of parameters by category for model 19.1a.</w:t>
      </w:r>
    </w:p>
    <w:tbl>
      <w:tblPr>
        <w:tblW w:w="0" w:type="auto"/>
        <w:jc w:val="center"/>
        <w:tblLayout w:type="fixed"/>
        <w:tblLook w:val="04A0" w:firstRow="1" w:lastRow="0" w:firstColumn="1" w:lastColumn="0" w:noHBand="0" w:noVBand="1"/>
      </w:tblPr>
      <w:tblGrid>
        <w:gridCol w:w="3247"/>
        <w:gridCol w:w="2249"/>
      </w:tblGrid>
      <w:tr w:rsidR="00D64922" w14:paraId="0FB1FE36" w14:textId="77777777" w:rsidTr="00D64922">
        <w:trPr>
          <w:trHeight w:val="215"/>
          <w:jc w:val="center"/>
        </w:trPr>
        <w:tc>
          <w:tcPr>
            <w:tcW w:w="3247" w:type="dxa"/>
            <w:tcBorders>
              <w:top w:val="double" w:sz="4" w:space="0" w:color="auto"/>
              <w:left w:val="nil"/>
              <w:bottom w:val="single" w:sz="4" w:space="0" w:color="auto"/>
              <w:right w:val="nil"/>
            </w:tcBorders>
            <w:shd w:val="clear" w:color="auto" w:fill="auto"/>
          </w:tcPr>
          <w:p w14:paraId="4DC5C012" w14:textId="77777777" w:rsidR="00D64922" w:rsidRPr="00012F32" w:rsidRDefault="00D64922" w:rsidP="00D64922">
            <w:pPr>
              <w:spacing w:after="0"/>
            </w:pPr>
          </w:p>
        </w:tc>
        <w:tc>
          <w:tcPr>
            <w:tcW w:w="2249" w:type="dxa"/>
            <w:tcBorders>
              <w:top w:val="double" w:sz="4" w:space="0" w:color="auto"/>
              <w:left w:val="nil"/>
              <w:bottom w:val="single" w:sz="4" w:space="0" w:color="auto"/>
              <w:right w:val="nil"/>
            </w:tcBorders>
            <w:shd w:val="clear" w:color="auto" w:fill="auto"/>
            <w:hideMark/>
          </w:tcPr>
          <w:p w14:paraId="36665AB1" w14:textId="77777777" w:rsidR="00D64922" w:rsidRPr="00012F32" w:rsidRDefault="00D64922" w:rsidP="00D64922">
            <w:pPr>
              <w:spacing w:after="0"/>
              <w:jc w:val="right"/>
              <w:rPr>
                <w:b/>
              </w:rPr>
            </w:pPr>
            <w:r w:rsidRPr="00012F32">
              <w:rPr>
                <w:b/>
              </w:rPr>
              <w:t>M19.1</w:t>
            </w:r>
            <w:r>
              <w:rPr>
                <w:b/>
              </w:rPr>
              <w:t>a</w:t>
            </w:r>
          </w:p>
        </w:tc>
      </w:tr>
      <w:tr w:rsidR="00D64922" w14:paraId="7934605D" w14:textId="77777777" w:rsidTr="00D64922">
        <w:trPr>
          <w:trHeight w:val="271"/>
          <w:jc w:val="center"/>
        </w:trPr>
        <w:tc>
          <w:tcPr>
            <w:tcW w:w="3247" w:type="dxa"/>
            <w:tcBorders>
              <w:top w:val="single" w:sz="4" w:space="0" w:color="auto"/>
              <w:left w:val="nil"/>
              <w:bottom w:val="nil"/>
              <w:right w:val="nil"/>
            </w:tcBorders>
            <w:hideMark/>
          </w:tcPr>
          <w:p w14:paraId="3A722327" w14:textId="77777777" w:rsidR="00D64922" w:rsidRPr="00012F32" w:rsidRDefault="00D64922" w:rsidP="00D64922">
            <w:pPr>
              <w:spacing w:after="0"/>
              <w:rPr>
                <w:b/>
              </w:rPr>
            </w:pPr>
            <w:r w:rsidRPr="00012F32">
              <w:rPr>
                <w:b/>
              </w:rPr>
              <w:t>Recruitment</w:t>
            </w:r>
          </w:p>
        </w:tc>
        <w:tc>
          <w:tcPr>
            <w:tcW w:w="2249" w:type="dxa"/>
            <w:tcBorders>
              <w:top w:val="single" w:sz="4" w:space="0" w:color="auto"/>
              <w:left w:val="nil"/>
              <w:bottom w:val="nil"/>
              <w:right w:val="nil"/>
            </w:tcBorders>
          </w:tcPr>
          <w:p w14:paraId="47BB5839" w14:textId="77777777" w:rsidR="00D64922" w:rsidRPr="00012F32" w:rsidRDefault="00D64922" w:rsidP="00D64922">
            <w:pPr>
              <w:spacing w:after="0"/>
              <w:jc w:val="right"/>
            </w:pPr>
          </w:p>
        </w:tc>
      </w:tr>
      <w:tr w:rsidR="00D64922" w14:paraId="1C1B448C" w14:textId="77777777" w:rsidTr="00D64922">
        <w:trPr>
          <w:trHeight w:val="215"/>
          <w:jc w:val="center"/>
        </w:trPr>
        <w:tc>
          <w:tcPr>
            <w:tcW w:w="3247" w:type="dxa"/>
            <w:hideMark/>
          </w:tcPr>
          <w:p w14:paraId="6961D1EF" w14:textId="77777777" w:rsidR="00D64922" w:rsidRPr="00012F32" w:rsidRDefault="00D64922" w:rsidP="00D64922">
            <w:pPr>
              <w:spacing w:after="0"/>
            </w:pPr>
            <w:r w:rsidRPr="00012F32">
              <w:rPr>
                <w:color w:val="000000"/>
              </w:rPr>
              <w:t xml:space="preserve">Early </w:t>
            </w:r>
            <w:proofErr w:type="spellStart"/>
            <w:r w:rsidRPr="00012F32">
              <w:rPr>
                <w:color w:val="000000"/>
              </w:rPr>
              <w:t>Init</w:t>
            </w:r>
            <w:proofErr w:type="spellEnd"/>
            <w:r w:rsidRPr="00012F32">
              <w:rPr>
                <w:color w:val="000000"/>
              </w:rPr>
              <w:t xml:space="preserve"> Ages</w:t>
            </w:r>
          </w:p>
        </w:tc>
        <w:tc>
          <w:tcPr>
            <w:tcW w:w="2249" w:type="dxa"/>
            <w:hideMark/>
          </w:tcPr>
          <w:p w14:paraId="68BFAB4B" w14:textId="77777777" w:rsidR="00D64922" w:rsidRPr="00012F32" w:rsidRDefault="00D64922" w:rsidP="00D64922">
            <w:pPr>
              <w:spacing w:after="0"/>
              <w:jc w:val="right"/>
            </w:pPr>
            <w:r w:rsidRPr="00012F32">
              <w:t>10</w:t>
            </w:r>
          </w:p>
        </w:tc>
      </w:tr>
      <w:tr w:rsidR="00D64922" w14:paraId="3DA0F12A" w14:textId="77777777" w:rsidTr="00D64922">
        <w:trPr>
          <w:trHeight w:val="207"/>
          <w:jc w:val="center"/>
        </w:trPr>
        <w:tc>
          <w:tcPr>
            <w:tcW w:w="3247" w:type="dxa"/>
          </w:tcPr>
          <w:p w14:paraId="5D2182B4" w14:textId="77777777" w:rsidR="00D64922" w:rsidRPr="00012F32" w:rsidRDefault="00D64922" w:rsidP="00D64922">
            <w:pPr>
              <w:spacing w:after="0"/>
              <w:rPr>
                <w:color w:val="000000"/>
              </w:rPr>
            </w:pPr>
            <w:r w:rsidRPr="00012F32">
              <w:rPr>
                <w:color w:val="000000"/>
              </w:rPr>
              <w:t xml:space="preserve">Early Rec. </w:t>
            </w:r>
            <w:proofErr w:type="spellStart"/>
            <w:r w:rsidRPr="00012F32">
              <w:rPr>
                <w:color w:val="000000"/>
              </w:rPr>
              <w:t>Devs</w:t>
            </w:r>
            <w:proofErr w:type="spellEnd"/>
            <w:r w:rsidRPr="00012F32">
              <w:rPr>
                <w:color w:val="000000"/>
              </w:rPr>
              <w:t xml:space="preserve"> (1977)</w:t>
            </w:r>
          </w:p>
        </w:tc>
        <w:tc>
          <w:tcPr>
            <w:tcW w:w="2249" w:type="dxa"/>
          </w:tcPr>
          <w:p w14:paraId="69A0170B" w14:textId="77777777" w:rsidR="00D64922" w:rsidRPr="00012F32" w:rsidDel="00C75A04" w:rsidRDefault="00D64922" w:rsidP="00D64922">
            <w:pPr>
              <w:spacing w:after="0"/>
              <w:jc w:val="right"/>
            </w:pPr>
            <w:r w:rsidRPr="00012F32">
              <w:t>1</w:t>
            </w:r>
          </w:p>
        </w:tc>
      </w:tr>
      <w:tr w:rsidR="00D64922" w14:paraId="72800E34" w14:textId="77777777" w:rsidTr="00D64922">
        <w:trPr>
          <w:trHeight w:val="234"/>
          <w:jc w:val="center"/>
        </w:trPr>
        <w:tc>
          <w:tcPr>
            <w:tcW w:w="3247" w:type="dxa"/>
            <w:hideMark/>
          </w:tcPr>
          <w:p w14:paraId="6250AEE0" w14:textId="77777777" w:rsidR="00D64922" w:rsidRPr="00012F32" w:rsidRDefault="00D64922" w:rsidP="00D64922">
            <w:pPr>
              <w:spacing w:after="0"/>
            </w:pPr>
            <w:r w:rsidRPr="00012F32">
              <w:rPr>
                <w:color w:val="000000"/>
              </w:rPr>
              <w:t xml:space="preserve">Main Rec. </w:t>
            </w:r>
            <w:proofErr w:type="spellStart"/>
            <w:r w:rsidRPr="00012F32">
              <w:rPr>
                <w:color w:val="000000"/>
              </w:rPr>
              <w:t>Devs</w:t>
            </w:r>
            <w:proofErr w:type="spellEnd"/>
            <w:r>
              <w:rPr>
                <w:color w:val="000000"/>
              </w:rPr>
              <w:t xml:space="preserve"> (1978-2019</w:t>
            </w:r>
            <w:r w:rsidRPr="00012F32">
              <w:rPr>
                <w:color w:val="000000"/>
              </w:rPr>
              <w:t>)</w:t>
            </w:r>
          </w:p>
        </w:tc>
        <w:tc>
          <w:tcPr>
            <w:tcW w:w="2249" w:type="dxa"/>
            <w:hideMark/>
          </w:tcPr>
          <w:p w14:paraId="4C51A051" w14:textId="77777777" w:rsidR="00D64922" w:rsidRPr="00012F32" w:rsidRDefault="00D64922" w:rsidP="00D64922">
            <w:pPr>
              <w:spacing w:after="0"/>
              <w:jc w:val="right"/>
            </w:pPr>
            <w:r>
              <w:t>42</w:t>
            </w:r>
          </w:p>
        </w:tc>
      </w:tr>
      <w:tr w:rsidR="00D64922" w14:paraId="61AED50B" w14:textId="77777777" w:rsidTr="00D64922">
        <w:trPr>
          <w:trHeight w:val="243"/>
          <w:jc w:val="center"/>
        </w:trPr>
        <w:tc>
          <w:tcPr>
            <w:tcW w:w="3247" w:type="dxa"/>
            <w:hideMark/>
          </w:tcPr>
          <w:p w14:paraId="35ADC55F" w14:textId="77777777" w:rsidR="00D64922" w:rsidRPr="00012F32" w:rsidRDefault="00D64922" w:rsidP="00D64922">
            <w:pPr>
              <w:spacing w:after="0"/>
            </w:pPr>
            <w:r>
              <w:rPr>
                <w:color w:val="000000"/>
              </w:rPr>
              <w:t xml:space="preserve">Late Rec. </w:t>
            </w:r>
            <w:proofErr w:type="spellStart"/>
            <w:r>
              <w:rPr>
                <w:color w:val="000000"/>
              </w:rPr>
              <w:t>Devs</w:t>
            </w:r>
            <w:proofErr w:type="spellEnd"/>
            <w:r>
              <w:rPr>
                <w:color w:val="000000"/>
              </w:rPr>
              <w:t xml:space="preserve"> (2020-2022</w:t>
            </w:r>
            <w:r w:rsidRPr="00012F32">
              <w:rPr>
                <w:color w:val="000000"/>
              </w:rPr>
              <w:t>)</w:t>
            </w:r>
          </w:p>
        </w:tc>
        <w:tc>
          <w:tcPr>
            <w:tcW w:w="2249" w:type="dxa"/>
            <w:hideMark/>
          </w:tcPr>
          <w:p w14:paraId="66799750" w14:textId="77777777" w:rsidR="00D64922" w:rsidRPr="00012F32" w:rsidRDefault="00D64922" w:rsidP="00D64922">
            <w:pPr>
              <w:spacing w:after="0"/>
              <w:jc w:val="right"/>
            </w:pPr>
            <w:r w:rsidRPr="00012F32">
              <w:t>3</w:t>
            </w:r>
          </w:p>
        </w:tc>
      </w:tr>
      <w:tr w:rsidR="00D64922" w14:paraId="39C71C36" w14:textId="77777777" w:rsidTr="00D64922">
        <w:trPr>
          <w:trHeight w:val="261"/>
          <w:jc w:val="center"/>
        </w:trPr>
        <w:tc>
          <w:tcPr>
            <w:tcW w:w="3247" w:type="dxa"/>
            <w:hideMark/>
          </w:tcPr>
          <w:p w14:paraId="0B2FDFF1" w14:textId="77777777" w:rsidR="00D64922" w:rsidRPr="00012F32" w:rsidRDefault="00D64922" w:rsidP="00D64922">
            <w:pPr>
              <w:spacing w:after="0"/>
              <w:rPr>
                <w:color w:val="000000"/>
              </w:rPr>
            </w:pPr>
            <w:r>
              <w:rPr>
                <w:color w:val="000000"/>
              </w:rPr>
              <w:t xml:space="preserve">Future Rec. </w:t>
            </w:r>
            <w:proofErr w:type="spellStart"/>
            <w:r>
              <w:rPr>
                <w:color w:val="000000"/>
              </w:rPr>
              <w:t>Devs</w:t>
            </w:r>
            <w:proofErr w:type="spellEnd"/>
            <w:r>
              <w:rPr>
                <w:color w:val="000000"/>
              </w:rPr>
              <w:t>. (2023-2037</w:t>
            </w:r>
            <w:r w:rsidRPr="00012F32">
              <w:rPr>
                <w:color w:val="000000"/>
              </w:rPr>
              <w:t>)</w:t>
            </w:r>
          </w:p>
        </w:tc>
        <w:tc>
          <w:tcPr>
            <w:tcW w:w="2249" w:type="dxa"/>
            <w:hideMark/>
          </w:tcPr>
          <w:p w14:paraId="46AEC4F7" w14:textId="77777777" w:rsidR="00D64922" w:rsidRPr="00012F32" w:rsidRDefault="00D64922" w:rsidP="00D64922">
            <w:pPr>
              <w:spacing w:after="0"/>
              <w:jc w:val="right"/>
            </w:pPr>
            <w:r w:rsidRPr="00012F32">
              <w:t>15</w:t>
            </w:r>
          </w:p>
        </w:tc>
      </w:tr>
      <w:tr w:rsidR="00D64922" w14:paraId="2475203F" w14:textId="77777777" w:rsidTr="00D64922">
        <w:trPr>
          <w:trHeight w:val="224"/>
          <w:jc w:val="center"/>
        </w:trPr>
        <w:tc>
          <w:tcPr>
            <w:tcW w:w="3247" w:type="dxa"/>
            <w:hideMark/>
          </w:tcPr>
          <w:p w14:paraId="26920D59" w14:textId="77777777" w:rsidR="00D64922" w:rsidRPr="00012F32" w:rsidRDefault="00D64922" w:rsidP="00D64922">
            <w:pPr>
              <w:spacing w:after="0"/>
            </w:pPr>
            <w:r w:rsidRPr="00012F32">
              <w:rPr>
                <w:color w:val="000000"/>
              </w:rPr>
              <w:t>R</w:t>
            </w:r>
            <w:r w:rsidRPr="00012F32">
              <w:rPr>
                <w:color w:val="000000"/>
                <w:vertAlign w:val="subscript"/>
              </w:rPr>
              <w:t>0</w:t>
            </w:r>
          </w:p>
        </w:tc>
        <w:tc>
          <w:tcPr>
            <w:tcW w:w="2249" w:type="dxa"/>
            <w:hideMark/>
          </w:tcPr>
          <w:p w14:paraId="4C16DEFB" w14:textId="77777777" w:rsidR="00D64922" w:rsidRPr="00012F32" w:rsidRDefault="00D64922" w:rsidP="00D64922">
            <w:pPr>
              <w:spacing w:after="0"/>
              <w:jc w:val="right"/>
            </w:pPr>
            <w:r w:rsidRPr="00012F32">
              <w:t>1</w:t>
            </w:r>
          </w:p>
        </w:tc>
      </w:tr>
      <w:tr w:rsidR="00D64922" w14:paraId="4CE6F570" w14:textId="77777777" w:rsidTr="00D64922">
        <w:trPr>
          <w:trHeight w:val="215"/>
          <w:jc w:val="center"/>
        </w:trPr>
        <w:tc>
          <w:tcPr>
            <w:tcW w:w="3247" w:type="dxa"/>
          </w:tcPr>
          <w:p w14:paraId="3C62DB4B" w14:textId="77777777" w:rsidR="00D64922" w:rsidRPr="00012F32" w:rsidRDefault="00D64922" w:rsidP="00D64922">
            <w:pPr>
              <w:spacing w:after="0"/>
              <w:rPr>
                <w:color w:val="000000"/>
              </w:rPr>
            </w:pPr>
            <w:r w:rsidRPr="00012F32">
              <w:rPr>
                <w:color w:val="000000"/>
              </w:rPr>
              <w:t>1976 R reg.</w:t>
            </w:r>
          </w:p>
        </w:tc>
        <w:tc>
          <w:tcPr>
            <w:tcW w:w="2249" w:type="dxa"/>
          </w:tcPr>
          <w:p w14:paraId="37838DE2" w14:textId="77777777" w:rsidR="00D64922" w:rsidRPr="00012F32" w:rsidRDefault="00D64922" w:rsidP="00D64922">
            <w:pPr>
              <w:spacing w:after="0"/>
              <w:jc w:val="right"/>
            </w:pPr>
            <w:r w:rsidRPr="00012F32">
              <w:t>1</w:t>
            </w:r>
          </w:p>
        </w:tc>
      </w:tr>
      <w:tr w:rsidR="00D64922" w14:paraId="6B720479" w14:textId="77777777" w:rsidTr="00D64922">
        <w:trPr>
          <w:trHeight w:val="224"/>
          <w:jc w:val="center"/>
        </w:trPr>
        <w:tc>
          <w:tcPr>
            <w:tcW w:w="3247" w:type="dxa"/>
            <w:hideMark/>
          </w:tcPr>
          <w:p w14:paraId="53629776" w14:textId="77777777" w:rsidR="00D64922" w:rsidRPr="00012F32" w:rsidRDefault="00D64922" w:rsidP="00D64922">
            <w:pPr>
              <w:spacing w:after="0"/>
            </w:pPr>
            <w:r w:rsidRPr="00012F32">
              <w:rPr>
                <w:b/>
                <w:bCs/>
                <w:color w:val="000000"/>
              </w:rPr>
              <w:t>Natural mortality</w:t>
            </w:r>
          </w:p>
        </w:tc>
        <w:tc>
          <w:tcPr>
            <w:tcW w:w="2249" w:type="dxa"/>
            <w:hideMark/>
          </w:tcPr>
          <w:p w14:paraId="0859788A" w14:textId="77777777" w:rsidR="00D64922" w:rsidRPr="00012F32" w:rsidRDefault="00D64922" w:rsidP="00D64922">
            <w:pPr>
              <w:spacing w:after="0"/>
              <w:jc w:val="right"/>
            </w:pPr>
            <w:r w:rsidRPr="00012F32">
              <w:t>2</w:t>
            </w:r>
          </w:p>
        </w:tc>
      </w:tr>
      <w:tr w:rsidR="00D64922" w14:paraId="643948EB" w14:textId="77777777" w:rsidTr="00D64922">
        <w:trPr>
          <w:trHeight w:val="215"/>
          <w:jc w:val="center"/>
        </w:trPr>
        <w:tc>
          <w:tcPr>
            <w:tcW w:w="3247" w:type="dxa"/>
            <w:hideMark/>
          </w:tcPr>
          <w:p w14:paraId="10227498" w14:textId="77777777" w:rsidR="00D64922" w:rsidRPr="00012F32" w:rsidRDefault="00D64922" w:rsidP="00D64922">
            <w:pPr>
              <w:spacing w:after="0"/>
              <w:rPr>
                <w:b/>
              </w:rPr>
            </w:pPr>
            <w:r w:rsidRPr="00012F32">
              <w:rPr>
                <w:b/>
              </w:rPr>
              <w:t>Growth</w:t>
            </w:r>
          </w:p>
        </w:tc>
        <w:tc>
          <w:tcPr>
            <w:tcW w:w="2249" w:type="dxa"/>
            <w:hideMark/>
          </w:tcPr>
          <w:p w14:paraId="14DFAE95" w14:textId="77777777" w:rsidR="00D64922" w:rsidRPr="00012F32" w:rsidRDefault="00D64922" w:rsidP="00D64922">
            <w:pPr>
              <w:spacing w:after="0"/>
              <w:jc w:val="right"/>
            </w:pPr>
            <w:r w:rsidRPr="00012F32">
              <w:t>5</w:t>
            </w:r>
          </w:p>
        </w:tc>
      </w:tr>
      <w:tr w:rsidR="00D64922" w14:paraId="0030D640" w14:textId="77777777" w:rsidTr="00D64922">
        <w:trPr>
          <w:trHeight w:val="215"/>
          <w:jc w:val="center"/>
        </w:trPr>
        <w:tc>
          <w:tcPr>
            <w:tcW w:w="3247" w:type="dxa"/>
          </w:tcPr>
          <w:p w14:paraId="04AF4175" w14:textId="77777777" w:rsidR="00D64922" w:rsidRPr="00012F32" w:rsidRDefault="00D64922" w:rsidP="00D64922">
            <w:pPr>
              <w:spacing w:after="0"/>
              <w:rPr>
                <w:b/>
              </w:rPr>
            </w:pPr>
            <w:r w:rsidRPr="00012F32">
              <w:rPr>
                <w:b/>
              </w:rPr>
              <w:t>Aging Bias</w:t>
            </w:r>
          </w:p>
        </w:tc>
        <w:tc>
          <w:tcPr>
            <w:tcW w:w="2249" w:type="dxa"/>
          </w:tcPr>
          <w:p w14:paraId="526ED010" w14:textId="77777777" w:rsidR="00D64922" w:rsidRPr="00012F32" w:rsidRDefault="00D64922" w:rsidP="00D64922">
            <w:pPr>
              <w:spacing w:after="0"/>
              <w:jc w:val="right"/>
            </w:pPr>
            <w:r w:rsidRPr="00012F32">
              <w:t>2</w:t>
            </w:r>
          </w:p>
        </w:tc>
      </w:tr>
      <w:tr w:rsidR="00D64922" w14:paraId="163C622B" w14:textId="77777777" w:rsidTr="00D64922">
        <w:trPr>
          <w:trHeight w:val="215"/>
          <w:jc w:val="center"/>
        </w:trPr>
        <w:tc>
          <w:tcPr>
            <w:tcW w:w="3247" w:type="dxa"/>
            <w:hideMark/>
          </w:tcPr>
          <w:p w14:paraId="6C97FFF5" w14:textId="77777777" w:rsidR="00D64922" w:rsidRPr="00012F32" w:rsidRDefault="00D64922" w:rsidP="00D64922">
            <w:pPr>
              <w:spacing w:after="0"/>
            </w:pPr>
            <w:commentRangeStart w:id="296"/>
            <w:r w:rsidRPr="00012F32">
              <w:rPr>
                <w:b/>
                <w:bCs/>
                <w:color w:val="000000"/>
              </w:rPr>
              <w:t>Catchability</w:t>
            </w:r>
            <w:commentRangeEnd w:id="296"/>
            <w:r w:rsidR="00841239">
              <w:rPr>
                <w:rStyle w:val="CommentReference"/>
              </w:rPr>
              <w:commentReference w:id="296"/>
            </w:r>
          </w:p>
        </w:tc>
        <w:tc>
          <w:tcPr>
            <w:tcW w:w="2249" w:type="dxa"/>
          </w:tcPr>
          <w:p w14:paraId="1E434861" w14:textId="77777777" w:rsidR="00D64922" w:rsidRPr="00012F32" w:rsidRDefault="00D64922" w:rsidP="00D64922">
            <w:pPr>
              <w:spacing w:after="0"/>
              <w:jc w:val="right"/>
            </w:pPr>
          </w:p>
        </w:tc>
      </w:tr>
      <w:tr w:rsidR="00D64922" w14:paraId="1ABC8448" w14:textId="77777777" w:rsidTr="00D64922">
        <w:trPr>
          <w:trHeight w:val="224"/>
          <w:jc w:val="center"/>
        </w:trPr>
        <w:tc>
          <w:tcPr>
            <w:tcW w:w="3247" w:type="dxa"/>
            <w:hideMark/>
          </w:tcPr>
          <w:p w14:paraId="258ED68D" w14:textId="77777777" w:rsidR="00D64922" w:rsidRPr="00012F32" w:rsidRDefault="00D64922" w:rsidP="00D64922">
            <w:pPr>
              <w:spacing w:after="0"/>
              <w:rPr>
                <w:bCs/>
                <w:color w:val="000000"/>
              </w:rPr>
            </w:pPr>
            <w:proofErr w:type="spellStart"/>
            <w:r w:rsidRPr="00012F32">
              <w:rPr>
                <w:bCs/>
                <w:color w:val="000000"/>
              </w:rPr>
              <w:t>Q</w:t>
            </w:r>
            <w:r w:rsidRPr="00012F32">
              <w:rPr>
                <w:bCs/>
                <w:color w:val="000000"/>
                <w:vertAlign w:val="subscript"/>
              </w:rPr>
              <w:t>trawl</w:t>
            </w:r>
            <w:proofErr w:type="spellEnd"/>
          </w:p>
        </w:tc>
        <w:tc>
          <w:tcPr>
            <w:tcW w:w="2249" w:type="dxa"/>
            <w:hideMark/>
          </w:tcPr>
          <w:p w14:paraId="73C9AB46" w14:textId="77777777" w:rsidR="00D64922" w:rsidRPr="00012F32" w:rsidRDefault="00D64922" w:rsidP="00D64922">
            <w:pPr>
              <w:spacing w:after="0"/>
              <w:jc w:val="right"/>
            </w:pPr>
            <w:r w:rsidRPr="00012F32">
              <w:t>1</w:t>
            </w:r>
          </w:p>
        </w:tc>
      </w:tr>
      <w:tr w:rsidR="00D64922" w14:paraId="146BDCA6" w14:textId="77777777" w:rsidTr="00D64922">
        <w:trPr>
          <w:trHeight w:val="215"/>
          <w:jc w:val="center"/>
        </w:trPr>
        <w:tc>
          <w:tcPr>
            <w:tcW w:w="3247" w:type="dxa"/>
            <w:hideMark/>
          </w:tcPr>
          <w:p w14:paraId="4D2B8EB4" w14:textId="77777777" w:rsidR="00D64922" w:rsidRPr="00012F32" w:rsidRDefault="00D64922" w:rsidP="00D64922">
            <w:pPr>
              <w:spacing w:after="0"/>
              <w:rPr>
                <w:bCs/>
                <w:color w:val="000000"/>
              </w:rPr>
            </w:pPr>
            <w:proofErr w:type="spellStart"/>
            <w:r w:rsidRPr="00012F32">
              <w:rPr>
                <w:bCs/>
                <w:color w:val="000000"/>
              </w:rPr>
              <w:t>Q</w:t>
            </w:r>
            <w:r w:rsidRPr="00012F32">
              <w:rPr>
                <w:bCs/>
                <w:color w:val="000000"/>
                <w:vertAlign w:val="subscript"/>
              </w:rPr>
              <w:t>longline</w:t>
            </w:r>
            <w:proofErr w:type="spellEnd"/>
          </w:p>
        </w:tc>
        <w:tc>
          <w:tcPr>
            <w:tcW w:w="2249" w:type="dxa"/>
          </w:tcPr>
          <w:p w14:paraId="1B0E7359" w14:textId="77777777" w:rsidR="00D64922" w:rsidRPr="00012F32" w:rsidRDefault="00D64922" w:rsidP="00D64922">
            <w:pPr>
              <w:spacing w:after="0"/>
              <w:jc w:val="right"/>
            </w:pPr>
            <w:r w:rsidRPr="00012F32">
              <w:t>2</w:t>
            </w:r>
          </w:p>
        </w:tc>
      </w:tr>
      <w:tr w:rsidR="00D64922" w14:paraId="4F2087AE" w14:textId="77777777" w:rsidTr="00D64922">
        <w:trPr>
          <w:trHeight w:val="215"/>
          <w:jc w:val="center"/>
        </w:trPr>
        <w:tc>
          <w:tcPr>
            <w:tcW w:w="3247" w:type="dxa"/>
            <w:hideMark/>
          </w:tcPr>
          <w:p w14:paraId="08FC9271" w14:textId="77777777" w:rsidR="00D64922" w:rsidRPr="00012F32" w:rsidRDefault="00D64922" w:rsidP="00D64922">
            <w:pPr>
              <w:spacing w:after="0"/>
              <w:rPr>
                <w:b/>
                <w:bCs/>
                <w:color w:val="000000"/>
              </w:rPr>
            </w:pPr>
            <w:commentRangeStart w:id="297"/>
            <w:r w:rsidRPr="00012F32">
              <w:rPr>
                <w:b/>
                <w:bCs/>
                <w:color w:val="000000"/>
              </w:rPr>
              <w:t>Selectivity</w:t>
            </w:r>
            <w:commentRangeEnd w:id="297"/>
            <w:r w:rsidR="00841239">
              <w:rPr>
                <w:rStyle w:val="CommentReference"/>
              </w:rPr>
              <w:commentReference w:id="297"/>
            </w:r>
          </w:p>
        </w:tc>
        <w:tc>
          <w:tcPr>
            <w:tcW w:w="2249" w:type="dxa"/>
            <w:hideMark/>
          </w:tcPr>
          <w:p w14:paraId="5C8AAD20" w14:textId="77777777" w:rsidR="00D64922" w:rsidRPr="00012F32" w:rsidRDefault="00D64922" w:rsidP="00D64922">
            <w:pPr>
              <w:spacing w:after="0"/>
              <w:jc w:val="right"/>
            </w:pPr>
          </w:p>
        </w:tc>
      </w:tr>
      <w:tr w:rsidR="00D64922" w14:paraId="2A5C34DE" w14:textId="77777777" w:rsidTr="00D64922">
        <w:trPr>
          <w:trHeight w:val="215"/>
          <w:jc w:val="center"/>
        </w:trPr>
        <w:tc>
          <w:tcPr>
            <w:tcW w:w="3247" w:type="dxa"/>
            <w:hideMark/>
          </w:tcPr>
          <w:p w14:paraId="2E01FCFF" w14:textId="77777777" w:rsidR="00D64922" w:rsidRPr="00012F32" w:rsidRDefault="00D64922" w:rsidP="00D64922">
            <w:pPr>
              <w:spacing w:after="0"/>
            </w:pPr>
            <w:r w:rsidRPr="00012F32">
              <w:t>Trawl Survey</w:t>
            </w:r>
          </w:p>
        </w:tc>
        <w:tc>
          <w:tcPr>
            <w:tcW w:w="2249" w:type="dxa"/>
          </w:tcPr>
          <w:p w14:paraId="1D5393DD" w14:textId="77777777" w:rsidR="00D64922" w:rsidRPr="00012F32" w:rsidRDefault="00D64922" w:rsidP="00D64922">
            <w:pPr>
              <w:spacing w:after="0"/>
              <w:jc w:val="right"/>
            </w:pPr>
            <w:r w:rsidRPr="00012F32">
              <w:t>16</w:t>
            </w:r>
          </w:p>
        </w:tc>
      </w:tr>
      <w:tr w:rsidR="00D64922" w14:paraId="778B64DD" w14:textId="77777777" w:rsidTr="00D64922">
        <w:trPr>
          <w:trHeight w:val="224"/>
          <w:jc w:val="center"/>
        </w:trPr>
        <w:tc>
          <w:tcPr>
            <w:tcW w:w="3247" w:type="dxa"/>
            <w:hideMark/>
          </w:tcPr>
          <w:p w14:paraId="2E64E93D" w14:textId="77777777" w:rsidR="00D64922" w:rsidRPr="00012F32" w:rsidRDefault="00D64922" w:rsidP="00D64922">
            <w:pPr>
              <w:spacing w:after="0"/>
            </w:pPr>
            <w:r w:rsidRPr="00012F32">
              <w:t>Longline survey</w:t>
            </w:r>
          </w:p>
        </w:tc>
        <w:tc>
          <w:tcPr>
            <w:tcW w:w="2249" w:type="dxa"/>
            <w:hideMark/>
          </w:tcPr>
          <w:p w14:paraId="705492AA" w14:textId="77777777" w:rsidR="00D64922" w:rsidRPr="00012F32" w:rsidRDefault="00D64922" w:rsidP="00D64922">
            <w:pPr>
              <w:spacing w:after="0"/>
              <w:jc w:val="right"/>
            </w:pPr>
            <w:r w:rsidRPr="00012F32">
              <w:t>5</w:t>
            </w:r>
          </w:p>
        </w:tc>
      </w:tr>
      <w:tr w:rsidR="00D64922" w14:paraId="1E0DDB21" w14:textId="77777777" w:rsidTr="00D64922">
        <w:trPr>
          <w:trHeight w:val="215"/>
          <w:jc w:val="center"/>
        </w:trPr>
        <w:tc>
          <w:tcPr>
            <w:tcW w:w="3247" w:type="dxa"/>
            <w:hideMark/>
          </w:tcPr>
          <w:p w14:paraId="39A95BB6" w14:textId="77777777" w:rsidR="00D64922" w:rsidRPr="00012F32" w:rsidRDefault="00D64922" w:rsidP="00D64922">
            <w:pPr>
              <w:spacing w:after="0"/>
            </w:pPr>
            <w:r w:rsidRPr="00012F32">
              <w:t>Trawl Fishery</w:t>
            </w:r>
          </w:p>
        </w:tc>
        <w:tc>
          <w:tcPr>
            <w:tcW w:w="2249" w:type="dxa"/>
            <w:hideMark/>
          </w:tcPr>
          <w:p w14:paraId="31301E79" w14:textId="77777777" w:rsidR="00D64922" w:rsidRPr="00012F32" w:rsidRDefault="00D64922" w:rsidP="00D64922">
            <w:pPr>
              <w:spacing w:after="0"/>
              <w:jc w:val="right"/>
            </w:pPr>
            <w:r w:rsidRPr="00012F32">
              <w:t>58(39 dev)</w:t>
            </w:r>
          </w:p>
        </w:tc>
      </w:tr>
      <w:tr w:rsidR="00D64922" w14:paraId="4A76228A" w14:textId="77777777" w:rsidTr="00D64922">
        <w:trPr>
          <w:trHeight w:val="215"/>
          <w:jc w:val="center"/>
        </w:trPr>
        <w:tc>
          <w:tcPr>
            <w:tcW w:w="3247" w:type="dxa"/>
            <w:hideMark/>
          </w:tcPr>
          <w:p w14:paraId="149C4C4B" w14:textId="77777777" w:rsidR="00D64922" w:rsidRPr="00012F32" w:rsidRDefault="00D64922" w:rsidP="00D64922">
            <w:pPr>
              <w:spacing w:after="0"/>
            </w:pPr>
            <w:r w:rsidRPr="00012F32">
              <w:t>Longline Fishery</w:t>
            </w:r>
          </w:p>
        </w:tc>
        <w:tc>
          <w:tcPr>
            <w:tcW w:w="2249" w:type="dxa"/>
            <w:hideMark/>
          </w:tcPr>
          <w:p w14:paraId="4B27A1C7" w14:textId="77777777" w:rsidR="00D64922" w:rsidRPr="00012F32" w:rsidRDefault="00D64922" w:rsidP="00D64922">
            <w:pPr>
              <w:spacing w:after="0"/>
              <w:jc w:val="right"/>
            </w:pPr>
            <w:r w:rsidRPr="00012F32">
              <w:t>39(24 dev)</w:t>
            </w:r>
          </w:p>
        </w:tc>
      </w:tr>
      <w:tr w:rsidR="00D64922" w14:paraId="7769076B" w14:textId="77777777" w:rsidTr="00D64922">
        <w:trPr>
          <w:trHeight w:val="215"/>
          <w:jc w:val="center"/>
        </w:trPr>
        <w:tc>
          <w:tcPr>
            <w:tcW w:w="3247" w:type="dxa"/>
            <w:tcBorders>
              <w:top w:val="nil"/>
              <w:left w:val="nil"/>
              <w:bottom w:val="single" w:sz="4" w:space="0" w:color="auto"/>
              <w:right w:val="nil"/>
            </w:tcBorders>
            <w:hideMark/>
          </w:tcPr>
          <w:p w14:paraId="3117DA68" w14:textId="77777777" w:rsidR="00D64922" w:rsidRPr="00012F32" w:rsidRDefault="00D64922" w:rsidP="00D64922">
            <w:pPr>
              <w:spacing w:after="0"/>
            </w:pPr>
            <w:r w:rsidRPr="00012F32">
              <w:t>Pot Fishery</w:t>
            </w:r>
          </w:p>
        </w:tc>
        <w:tc>
          <w:tcPr>
            <w:tcW w:w="2249" w:type="dxa"/>
            <w:tcBorders>
              <w:top w:val="nil"/>
              <w:left w:val="nil"/>
              <w:bottom w:val="single" w:sz="4" w:space="0" w:color="auto"/>
              <w:right w:val="nil"/>
            </w:tcBorders>
            <w:hideMark/>
          </w:tcPr>
          <w:p w14:paraId="7B228C30" w14:textId="77777777" w:rsidR="00D64922" w:rsidRPr="00012F32" w:rsidRDefault="00D64922" w:rsidP="00D64922">
            <w:pPr>
              <w:spacing w:after="0"/>
              <w:jc w:val="right"/>
            </w:pPr>
            <w:r w:rsidRPr="00012F32">
              <w:t>8</w:t>
            </w:r>
          </w:p>
        </w:tc>
      </w:tr>
      <w:tr w:rsidR="00D64922" w14:paraId="1A537ED9" w14:textId="77777777" w:rsidTr="00D64922">
        <w:trPr>
          <w:trHeight w:val="224"/>
          <w:jc w:val="center"/>
        </w:trPr>
        <w:tc>
          <w:tcPr>
            <w:tcW w:w="3247" w:type="dxa"/>
            <w:hideMark/>
          </w:tcPr>
          <w:p w14:paraId="134E88FD" w14:textId="77777777" w:rsidR="00D64922" w:rsidRPr="00012F32" w:rsidRDefault="00D64922" w:rsidP="00D64922">
            <w:pPr>
              <w:spacing w:after="0"/>
              <w:jc w:val="right"/>
            </w:pPr>
            <w:r w:rsidRPr="00012F32">
              <w:rPr>
                <w:b/>
              </w:rPr>
              <w:t>Total</w:t>
            </w:r>
          </w:p>
        </w:tc>
        <w:tc>
          <w:tcPr>
            <w:tcW w:w="2249" w:type="dxa"/>
            <w:hideMark/>
          </w:tcPr>
          <w:p w14:paraId="46EA01CA" w14:textId="77777777" w:rsidR="00D64922" w:rsidRPr="00012F32" w:rsidRDefault="00D64922" w:rsidP="00D64922">
            <w:pPr>
              <w:spacing w:after="0"/>
              <w:jc w:val="right"/>
            </w:pPr>
            <w:r>
              <w:t>211</w:t>
            </w:r>
          </w:p>
        </w:tc>
      </w:tr>
    </w:tbl>
    <w:p w14:paraId="103603DB" w14:textId="77777777" w:rsidR="00D64922" w:rsidRDefault="00D64922" w:rsidP="00D64922">
      <w:pPr>
        <w:spacing w:line="259" w:lineRule="auto"/>
      </w:pPr>
      <w:r>
        <w:br w:type="page"/>
      </w:r>
    </w:p>
    <w:p w14:paraId="033EA4CE" w14:textId="3A04FA69" w:rsidR="00D64922" w:rsidRPr="00B015AD" w:rsidRDefault="00D64922" w:rsidP="00D64922">
      <w:r w:rsidRPr="00B015AD">
        <w:lastRenderedPageBreak/>
        <w:t>Table 2.</w:t>
      </w:r>
      <w:r>
        <w:t>16.</w:t>
      </w:r>
      <w:r w:rsidRPr="007B204E">
        <w:t xml:space="preserve"> Studies</w:t>
      </w:r>
      <w:r w:rsidRPr="00B015AD">
        <w:t xml:space="preserve"> of Pacific cod natural mortality and statistics on the combined values. </w:t>
      </w:r>
      <w:r>
        <w:t>“</w:t>
      </w:r>
      <w:r w:rsidRPr="00B015AD">
        <w:t>Use</w:t>
      </w:r>
      <w:ins w:id="298" w:author="Daniel.Goethel" w:date="2022-11-02T11:42:00Z">
        <w:r w:rsidR="00841239">
          <w:t>d</w:t>
        </w:r>
      </w:ins>
      <w:r w:rsidRPr="00B015AD">
        <w:t>?</w:t>
      </w:r>
      <w:r>
        <w:t>”</w:t>
      </w:r>
      <w:r w:rsidRPr="00B015AD">
        <w:t xml:space="preserve"> Column indicates whether the value was used in developing this year’s assessment mo</w:t>
      </w:r>
      <w:r>
        <w:t>del prior on natural mortality.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355"/>
        <w:gridCol w:w="681"/>
        <w:gridCol w:w="766"/>
        <w:gridCol w:w="1048"/>
        <w:gridCol w:w="791"/>
        <w:gridCol w:w="1231"/>
        <w:gridCol w:w="785"/>
      </w:tblGrid>
      <w:tr w:rsidR="00D64922" w14:paraId="174AC0B6" w14:textId="77777777" w:rsidTr="00D64922">
        <w:trPr>
          <w:jc w:val="center"/>
        </w:trPr>
        <w:tc>
          <w:tcPr>
            <w:tcW w:w="0" w:type="auto"/>
            <w:tcBorders>
              <w:top w:val="double" w:sz="4" w:space="0" w:color="auto"/>
              <w:left w:val="single" w:sz="4" w:space="0" w:color="auto"/>
              <w:bottom w:val="single" w:sz="4" w:space="0" w:color="auto"/>
              <w:right w:val="nil"/>
            </w:tcBorders>
            <w:shd w:val="clear" w:color="auto" w:fill="auto"/>
            <w:hideMark/>
          </w:tcPr>
          <w:p w14:paraId="154527D0" w14:textId="77777777" w:rsidR="00D64922" w:rsidRPr="00F15428" w:rsidRDefault="00D64922" w:rsidP="00D64922">
            <w:pPr>
              <w:rPr>
                <w:b/>
              </w:rPr>
            </w:pPr>
            <w:r w:rsidRPr="00F15428">
              <w:rPr>
                <w:b/>
              </w:rPr>
              <w:t>Area</w:t>
            </w:r>
          </w:p>
        </w:tc>
        <w:tc>
          <w:tcPr>
            <w:tcW w:w="0" w:type="auto"/>
            <w:tcBorders>
              <w:top w:val="double" w:sz="4" w:space="0" w:color="auto"/>
              <w:left w:val="nil"/>
              <w:bottom w:val="single" w:sz="4" w:space="0" w:color="auto"/>
              <w:right w:val="nil"/>
            </w:tcBorders>
            <w:shd w:val="clear" w:color="auto" w:fill="auto"/>
            <w:hideMark/>
          </w:tcPr>
          <w:p w14:paraId="19151A27" w14:textId="77777777" w:rsidR="00D64922" w:rsidRPr="00F15428" w:rsidRDefault="00D64922" w:rsidP="00D64922">
            <w:pPr>
              <w:rPr>
                <w:b/>
              </w:rPr>
            </w:pPr>
            <w:r w:rsidRPr="00F15428">
              <w:rPr>
                <w:b/>
              </w:rPr>
              <w:t>Author</w:t>
            </w:r>
          </w:p>
        </w:tc>
        <w:tc>
          <w:tcPr>
            <w:tcW w:w="0" w:type="auto"/>
            <w:tcBorders>
              <w:top w:val="double" w:sz="4" w:space="0" w:color="auto"/>
              <w:left w:val="nil"/>
              <w:bottom w:val="single" w:sz="4" w:space="0" w:color="auto"/>
              <w:right w:val="nil"/>
            </w:tcBorders>
            <w:shd w:val="clear" w:color="auto" w:fill="auto"/>
            <w:hideMark/>
          </w:tcPr>
          <w:p w14:paraId="59990E80" w14:textId="77777777" w:rsidR="00D64922" w:rsidRPr="00F15428" w:rsidRDefault="00D64922" w:rsidP="00D64922">
            <w:pPr>
              <w:rPr>
                <w:b/>
              </w:rPr>
            </w:pPr>
            <w:r w:rsidRPr="00F15428">
              <w:rPr>
                <w:b/>
              </w:rPr>
              <w:t>Year</w:t>
            </w:r>
          </w:p>
        </w:tc>
        <w:tc>
          <w:tcPr>
            <w:tcW w:w="0" w:type="auto"/>
            <w:tcBorders>
              <w:top w:val="double" w:sz="4" w:space="0" w:color="auto"/>
              <w:left w:val="nil"/>
              <w:bottom w:val="single" w:sz="4" w:space="0" w:color="auto"/>
              <w:right w:val="nil"/>
            </w:tcBorders>
            <w:shd w:val="clear" w:color="auto" w:fill="auto"/>
            <w:hideMark/>
          </w:tcPr>
          <w:p w14:paraId="5FCE3783" w14:textId="77777777" w:rsidR="00D64922" w:rsidRPr="00F15428" w:rsidRDefault="00D64922" w:rsidP="00D64922">
            <w:pPr>
              <w:rPr>
                <w:b/>
              </w:rPr>
            </w:pPr>
            <w:r w:rsidRPr="00F15428">
              <w:rPr>
                <w:b/>
              </w:rPr>
              <w:t>Value</w:t>
            </w:r>
          </w:p>
        </w:tc>
        <w:tc>
          <w:tcPr>
            <w:tcW w:w="0" w:type="auto"/>
            <w:tcBorders>
              <w:top w:val="double" w:sz="4" w:space="0" w:color="auto"/>
              <w:left w:val="nil"/>
              <w:bottom w:val="single" w:sz="4" w:space="0" w:color="auto"/>
              <w:right w:val="nil"/>
            </w:tcBorders>
            <w:shd w:val="clear" w:color="auto" w:fill="auto"/>
            <w:hideMark/>
          </w:tcPr>
          <w:p w14:paraId="053495D4" w14:textId="77777777" w:rsidR="00D64922" w:rsidRPr="00F15428" w:rsidRDefault="00D64922" w:rsidP="00D64922">
            <w:pPr>
              <w:rPr>
                <w:b/>
              </w:rPr>
            </w:pPr>
            <w:r w:rsidRPr="00F15428">
              <w:rPr>
                <w:b/>
              </w:rPr>
              <w:t>ln(value)</w:t>
            </w:r>
          </w:p>
        </w:tc>
        <w:tc>
          <w:tcPr>
            <w:tcW w:w="0" w:type="auto"/>
            <w:tcBorders>
              <w:top w:val="double" w:sz="4" w:space="0" w:color="auto"/>
              <w:left w:val="nil"/>
              <w:bottom w:val="single" w:sz="4" w:space="0" w:color="auto"/>
              <w:right w:val="single" w:sz="4" w:space="0" w:color="auto"/>
            </w:tcBorders>
            <w:shd w:val="clear" w:color="auto" w:fill="auto"/>
            <w:hideMark/>
          </w:tcPr>
          <w:p w14:paraId="4D649572" w14:textId="34C94988" w:rsidR="00D64922" w:rsidRPr="00F15428" w:rsidRDefault="00D64922" w:rsidP="00D64922">
            <w:pPr>
              <w:rPr>
                <w:b/>
              </w:rPr>
            </w:pPr>
            <w:r w:rsidRPr="00F15428">
              <w:rPr>
                <w:b/>
              </w:rPr>
              <w:t>Use</w:t>
            </w:r>
            <w:ins w:id="299" w:author="Daniel.Goethel" w:date="2022-11-02T11:41:00Z">
              <w:r w:rsidR="00841239">
                <w:rPr>
                  <w:b/>
                </w:rPr>
                <w:t>d</w:t>
              </w:r>
            </w:ins>
            <w:r w:rsidRPr="00F15428">
              <w:rPr>
                <w:b/>
              </w:rPr>
              <w:t>?</w:t>
            </w:r>
          </w:p>
        </w:tc>
        <w:tc>
          <w:tcPr>
            <w:tcW w:w="0" w:type="auto"/>
            <w:gridSpan w:val="2"/>
            <w:tcBorders>
              <w:top w:val="double" w:sz="4" w:space="0" w:color="auto"/>
              <w:left w:val="single" w:sz="4" w:space="0" w:color="auto"/>
              <w:bottom w:val="single" w:sz="4" w:space="0" w:color="auto"/>
              <w:right w:val="single" w:sz="4" w:space="0" w:color="auto"/>
            </w:tcBorders>
            <w:shd w:val="clear" w:color="auto" w:fill="auto"/>
            <w:hideMark/>
          </w:tcPr>
          <w:p w14:paraId="26C60F6E" w14:textId="77777777" w:rsidR="00D64922" w:rsidRPr="00F15428" w:rsidRDefault="00D64922" w:rsidP="00D64922">
            <w:pPr>
              <w:jc w:val="center"/>
              <w:rPr>
                <w:b/>
              </w:rPr>
            </w:pPr>
            <w:r w:rsidRPr="00F15428">
              <w:rPr>
                <w:b/>
              </w:rPr>
              <w:t>Statistics</w:t>
            </w:r>
          </w:p>
        </w:tc>
      </w:tr>
      <w:tr w:rsidR="00D64922" w14:paraId="3A548CAB" w14:textId="77777777" w:rsidTr="00D64922">
        <w:trPr>
          <w:jc w:val="center"/>
        </w:trPr>
        <w:tc>
          <w:tcPr>
            <w:tcW w:w="0" w:type="auto"/>
            <w:tcBorders>
              <w:top w:val="single" w:sz="4" w:space="0" w:color="auto"/>
              <w:left w:val="single" w:sz="4" w:space="0" w:color="auto"/>
              <w:bottom w:val="nil"/>
              <w:right w:val="nil"/>
            </w:tcBorders>
            <w:hideMark/>
          </w:tcPr>
          <w:p w14:paraId="29CFC01D" w14:textId="77777777" w:rsidR="00D64922" w:rsidRDefault="00D64922" w:rsidP="00D64922">
            <w:r>
              <w:t>EBS</w:t>
            </w:r>
          </w:p>
        </w:tc>
        <w:tc>
          <w:tcPr>
            <w:tcW w:w="0" w:type="auto"/>
            <w:tcBorders>
              <w:top w:val="single" w:sz="4" w:space="0" w:color="auto"/>
              <w:left w:val="nil"/>
              <w:bottom w:val="nil"/>
              <w:right w:val="nil"/>
            </w:tcBorders>
            <w:hideMark/>
          </w:tcPr>
          <w:p w14:paraId="2209E2A4" w14:textId="77777777" w:rsidR="00D64922" w:rsidRDefault="00D64922" w:rsidP="00D64922">
            <w:r>
              <w:t>Low</w:t>
            </w:r>
          </w:p>
        </w:tc>
        <w:tc>
          <w:tcPr>
            <w:tcW w:w="0" w:type="auto"/>
            <w:tcBorders>
              <w:top w:val="single" w:sz="4" w:space="0" w:color="auto"/>
              <w:left w:val="nil"/>
              <w:bottom w:val="nil"/>
              <w:right w:val="nil"/>
            </w:tcBorders>
            <w:hideMark/>
          </w:tcPr>
          <w:p w14:paraId="704879B4" w14:textId="77777777" w:rsidR="00D64922" w:rsidRDefault="00D64922" w:rsidP="00D64922">
            <w:r>
              <w:t>1974</w:t>
            </w:r>
          </w:p>
        </w:tc>
        <w:tc>
          <w:tcPr>
            <w:tcW w:w="0" w:type="auto"/>
            <w:tcBorders>
              <w:top w:val="single" w:sz="4" w:space="0" w:color="auto"/>
              <w:left w:val="nil"/>
              <w:bottom w:val="nil"/>
              <w:right w:val="nil"/>
            </w:tcBorders>
            <w:hideMark/>
          </w:tcPr>
          <w:p w14:paraId="2771DD36" w14:textId="77777777" w:rsidR="00D64922" w:rsidRDefault="00D64922" w:rsidP="00D64922">
            <w:r>
              <w:t>0.375</w:t>
            </w:r>
          </w:p>
        </w:tc>
        <w:tc>
          <w:tcPr>
            <w:tcW w:w="0" w:type="auto"/>
            <w:tcBorders>
              <w:top w:val="single" w:sz="4" w:space="0" w:color="auto"/>
              <w:left w:val="nil"/>
              <w:bottom w:val="nil"/>
              <w:right w:val="nil"/>
            </w:tcBorders>
            <w:hideMark/>
          </w:tcPr>
          <w:p w14:paraId="56402CF8" w14:textId="77777777" w:rsidR="00D64922" w:rsidRDefault="00D64922" w:rsidP="00D64922">
            <w:r>
              <w:t>-0.981</w:t>
            </w:r>
          </w:p>
        </w:tc>
        <w:tc>
          <w:tcPr>
            <w:tcW w:w="0" w:type="auto"/>
            <w:tcBorders>
              <w:top w:val="single" w:sz="4" w:space="0" w:color="auto"/>
              <w:left w:val="nil"/>
              <w:bottom w:val="nil"/>
              <w:right w:val="single" w:sz="4" w:space="0" w:color="auto"/>
            </w:tcBorders>
            <w:hideMark/>
          </w:tcPr>
          <w:p w14:paraId="770A0374" w14:textId="77777777" w:rsidR="00D64922" w:rsidRDefault="00D64922" w:rsidP="00D64922">
            <w:r>
              <w:t>Y</w:t>
            </w:r>
          </w:p>
        </w:tc>
        <w:tc>
          <w:tcPr>
            <w:tcW w:w="0" w:type="auto"/>
            <w:tcBorders>
              <w:top w:val="single" w:sz="4" w:space="0" w:color="auto"/>
              <w:left w:val="single" w:sz="4" w:space="0" w:color="auto"/>
              <w:bottom w:val="nil"/>
              <w:right w:val="nil"/>
            </w:tcBorders>
            <w:hideMark/>
          </w:tcPr>
          <w:p w14:paraId="56335F6B" w14:textId="77777777" w:rsidR="00D64922" w:rsidRDefault="00D64922" w:rsidP="00D64922">
            <w:r>
              <w:t>mu:</w:t>
            </w:r>
          </w:p>
        </w:tc>
        <w:tc>
          <w:tcPr>
            <w:tcW w:w="0" w:type="auto"/>
            <w:tcBorders>
              <w:top w:val="single" w:sz="4" w:space="0" w:color="auto"/>
              <w:left w:val="nil"/>
              <w:bottom w:val="nil"/>
              <w:right w:val="single" w:sz="4" w:space="0" w:color="auto"/>
            </w:tcBorders>
            <w:hideMark/>
          </w:tcPr>
          <w:p w14:paraId="0BE06377" w14:textId="77777777" w:rsidR="00D64922" w:rsidRDefault="00D64922" w:rsidP="00D64922">
            <w:r>
              <w:t>-0.815</w:t>
            </w:r>
          </w:p>
        </w:tc>
      </w:tr>
      <w:tr w:rsidR="00D64922" w14:paraId="60B552BC" w14:textId="77777777" w:rsidTr="00D64922">
        <w:trPr>
          <w:jc w:val="center"/>
        </w:trPr>
        <w:tc>
          <w:tcPr>
            <w:tcW w:w="0" w:type="auto"/>
            <w:tcBorders>
              <w:top w:val="nil"/>
              <w:left w:val="single" w:sz="4" w:space="0" w:color="auto"/>
              <w:bottom w:val="nil"/>
              <w:right w:val="nil"/>
            </w:tcBorders>
            <w:hideMark/>
          </w:tcPr>
          <w:p w14:paraId="58A55E0D" w14:textId="77777777" w:rsidR="00D64922" w:rsidRDefault="00D64922" w:rsidP="00D64922">
            <w:r>
              <w:t>EBS</w:t>
            </w:r>
          </w:p>
        </w:tc>
        <w:tc>
          <w:tcPr>
            <w:tcW w:w="0" w:type="auto"/>
            <w:tcBorders>
              <w:top w:val="nil"/>
              <w:left w:val="nil"/>
              <w:bottom w:val="nil"/>
              <w:right w:val="nil"/>
            </w:tcBorders>
            <w:hideMark/>
          </w:tcPr>
          <w:p w14:paraId="5B160212" w14:textId="77777777" w:rsidR="00D64922" w:rsidRDefault="00D64922" w:rsidP="00D64922">
            <w:proofErr w:type="spellStart"/>
            <w:r>
              <w:t>Wespestad</w:t>
            </w:r>
            <w:proofErr w:type="spellEnd"/>
            <w:r>
              <w:t xml:space="preserve"> et al.</w:t>
            </w:r>
          </w:p>
        </w:tc>
        <w:tc>
          <w:tcPr>
            <w:tcW w:w="0" w:type="auto"/>
            <w:tcBorders>
              <w:top w:val="nil"/>
              <w:left w:val="nil"/>
              <w:bottom w:val="nil"/>
              <w:right w:val="nil"/>
            </w:tcBorders>
            <w:hideMark/>
          </w:tcPr>
          <w:p w14:paraId="765A5536" w14:textId="77777777" w:rsidR="00D64922" w:rsidRDefault="00D64922" w:rsidP="00D64922">
            <w:r>
              <w:t>1982</w:t>
            </w:r>
          </w:p>
        </w:tc>
        <w:tc>
          <w:tcPr>
            <w:tcW w:w="0" w:type="auto"/>
            <w:tcBorders>
              <w:top w:val="nil"/>
              <w:left w:val="nil"/>
              <w:bottom w:val="nil"/>
              <w:right w:val="nil"/>
            </w:tcBorders>
            <w:hideMark/>
          </w:tcPr>
          <w:p w14:paraId="0283EF4F" w14:textId="77777777" w:rsidR="00D64922" w:rsidRDefault="00D64922" w:rsidP="00D64922">
            <w:r>
              <w:t>0.7</w:t>
            </w:r>
          </w:p>
        </w:tc>
        <w:tc>
          <w:tcPr>
            <w:tcW w:w="0" w:type="auto"/>
            <w:tcBorders>
              <w:top w:val="nil"/>
              <w:left w:val="nil"/>
              <w:bottom w:val="nil"/>
              <w:right w:val="nil"/>
            </w:tcBorders>
            <w:hideMark/>
          </w:tcPr>
          <w:p w14:paraId="1A805263" w14:textId="77777777" w:rsidR="00D64922" w:rsidRDefault="00D64922" w:rsidP="00D64922">
            <w:r>
              <w:t>-0.357</w:t>
            </w:r>
          </w:p>
        </w:tc>
        <w:tc>
          <w:tcPr>
            <w:tcW w:w="0" w:type="auto"/>
            <w:tcBorders>
              <w:top w:val="nil"/>
              <w:left w:val="nil"/>
              <w:bottom w:val="nil"/>
              <w:right w:val="single" w:sz="4" w:space="0" w:color="auto"/>
            </w:tcBorders>
            <w:hideMark/>
          </w:tcPr>
          <w:p w14:paraId="47E56BA5" w14:textId="77777777" w:rsidR="00D64922" w:rsidRDefault="00D64922" w:rsidP="00D64922">
            <w:r>
              <w:t>Y</w:t>
            </w:r>
          </w:p>
        </w:tc>
        <w:tc>
          <w:tcPr>
            <w:tcW w:w="0" w:type="auto"/>
            <w:tcBorders>
              <w:top w:val="nil"/>
              <w:left w:val="single" w:sz="4" w:space="0" w:color="auto"/>
              <w:bottom w:val="nil"/>
              <w:right w:val="nil"/>
            </w:tcBorders>
            <w:hideMark/>
          </w:tcPr>
          <w:p w14:paraId="475F74F4" w14:textId="77777777" w:rsidR="00D64922" w:rsidRDefault="00D64922" w:rsidP="00D64922">
            <w:r>
              <w:t>sigma:</w:t>
            </w:r>
          </w:p>
        </w:tc>
        <w:tc>
          <w:tcPr>
            <w:tcW w:w="0" w:type="auto"/>
            <w:tcBorders>
              <w:top w:val="nil"/>
              <w:left w:val="nil"/>
              <w:bottom w:val="nil"/>
              <w:right w:val="single" w:sz="4" w:space="0" w:color="auto"/>
            </w:tcBorders>
            <w:hideMark/>
          </w:tcPr>
          <w:p w14:paraId="34169094" w14:textId="77777777" w:rsidR="00D64922" w:rsidRDefault="00D64922" w:rsidP="00D64922">
            <w:r>
              <w:t>0.423</w:t>
            </w:r>
          </w:p>
        </w:tc>
      </w:tr>
      <w:tr w:rsidR="00D64922" w14:paraId="72C83874" w14:textId="77777777" w:rsidTr="00D64922">
        <w:trPr>
          <w:jc w:val="center"/>
        </w:trPr>
        <w:tc>
          <w:tcPr>
            <w:tcW w:w="0" w:type="auto"/>
            <w:tcBorders>
              <w:top w:val="nil"/>
              <w:left w:val="single" w:sz="4" w:space="0" w:color="auto"/>
              <w:bottom w:val="nil"/>
              <w:right w:val="nil"/>
            </w:tcBorders>
            <w:hideMark/>
          </w:tcPr>
          <w:p w14:paraId="2733CF63" w14:textId="77777777" w:rsidR="00D64922" w:rsidRDefault="00D64922" w:rsidP="00D64922">
            <w:r>
              <w:t>EBS</w:t>
            </w:r>
          </w:p>
        </w:tc>
        <w:tc>
          <w:tcPr>
            <w:tcW w:w="0" w:type="auto"/>
            <w:tcBorders>
              <w:top w:val="nil"/>
              <w:left w:val="nil"/>
              <w:bottom w:val="nil"/>
              <w:right w:val="nil"/>
            </w:tcBorders>
            <w:hideMark/>
          </w:tcPr>
          <w:p w14:paraId="09A7E1AF" w14:textId="77777777" w:rsidR="00D64922" w:rsidRDefault="00D64922" w:rsidP="00D64922">
            <w:proofErr w:type="spellStart"/>
            <w:r>
              <w:t>Bakkala</w:t>
            </w:r>
            <w:proofErr w:type="spellEnd"/>
            <w:r>
              <w:t xml:space="preserve"> and </w:t>
            </w:r>
            <w:proofErr w:type="spellStart"/>
            <w:r>
              <w:t>Wespestad</w:t>
            </w:r>
            <w:proofErr w:type="spellEnd"/>
          </w:p>
        </w:tc>
        <w:tc>
          <w:tcPr>
            <w:tcW w:w="0" w:type="auto"/>
            <w:tcBorders>
              <w:top w:val="nil"/>
              <w:left w:val="nil"/>
              <w:bottom w:val="nil"/>
              <w:right w:val="nil"/>
            </w:tcBorders>
            <w:hideMark/>
          </w:tcPr>
          <w:p w14:paraId="0889AC74" w14:textId="77777777" w:rsidR="00D64922" w:rsidRDefault="00D64922" w:rsidP="00D64922">
            <w:r>
              <w:t>1985</w:t>
            </w:r>
          </w:p>
        </w:tc>
        <w:tc>
          <w:tcPr>
            <w:tcW w:w="0" w:type="auto"/>
            <w:tcBorders>
              <w:top w:val="nil"/>
              <w:left w:val="nil"/>
              <w:bottom w:val="nil"/>
              <w:right w:val="nil"/>
            </w:tcBorders>
            <w:hideMark/>
          </w:tcPr>
          <w:p w14:paraId="24A98242" w14:textId="77777777" w:rsidR="00D64922" w:rsidRDefault="00D64922" w:rsidP="00D64922">
            <w:r>
              <w:t>0.45</w:t>
            </w:r>
          </w:p>
        </w:tc>
        <w:tc>
          <w:tcPr>
            <w:tcW w:w="0" w:type="auto"/>
            <w:tcBorders>
              <w:top w:val="nil"/>
              <w:left w:val="nil"/>
              <w:bottom w:val="nil"/>
              <w:right w:val="nil"/>
            </w:tcBorders>
            <w:hideMark/>
          </w:tcPr>
          <w:p w14:paraId="15F6E696" w14:textId="77777777" w:rsidR="00D64922" w:rsidRDefault="00D64922" w:rsidP="00D64922">
            <w:r>
              <w:t>-0.799</w:t>
            </w:r>
          </w:p>
        </w:tc>
        <w:tc>
          <w:tcPr>
            <w:tcW w:w="0" w:type="auto"/>
            <w:tcBorders>
              <w:top w:val="nil"/>
              <w:left w:val="nil"/>
              <w:bottom w:val="nil"/>
              <w:right w:val="single" w:sz="4" w:space="0" w:color="auto"/>
            </w:tcBorders>
            <w:hideMark/>
          </w:tcPr>
          <w:p w14:paraId="3BF8BC58" w14:textId="77777777" w:rsidR="00D64922" w:rsidRDefault="00D64922" w:rsidP="00D64922">
            <w:r>
              <w:t>Y</w:t>
            </w:r>
          </w:p>
        </w:tc>
        <w:tc>
          <w:tcPr>
            <w:tcW w:w="0" w:type="auto"/>
            <w:tcBorders>
              <w:top w:val="nil"/>
              <w:left w:val="single" w:sz="4" w:space="0" w:color="auto"/>
              <w:bottom w:val="nil"/>
              <w:right w:val="nil"/>
            </w:tcBorders>
            <w:hideMark/>
          </w:tcPr>
          <w:p w14:paraId="505E4A1E" w14:textId="77777777" w:rsidR="00D64922" w:rsidRDefault="00D64922" w:rsidP="00D64922">
            <w:r>
              <w:t>Arithmetic:</w:t>
            </w:r>
          </w:p>
        </w:tc>
        <w:tc>
          <w:tcPr>
            <w:tcW w:w="0" w:type="auto"/>
            <w:tcBorders>
              <w:top w:val="nil"/>
              <w:left w:val="nil"/>
              <w:bottom w:val="nil"/>
              <w:right w:val="single" w:sz="4" w:space="0" w:color="auto"/>
            </w:tcBorders>
            <w:hideMark/>
          </w:tcPr>
          <w:p w14:paraId="4C4E4C0C" w14:textId="77777777" w:rsidR="00D64922" w:rsidRDefault="00D64922" w:rsidP="00D64922">
            <w:r>
              <w:t>0.484</w:t>
            </w:r>
          </w:p>
        </w:tc>
      </w:tr>
      <w:tr w:rsidR="00D64922" w14:paraId="450819C6" w14:textId="77777777" w:rsidTr="00D64922">
        <w:trPr>
          <w:jc w:val="center"/>
        </w:trPr>
        <w:tc>
          <w:tcPr>
            <w:tcW w:w="0" w:type="auto"/>
            <w:tcBorders>
              <w:top w:val="nil"/>
              <w:left w:val="single" w:sz="4" w:space="0" w:color="auto"/>
              <w:bottom w:val="nil"/>
              <w:right w:val="nil"/>
            </w:tcBorders>
            <w:hideMark/>
          </w:tcPr>
          <w:p w14:paraId="062AC104" w14:textId="77777777" w:rsidR="00D64922" w:rsidRDefault="00D64922" w:rsidP="00D64922">
            <w:r>
              <w:t>EBS</w:t>
            </w:r>
          </w:p>
        </w:tc>
        <w:tc>
          <w:tcPr>
            <w:tcW w:w="0" w:type="auto"/>
            <w:tcBorders>
              <w:top w:val="nil"/>
              <w:left w:val="nil"/>
              <w:bottom w:val="nil"/>
              <w:right w:val="nil"/>
            </w:tcBorders>
            <w:hideMark/>
          </w:tcPr>
          <w:p w14:paraId="313B6822" w14:textId="77777777" w:rsidR="00D64922" w:rsidRDefault="00D64922" w:rsidP="00D64922">
            <w:r>
              <w:t>Thompson and Shimada</w:t>
            </w:r>
          </w:p>
        </w:tc>
        <w:tc>
          <w:tcPr>
            <w:tcW w:w="0" w:type="auto"/>
            <w:tcBorders>
              <w:top w:val="nil"/>
              <w:left w:val="nil"/>
              <w:bottom w:val="nil"/>
              <w:right w:val="nil"/>
            </w:tcBorders>
            <w:hideMark/>
          </w:tcPr>
          <w:p w14:paraId="4F16A43C" w14:textId="77777777" w:rsidR="00D64922" w:rsidRDefault="00D64922" w:rsidP="00D64922">
            <w:r>
              <w:t>1990</w:t>
            </w:r>
          </w:p>
        </w:tc>
        <w:tc>
          <w:tcPr>
            <w:tcW w:w="0" w:type="auto"/>
            <w:tcBorders>
              <w:top w:val="nil"/>
              <w:left w:val="nil"/>
              <w:bottom w:val="nil"/>
              <w:right w:val="nil"/>
            </w:tcBorders>
            <w:hideMark/>
          </w:tcPr>
          <w:p w14:paraId="32A7815E" w14:textId="77777777" w:rsidR="00D64922" w:rsidRDefault="00D64922" w:rsidP="00D64922">
            <w:r>
              <w:t>0.29</w:t>
            </w:r>
          </w:p>
        </w:tc>
        <w:tc>
          <w:tcPr>
            <w:tcW w:w="0" w:type="auto"/>
            <w:tcBorders>
              <w:top w:val="nil"/>
              <w:left w:val="nil"/>
              <w:bottom w:val="nil"/>
              <w:right w:val="nil"/>
            </w:tcBorders>
            <w:hideMark/>
          </w:tcPr>
          <w:p w14:paraId="5F1AB861" w14:textId="77777777" w:rsidR="00D64922" w:rsidRDefault="00D64922" w:rsidP="00D64922">
            <w:r>
              <w:t>-1.238</w:t>
            </w:r>
          </w:p>
        </w:tc>
        <w:tc>
          <w:tcPr>
            <w:tcW w:w="0" w:type="auto"/>
            <w:tcBorders>
              <w:top w:val="nil"/>
              <w:left w:val="nil"/>
              <w:bottom w:val="nil"/>
              <w:right w:val="single" w:sz="4" w:space="0" w:color="auto"/>
            </w:tcBorders>
            <w:hideMark/>
          </w:tcPr>
          <w:p w14:paraId="1F205B26" w14:textId="77777777" w:rsidR="00D64922" w:rsidRDefault="00D64922" w:rsidP="00D64922">
            <w:r>
              <w:t>Y</w:t>
            </w:r>
          </w:p>
        </w:tc>
        <w:tc>
          <w:tcPr>
            <w:tcW w:w="0" w:type="auto"/>
            <w:tcBorders>
              <w:top w:val="nil"/>
              <w:left w:val="single" w:sz="4" w:space="0" w:color="auto"/>
              <w:bottom w:val="nil"/>
              <w:right w:val="nil"/>
            </w:tcBorders>
            <w:hideMark/>
          </w:tcPr>
          <w:p w14:paraId="37558896" w14:textId="77777777" w:rsidR="00D64922" w:rsidRDefault="00D64922" w:rsidP="00D64922">
            <w:r>
              <w:t>Geometric:</w:t>
            </w:r>
          </w:p>
        </w:tc>
        <w:tc>
          <w:tcPr>
            <w:tcW w:w="0" w:type="auto"/>
            <w:tcBorders>
              <w:top w:val="nil"/>
              <w:left w:val="nil"/>
              <w:bottom w:val="nil"/>
              <w:right w:val="single" w:sz="4" w:space="0" w:color="auto"/>
            </w:tcBorders>
            <w:hideMark/>
          </w:tcPr>
          <w:p w14:paraId="6765BCC7" w14:textId="77777777" w:rsidR="00D64922" w:rsidRDefault="00D64922" w:rsidP="00D64922">
            <w:r>
              <w:t>0.443</w:t>
            </w:r>
          </w:p>
        </w:tc>
      </w:tr>
      <w:tr w:rsidR="00D64922" w14:paraId="57CE4EBC" w14:textId="77777777" w:rsidTr="00D64922">
        <w:trPr>
          <w:jc w:val="center"/>
        </w:trPr>
        <w:tc>
          <w:tcPr>
            <w:tcW w:w="0" w:type="auto"/>
            <w:tcBorders>
              <w:top w:val="nil"/>
              <w:left w:val="single" w:sz="4" w:space="0" w:color="auto"/>
              <w:bottom w:val="nil"/>
              <w:right w:val="nil"/>
            </w:tcBorders>
            <w:hideMark/>
          </w:tcPr>
          <w:p w14:paraId="62D1A7F4" w14:textId="77777777" w:rsidR="00D64922" w:rsidRDefault="00D64922" w:rsidP="00D64922">
            <w:r>
              <w:t>EBS</w:t>
            </w:r>
          </w:p>
        </w:tc>
        <w:tc>
          <w:tcPr>
            <w:tcW w:w="0" w:type="auto"/>
            <w:tcBorders>
              <w:top w:val="nil"/>
              <w:left w:val="nil"/>
              <w:bottom w:val="nil"/>
              <w:right w:val="nil"/>
            </w:tcBorders>
            <w:hideMark/>
          </w:tcPr>
          <w:p w14:paraId="2025327B" w14:textId="77777777" w:rsidR="00D64922" w:rsidRDefault="00D64922" w:rsidP="00D64922">
            <w:r>
              <w:t xml:space="preserve">Thompson and </w:t>
            </w:r>
            <w:proofErr w:type="spellStart"/>
            <w:r>
              <w:t>Methot</w:t>
            </w:r>
            <w:proofErr w:type="spellEnd"/>
          </w:p>
        </w:tc>
        <w:tc>
          <w:tcPr>
            <w:tcW w:w="0" w:type="auto"/>
            <w:tcBorders>
              <w:top w:val="nil"/>
              <w:left w:val="nil"/>
              <w:bottom w:val="nil"/>
              <w:right w:val="nil"/>
            </w:tcBorders>
            <w:hideMark/>
          </w:tcPr>
          <w:p w14:paraId="4E0E4F4E" w14:textId="77777777" w:rsidR="00D64922" w:rsidRDefault="00D64922" w:rsidP="00D64922">
            <w:r>
              <w:t>1993</w:t>
            </w:r>
          </w:p>
        </w:tc>
        <w:tc>
          <w:tcPr>
            <w:tcW w:w="0" w:type="auto"/>
            <w:tcBorders>
              <w:top w:val="nil"/>
              <w:left w:val="nil"/>
              <w:bottom w:val="nil"/>
              <w:right w:val="nil"/>
            </w:tcBorders>
            <w:hideMark/>
          </w:tcPr>
          <w:p w14:paraId="16054D23" w14:textId="77777777" w:rsidR="00D64922" w:rsidRDefault="00D64922" w:rsidP="00D64922">
            <w:r>
              <w:t>0.37</w:t>
            </w:r>
          </w:p>
        </w:tc>
        <w:tc>
          <w:tcPr>
            <w:tcW w:w="0" w:type="auto"/>
            <w:tcBorders>
              <w:top w:val="nil"/>
              <w:left w:val="nil"/>
              <w:bottom w:val="nil"/>
              <w:right w:val="nil"/>
            </w:tcBorders>
            <w:hideMark/>
          </w:tcPr>
          <w:p w14:paraId="646CFD79" w14:textId="77777777" w:rsidR="00D64922" w:rsidRDefault="00D64922" w:rsidP="00D64922">
            <w:r>
              <w:t>-0.994</w:t>
            </w:r>
          </w:p>
        </w:tc>
        <w:tc>
          <w:tcPr>
            <w:tcW w:w="0" w:type="auto"/>
            <w:tcBorders>
              <w:top w:val="nil"/>
              <w:left w:val="nil"/>
              <w:bottom w:val="nil"/>
              <w:right w:val="single" w:sz="4" w:space="0" w:color="auto"/>
            </w:tcBorders>
            <w:hideMark/>
          </w:tcPr>
          <w:p w14:paraId="4444E8EB" w14:textId="77777777" w:rsidR="00D64922" w:rsidRDefault="00D64922" w:rsidP="00D64922">
            <w:r>
              <w:t>Y</w:t>
            </w:r>
          </w:p>
        </w:tc>
        <w:tc>
          <w:tcPr>
            <w:tcW w:w="0" w:type="auto"/>
            <w:tcBorders>
              <w:top w:val="nil"/>
              <w:left w:val="single" w:sz="4" w:space="0" w:color="auto"/>
              <w:bottom w:val="nil"/>
              <w:right w:val="nil"/>
            </w:tcBorders>
            <w:hideMark/>
          </w:tcPr>
          <w:p w14:paraId="22A850AC" w14:textId="77777777" w:rsidR="00D64922" w:rsidRDefault="00D64922" w:rsidP="00D64922">
            <w:r>
              <w:t>Harmonic:</w:t>
            </w:r>
          </w:p>
        </w:tc>
        <w:tc>
          <w:tcPr>
            <w:tcW w:w="0" w:type="auto"/>
            <w:tcBorders>
              <w:top w:val="nil"/>
              <w:left w:val="nil"/>
              <w:bottom w:val="nil"/>
              <w:right w:val="single" w:sz="4" w:space="0" w:color="auto"/>
            </w:tcBorders>
            <w:hideMark/>
          </w:tcPr>
          <w:p w14:paraId="2E2B8D09" w14:textId="77777777" w:rsidR="00D64922" w:rsidRDefault="00D64922" w:rsidP="00D64922">
            <w:r>
              <w:t>0.405</w:t>
            </w:r>
          </w:p>
        </w:tc>
      </w:tr>
      <w:tr w:rsidR="00D64922" w14:paraId="1A05EDC0" w14:textId="77777777" w:rsidTr="00D64922">
        <w:trPr>
          <w:jc w:val="center"/>
        </w:trPr>
        <w:tc>
          <w:tcPr>
            <w:tcW w:w="0" w:type="auto"/>
            <w:tcBorders>
              <w:top w:val="nil"/>
              <w:left w:val="single" w:sz="4" w:space="0" w:color="auto"/>
              <w:bottom w:val="nil"/>
              <w:right w:val="nil"/>
            </w:tcBorders>
            <w:hideMark/>
          </w:tcPr>
          <w:p w14:paraId="20AF728B" w14:textId="77777777" w:rsidR="00D64922" w:rsidRDefault="00D64922" w:rsidP="00D64922">
            <w:r>
              <w:t>EBS</w:t>
            </w:r>
          </w:p>
        </w:tc>
        <w:tc>
          <w:tcPr>
            <w:tcW w:w="0" w:type="auto"/>
            <w:tcBorders>
              <w:top w:val="nil"/>
              <w:left w:val="nil"/>
              <w:bottom w:val="nil"/>
              <w:right w:val="nil"/>
            </w:tcBorders>
            <w:hideMark/>
          </w:tcPr>
          <w:p w14:paraId="05C9F5B9" w14:textId="77777777" w:rsidR="00D64922" w:rsidRDefault="00D64922" w:rsidP="00D64922">
            <w:r>
              <w:t>Shimada and Kimura</w:t>
            </w:r>
          </w:p>
        </w:tc>
        <w:tc>
          <w:tcPr>
            <w:tcW w:w="0" w:type="auto"/>
            <w:tcBorders>
              <w:top w:val="nil"/>
              <w:left w:val="nil"/>
              <w:bottom w:val="nil"/>
              <w:right w:val="nil"/>
            </w:tcBorders>
            <w:hideMark/>
          </w:tcPr>
          <w:p w14:paraId="2FE468AA" w14:textId="77777777" w:rsidR="00D64922" w:rsidRDefault="00D64922" w:rsidP="00D64922">
            <w:r>
              <w:t>1994</w:t>
            </w:r>
          </w:p>
        </w:tc>
        <w:tc>
          <w:tcPr>
            <w:tcW w:w="0" w:type="auto"/>
            <w:tcBorders>
              <w:top w:val="nil"/>
              <w:left w:val="nil"/>
              <w:bottom w:val="nil"/>
              <w:right w:val="nil"/>
            </w:tcBorders>
            <w:hideMark/>
          </w:tcPr>
          <w:p w14:paraId="68900CE9" w14:textId="77777777" w:rsidR="00D64922" w:rsidRDefault="00D64922" w:rsidP="00D64922">
            <w:r>
              <w:t>0.96</w:t>
            </w:r>
          </w:p>
        </w:tc>
        <w:tc>
          <w:tcPr>
            <w:tcW w:w="0" w:type="auto"/>
            <w:tcBorders>
              <w:top w:val="nil"/>
              <w:left w:val="nil"/>
              <w:bottom w:val="nil"/>
              <w:right w:val="nil"/>
            </w:tcBorders>
            <w:hideMark/>
          </w:tcPr>
          <w:p w14:paraId="794C2799" w14:textId="77777777" w:rsidR="00D64922" w:rsidRDefault="00D64922" w:rsidP="00D64922">
            <w:r>
              <w:t>-0.041</w:t>
            </w:r>
          </w:p>
        </w:tc>
        <w:tc>
          <w:tcPr>
            <w:tcW w:w="0" w:type="auto"/>
            <w:tcBorders>
              <w:top w:val="nil"/>
              <w:left w:val="nil"/>
              <w:bottom w:val="nil"/>
              <w:right w:val="single" w:sz="4" w:space="0" w:color="auto"/>
            </w:tcBorders>
            <w:hideMark/>
          </w:tcPr>
          <w:p w14:paraId="79981A6E" w14:textId="77777777" w:rsidR="00D64922" w:rsidRDefault="00D64922" w:rsidP="00D64922">
            <w:r>
              <w:t>Y</w:t>
            </w:r>
          </w:p>
        </w:tc>
        <w:tc>
          <w:tcPr>
            <w:tcW w:w="0" w:type="auto"/>
            <w:tcBorders>
              <w:top w:val="nil"/>
              <w:left w:val="single" w:sz="4" w:space="0" w:color="auto"/>
              <w:bottom w:val="nil"/>
              <w:right w:val="nil"/>
            </w:tcBorders>
            <w:hideMark/>
          </w:tcPr>
          <w:p w14:paraId="5B3AE5EB" w14:textId="77777777" w:rsidR="00D64922" w:rsidRDefault="00D64922" w:rsidP="00D64922">
            <w:r>
              <w:t>Mode:</w:t>
            </w:r>
          </w:p>
        </w:tc>
        <w:tc>
          <w:tcPr>
            <w:tcW w:w="0" w:type="auto"/>
            <w:tcBorders>
              <w:top w:val="nil"/>
              <w:left w:val="nil"/>
              <w:bottom w:val="nil"/>
              <w:right w:val="single" w:sz="4" w:space="0" w:color="auto"/>
            </w:tcBorders>
            <w:hideMark/>
          </w:tcPr>
          <w:p w14:paraId="7D93613A" w14:textId="77777777" w:rsidR="00D64922" w:rsidRDefault="00D64922" w:rsidP="00D64922">
            <w:r>
              <w:t>0.370</w:t>
            </w:r>
          </w:p>
        </w:tc>
      </w:tr>
      <w:tr w:rsidR="00D64922" w14:paraId="6B2625D6" w14:textId="77777777" w:rsidTr="00D64922">
        <w:trPr>
          <w:jc w:val="center"/>
        </w:trPr>
        <w:tc>
          <w:tcPr>
            <w:tcW w:w="0" w:type="auto"/>
            <w:tcBorders>
              <w:top w:val="nil"/>
              <w:left w:val="single" w:sz="4" w:space="0" w:color="auto"/>
              <w:bottom w:val="nil"/>
              <w:right w:val="nil"/>
            </w:tcBorders>
            <w:hideMark/>
          </w:tcPr>
          <w:p w14:paraId="707EA601" w14:textId="77777777" w:rsidR="00D64922" w:rsidRDefault="00D64922" w:rsidP="00D64922">
            <w:r>
              <w:t>EBS</w:t>
            </w:r>
          </w:p>
        </w:tc>
        <w:tc>
          <w:tcPr>
            <w:tcW w:w="0" w:type="auto"/>
            <w:tcBorders>
              <w:top w:val="nil"/>
              <w:left w:val="nil"/>
              <w:bottom w:val="nil"/>
              <w:right w:val="nil"/>
            </w:tcBorders>
            <w:hideMark/>
          </w:tcPr>
          <w:p w14:paraId="45B36A9A" w14:textId="77777777" w:rsidR="00D64922" w:rsidRDefault="00D64922" w:rsidP="00D64922">
            <w:r>
              <w:t>Shi et al.</w:t>
            </w:r>
          </w:p>
        </w:tc>
        <w:tc>
          <w:tcPr>
            <w:tcW w:w="0" w:type="auto"/>
            <w:tcBorders>
              <w:top w:val="nil"/>
              <w:left w:val="nil"/>
              <w:bottom w:val="nil"/>
              <w:right w:val="nil"/>
            </w:tcBorders>
            <w:hideMark/>
          </w:tcPr>
          <w:p w14:paraId="0F0D61B3" w14:textId="77777777" w:rsidR="00D64922" w:rsidRDefault="00D64922" w:rsidP="00D64922">
            <w:r>
              <w:t>2007</w:t>
            </w:r>
          </w:p>
        </w:tc>
        <w:tc>
          <w:tcPr>
            <w:tcW w:w="0" w:type="auto"/>
            <w:tcBorders>
              <w:top w:val="nil"/>
              <w:left w:val="nil"/>
              <w:bottom w:val="nil"/>
              <w:right w:val="nil"/>
            </w:tcBorders>
            <w:hideMark/>
          </w:tcPr>
          <w:p w14:paraId="0F69DC02" w14:textId="77777777" w:rsidR="00D64922" w:rsidRDefault="00D64922" w:rsidP="00D64922">
            <w:r>
              <w:t>0.45</w:t>
            </w:r>
          </w:p>
        </w:tc>
        <w:tc>
          <w:tcPr>
            <w:tcW w:w="0" w:type="auto"/>
            <w:tcBorders>
              <w:top w:val="nil"/>
              <w:left w:val="nil"/>
              <w:bottom w:val="nil"/>
              <w:right w:val="nil"/>
            </w:tcBorders>
            <w:hideMark/>
          </w:tcPr>
          <w:p w14:paraId="6B29F33E" w14:textId="77777777" w:rsidR="00D64922" w:rsidRDefault="00D64922" w:rsidP="00D64922">
            <w:r>
              <w:t>-0.799</w:t>
            </w:r>
          </w:p>
        </w:tc>
        <w:tc>
          <w:tcPr>
            <w:tcW w:w="0" w:type="auto"/>
            <w:tcBorders>
              <w:top w:val="nil"/>
              <w:left w:val="nil"/>
              <w:bottom w:val="nil"/>
              <w:right w:val="single" w:sz="4" w:space="0" w:color="auto"/>
            </w:tcBorders>
            <w:hideMark/>
          </w:tcPr>
          <w:p w14:paraId="43658C68" w14:textId="77777777" w:rsidR="00D64922" w:rsidRDefault="00D64922" w:rsidP="00D64922">
            <w:r>
              <w:t>Y</w:t>
            </w:r>
          </w:p>
        </w:tc>
        <w:tc>
          <w:tcPr>
            <w:tcW w:w="0" w:type="auto"/>
            <w:tcBorders>
              <w:top w:val="nil"/>
              <w:left w:val="single" w:sz="4" w:space="0" w:color="auto"/>
              <w:bottom w:val="nil"/>
              <w:right w:val="nil"/>
            </w:tcBorders>
            <w:hideMark/>
          </w:tcPr>
          <w:p w14:paraId="29C8476D" w14:textId="77777777" w:rsidR="00D64922" w:rsidRDefault="00D64922" w:rsidP="00D64922">
            <w:r>
              <w:t>L95%:</w:t>
            </w:r>
          </w:p>
        </w:tc>
        <w:tc>
          <w:tcPr>
            <w:tcW w:w="0" w:type="auto"/>
            <w:tcBorders>
              <w:top w:val="nil"/>
              <w:left w:val="nil"/>
              <w:bottom w:val="nil"/>
              <w:right w:val="single" w:sz="4" w:space="0" w:color="auto"/>
            </w:tcBorders>
            <w:hideMark/>
          </w:tcPr>
          <w:p w14:paraId="0368EBAE" w14:textId="77777777" w:rsidR="00D64922" w:rsidRDefault="00D64922" w:rsidP="00D64922">
            <w:r>
              <w:t>0.193</w:t>
            </w:r>
          </w:p>
        </w:tc>
      </w:tr>
      <w:tr w:rsidR="00D64922" w14:paraId="6EB01E53" w14:textId="77777777" w:rsidTr="00D64922">
        <w:trPr>
          <w:jc w:val="center"/>
        </w:trPr>
        <w:tc>
          <w:tcPr>
            <w:tcW w:w="0" w:type="auto"/>
            <w:tcBorders>
              <w:top w:val="nil"/>
              <w:left w:val="single" w:sz="4" w:space="0" w:color="auto"/>
              <w:bottom w:val="nil"/>
              <w:right w:val="nil"/>
            </w:tcBorders>
            <w:hideMark/>
          </w:tcPr>
          <w:p w14:paraId="3186625A" w14:textId="77777777" w:rsidR="00D64922" w:rsidRDefault="00D64922" w:rsidP="00D64922">
            <w:r>
              <w:t>EBS</w:t>
            </w:r>
          </w:p>
        </w:tc>
        <w:tc>
          <w:tcPr>
            <w:tcW w:w="0" w:type="auto"/>
            <w:tcBorders>
              <w:top w:val="nil"/>
              <w:left w:val="nil"/>
              <w:bottom w:val="nil"/>
              <w:right w:val="nil"/>
            </w:tcBorders>
            <w:hideMark/>
          </w:tcPr>
          <w:p w14:paraId="0B77E7D9" w14:textId="77777777" w:rsidR="00D64922" w:rsidRDefault="00D64922" w:rsidP="00D64922">
            <w:r>
              <w:t>Thompson</w:t>
            </w:r>
          </w:p>
        </w:tc>
        <w:tc>
          <w:tcPr>
            <w:tcW w:w="0" w:type="auto"/>
            <w:tcBorders>
              <w:top w:val="nil"/>
              <w:left w:val="nil"/>
              <w:bottom w:val="nil"/>
              <w:right w:val="nil"/>
            </w:tcBorders>
            <w:hideMark/>
          </w:tcPr>
          <w:p w14:paraId="12061872" w14:textId="77777777" w:rsidR="00D64922" w:rsidRDefault="00D64922" w:rsidP="00D64922">
            <w:r>
              <w:t>2007</w:t>
            </w:r>
          </w:p>
        </w:tc>
        <w:tc>
          <w:tcPr>
            <w:tcW w:w="0" w:type="auto"/>
            <w:tcBorders>
              <w:top w:val="nil"/>
              <w:left w:val="nil"/>
              <w:bottom w:val="nil"/>
              <w:right w:val="nil"/>
            </w:tcBorders>
            <w:hideMark/>
          </w:tcPr>
          <w:p w14:paraId="0EE49220" w14:textId="77777777" w:rsidR="00D64922" w:rsidRDefault="00D64922" w:rsidP="00D64922">
            <w:r>
              <w:t>0.34</w:t>
            </w:r>
          </w:p>
        </w:tc>
        <w:tc>
          <w:tcPr>
            <w:tcW w:w="0" w:type="auto"/>
            <w:tcBorders>
              <w:top w:val="nil"/>
              <w:left w:val="nil"/>
              <w:bottom w:val="nil"/>
              <w:right w:val="nil"/>
            </w:tcBorders>
            <w:hideMark/>
          </w:tcPr>
          <w:p w14:paraId="71C69EC1" w14:textId="77777777" w:rsidR="00D64922" w:rsidRDefault="00D64922" w:rsidP="00D64922">
            <w:r>
              <w:t>-1.079</w:t>
            </w:r>
          </w:p>
        </w:tc>
        <w:tc>
          <w:tcPr>
            <w:tcW w:w="0" w:type="auto"/>
            <w:tcBorders>
              <w:top w:val="nil"/>
              <w:left w:val="nil"/>
              <w:bottom w:val="nil"/>
              <w:right w:val="single" w:sz="4" w:space="0" w:color="auto"/>
            </w:tcBorders>
            <w:hideMark/>
          </w:tcPr>
          <w:p w14:paraId="6BC536BD" w14:textId="77777777" w:rsidR="00D64922" w:rsidRDefault="00D64922" w:rsidP="00D64922">
            <w:r>
              <w:t>Y</w:t>
            </w:r>
          </w:p>
        </w:tc>
        <w:tc>
          <w:tcPr>
            <w:tcW w:w="0" w:type="auto"/>
            <w:tcBorders>
              <w:top w:val="nil"/>
              <w:left w:val="single" w:sz="4" w:space="0" w:color="auto"/>
              <w:bottom w:val="single" w:sz="4" w:space="0" w:color="auto"/>
              <w:right w:val="nil"/>
            </w:tcBorders>
            <w:hideMark/>
          </w:tcPr>
          <w:p w14:paraId="07D1EEC5" w14:textId="77777777" w:rsidR="00D64922" w:rsidRDefault="00D64922" w:rsidP="00D64922">
            <w:r>
              <w:t>U95%:</w:t>
            </w:r>
          </w:p>
        </w:tc>
        <w:tc>
          <w:tcPr>
            <w:tcW w:w="0" w:type="auto"/>
            <w:tcBorders>
              <w:top w:val="nil"/>
              <w:left w:val="nil"/>
              <w:bottom w:val="single" w:sz="4" w:space="0" w:color="auto"/>
              <w:right w:val="single" w:sz="4" w:space="0" w:color="auto"/>
            </w:tcBorders>
            <w:hideMark/>
          </w:tcPr>
          <w:p w14:paraId="1BC1A3A8" w14:textId="77777777" w:rsidR="00D64922" w:rsidRDefault="00D64922" w:rsidP="00D64922">
            <w:r>
              <w:t>1.015</w:t>
            </w:r>
          </w:p>
        </w:tc>
      </w:tr>
      <w:tr w:rsidR="00D64922" w14:paraId="21DC17EE" w14:textId="77777777" w:rsidTr="00D64922">
        <w:trPr>
          <w:jc w:val="center"/>
        </w:trPr>
        <w:tc>
          <w:tcPr>
            <w:tcW w:w="0" w:type="auto"/>
            <w:tcBorders>
              <w:top w:val="nil"/>
              <w:left w:val="single" w:sz="4" w:space="0" w:color="auto"/>
              <w:bottom w:val="nil"/>
              <w:right w:val="nil"/>
            </w:tcBorders>
            <w:hideMark/>
          </w:tcPr>
          <w:p w14:paraId="75883C20" w14:textId="77777777" w:rsidR="00D64922" w:rsidRDefault="00D64922" w:rsidP="00D64922">
            <w:r>
              <w:t>EBS</w:t>
            </w:r>
          </w:p>
        </w:tc>
        <w:tc>
          <w:tcPr>
            <w:tcW w:w="0" w:type="auto"/>
            <w:tcBorders>
              <w:top w:val="nil"/>
              <w:left w:val="nil"/>
              <w:bottom w:val="nil"/>
              <w:right w:val="nil"/>
            </w:tcBorders>
            <w:hideMark/>
          </w:tcPr>
          <w:p w14:paraId="0677A013" w14:textId="77777777" w:rsidR="00D64922" w:rsidRDefault="00D64922" w:rsidP="00D64922">
            <w:r>
              <w:t>Thompson</w:t>
            </w:r>
          </w:p>
        </w:tc>
        <w:tc>
          <w:tcPr>
            <w:tcW w:w="0" w:type="auto"/>
            <w:tcBorders>
              <w:top w:val="nil"/>
              <w:left w:val="nil"/>
              <w:bottom w:val="nil"/>
              <w:right w:val="nil"/>
            </w:tcBorders>
            <w:hideMark/>
          </w:tcPr>
          <w:p w14:paraId="3644A38A" w14:textId="77777777" w:rsidR="00D64922" w:rsidRDefault="00D64922" w:rsidP="00D64922">
            <w:r>
              <w:t>2016</w:t>
            </w:r>
          </w:p>
        </w:tc>
        <w:tc>
          <w:tcPr>
            <w:tcW w:w="0" w:type="auto"/>
            <w:tcBorders>
              <w:top w:val="nil"/>
              <w:left w:val="nil"/>
              <w:bottom w:val="nil"/>
              <w:right w:val="nil"/>
            </w:tcBorders>
            <w:hideMark/>
          </w:tcPr>
          <w:p w14:paraId="0242A62D" w14:textId="77777777" w:rsidR="00D64922" w:rsidRDefault="00D64922" w:rsidP="00D64922">
            <w:r>
              <w:t>0.36</w:t>
            </w:r>
          </w:p>
        </w:tc>
        <w:tc>
          <w:tcPr>
            <w:tcW w:w="0" w:type="auto"/>
            <w:tcBorders>
              <w:top w:val="nil"/>
              <w:left w:val="nil"/>
              <w:bottom w:val="nil"/>
              <w:right w:val="nil"/>
            </w:tcBorders>
            <w:hideMark/>
          </w:tcPr>
          <w:p w14:paraId="51EDB2EF" w14:textId="77777777" w:rsidR="00D64922" w:rsidRDefault="00D64922" w:rsidP="00D64922">
            <w:r>
              <w:t>-1.022</w:t>
            </w:r>
          </w:p>
        </w:tc>
        <w:tc>
          <w:tcPr>
            <w:tcW w:w="0" w:type="auto"/>
            <w:tcBorders>
              <w:top w:val="nil"/>
              <w:left w:val="nil"/>
              <w:bottom w:val="nil"/>
              <w:right w:val="single" w:sz="4" w:space="0" w:color="auto"/>
            </w:tcBorders>
            <w:hideMark/>
          </w:tcPr>
          <w:p w14:paraId="26F66993" w14:textId="77777777" w:rsidR="00D64922" w:rsidRDefault="00D64922" w:rsidP="00D64922">
            <w:r>
              <w:t>Y</w:t>
            </w:r>
          </w:p>
        </w:tc>
        <w:tc>
          <w:tcPr>
            <w:tcW w:w="0" w:type="auto"/>
            <w:tcBorders>
              <w:top w:val="single" w:sz="4" w:space="0" w:color="auto"/>
              <w:left w:val="single" w:sz="4" w:space="0" w:color="auto"/>
              <w:bottom w:val="nil"/>
              <w:right w:val="nil"/>
            </w:tcBorders>
          </w:tcPr>
          <w:p w14:paraId="563CE25A" w14:textId="77777777" w:rsidR="00D64922" w:rsidRDefault="00D64922" w:rsidP="00D64922"/>
        </w:tc>
        <w:tc>
          <w:tcPr>
            <w:tcW w:w="0" w:type="auto"/>
            <w:tcBorders>
              <w:top w:val="single" w:sz="4" w:space="0" w:color="auto"/>
              <w:left w:val="nil"/>
              <w:bottom w:val="nil"/>
              <w:right w:val="single" w:sz="4" w:space="0" w:color="auto"/>
            </w:tcBorders>
          </w:tcPr>
          <w:p w14:paraId="78C46824" w14:textId="77777777" w:rsidR="00D64922" w:rsidRDefault="00D64922" w:rsidP="00D64922"/>
        </w:tc>
      </w:tr>
      <w:tr w:rsidR="00D64922" w14:paraId="26A258F0" w14:textId="77777777" w:rsidTr="00D64922">
        <w:trPr>
          <w:jc w:val="center"/>
        </w:trPr>
        <w:tc>
          <w:tcPr>
            <w:tcW w:w="0" w:type="auto"/>
            <w:tcBorders>
              <w:top w:val="nil"/>
              <w:left w:val="single" w:sz="4" w:space="0" w:color="auto"/>
              <w:bottom w:val="nil"/>
              <w:right w:val="nil"/>
            </w:tcBorders>
            <w:hideMark/>
          </w:tcPr>
          <w:p w14:paraId="138EB9D7" w14:textId="77777777" w:rsidR="00D64922" w:rsidRDefault="00D64922" w:rsidP="00D64922">
            <w:r>
              <w:t>GOA</w:t>
            </w:r>
          </w:p>
        </w:tc>
        <w:tc>
          <w:tcPr>
            <w:tcW w:w="0" w:type="auto"/>
            <w:tcBorders>
              <w:top w:val="nil"/>
              <w:left w:val="nil"/>
              <w:bottom w:val="nil"/>
              <w:right w:val="nil"/>
            </w:tcBorders>
            <w:hideMark/>
          </w:tcPr>
          <w:p w14:paraId="657C1F4E" w14:textId="77777777" w:rsidR="00D64922" w:rsidRDefault="00D64922" w:rsidP="00D64922">
            <w:r>
              <w:t>Thompson and Zenger</w:t>
            </w:r>
          </w:p>
        </w:tc>
        <w:tc>
          <w:tcPr>
            <w:tcW w:w="0" w:type="auto"/>
            <w:tcBorders>
              <w:top w:val="nil"/>
              <w:left w:val="nil"/>
              <w:bottom w:val="nil"/>
              <w:right w:val="nil"/>
            </w:tcBorders>
            <w:hideMark/>
          </w:tcPr>
          <w:p w14:paraId="65C9E7FF" w14:textId="77777777" w:rsidR="00D64922" w:rsidRDefault="00D64922" w:rsidP="00D64922">
            <w:r>
              <w:t>1993</w:t>
            </w:r>
          </w:p>
        </w:tc>
        <w:tc>
          <w:tcPr>
            <w:tcW w:w="0" w:type="auto"/>
            <w:tcBorders>
              <w:top w:val="nil"/>
              <w:left w:val="nil"/>
              <w:bottom w:val="nil"/>
              <w:right w:val="nil"/>
            </w:tcBorders>
            <w:hideMark/>
          </w:tcPr>
          <w:p w14:paraId="0DD61AB9" w14:textId="77777777" w:rsidR="00D64922" w:rsidRDefault="00D64922" w:rsidP="00D64922">
            <w:r>
              <w:t>0.27</w:t>
            </w:r>
          </w:p>
        </w:tc>
        <w:tc>
          <w:tcPr>
            <w:tcW w:w="0" w:type="auto"/>
            <w:tcBorders>
              <w:top w:val="nil"/>
              <w:left w:val="nil"/>
              <w:bottom w:val="nil"/>
              <w:right w:val="nil"/>
            </w:tcBorders>
            <w:hideMark/>
          </w:tcPr>
          <w:p w14:paraId="69CBF310" w14:textId="77777777" w:rsidR="00D64922" w:rsidRDefault="00D64922" w:rsidP="00D64922">
            <w:r>
              <w:t>-1.309</w:t>
            </w:r>
          </w:p>
        </w:tc>
        <w:tc>
          <w:tcPr>
            <w:tcW w:w="0" w:type="auto"/>
            <w:tcBorders>
              <w:top w:val="nil"/>
              <w:left w:val="nil"/>
              <w:bottom w:val="nil"/>
              <w:right w:val="single" w:sz="4" w:space="0" w:color="auto"/>
            </w:tcBorders>
            <w:hideMark/>
          </w:tcPr>
          <w:p w14:paraId="50388E12" w14:textId="77777777" w:rsidR="00D64922" w:rsidRDefault="00D64922" w:rsidP="00D64922">
            <w:r>
              <w:t>Y</w:t>
            </w:r>
          </w:p>
        </w:tc>
        <w:tc>
          <w:tcPr>
            <w:tcW w:w="0" w:type="auto"/>
            <w:tcBorders>
              <w:top w:val="nil"/>
              <w:left w:val="single" w:sz="4" w:space="0" w:color="auto"/>
              <w:bottom w:val="nil"/>
              <w:right w:val="nil"/>
            </w:tcBorders>
          </w:tcPr>
          <w:p w14:paraId="24AF198A" w14:textId="77777777" w:rsidR="00D64922" w:rsidRDefault="00D64922" w:rsidP="00D64922"/>
        </w:tc>
        <w:tc>
          <w:tcPr>
            <w:tcW w:w="0" w:type="auto"/>
            <w:tcBorders>
              <w:top w:val="nil"/>
              <w:left w:val="nil"/>
              <w:bottom w:val="nil"/>
              <w:right w:val="single" w:sz="4" w:space="0" w:color="auto"/>
            </w:tcBorders>
          </w:tcPr>
          <w:p w14:paraId="6C73842B" w14:textId="77777777" w:rsidR="00D64922" w:rsidRDefault="00D64922" w:rsidP="00D64922"/>
        </w:tc>
      </w:tr>
      <w:tr w:rsidR="00D64922" w14:paraId="352C28EF" w14:textId="77777777" w:rsidTr="00D64922">
        <w:trPr>
          <w:jc w:val="center"/>
        </w:trPr>
        <w:tc>
          <w:tcPr>
            <w:tcW w:w="0" w:type="auto"/>
            <w:tcBorders>
              <w:top w:val="nil"/>
              <w:left w:val="single" w:sz="4" w:space="0" w:color="auto"/>
              <w:bottom w:val="nil"/>
              <w:right w:val="nil"/>
            </w:tcBorders>
            <w:hideMark/>
          </w:tcPr>
          <w:p w14:paraId="3D3AB7A5" w14:textId="77777777" w:rsidR="00D64922" w:rsidRDefault="00D64922" w:rsidP="00D64922">
            <w:r>
              <w:t>GOA</w:t>
            </w:r>
          </w:p>
        </w:tc>
        <w:tc>
          <w:tcPr>
            <w:tcW w:w="0" w:type="auto"/>
            <w:tcBorders>
              <w:top w:val="nil"/>
              <w:left w:val="nil"/>
              <w:bottom w:val="nil"/>
              <w:right w:val="nil"/>
            </w:tcBorders>
            <w:hideMark/>
          </w:tcPr>
          <w:p w14:paraId="10A40139" w14:textId="77777777" w:rsidR="00D64922" w:rsidRDefault="00D64922" w:rsidP="00D64922">
            <w:r>
              <w:t>Thompson and Zenger</w:t>
            </w:r>
          </w:p>
        </w:tc>
        <w:tc>
          <w:tcPr>
            <w:tcW w:w="0" w:type="auto"/>
            <w:tcBorders>
              <w:top w:val="nil"/>
              <w:left w:val="nil"/>
              <w:bottom w:val="nil"/>
              <w:right w:val="nil"/>
            </w:tcBorders>
            <w:hideMark/>
          </w:tcPr>
          <w:p w14:paraId="7ECF97BC" w14:textId="77777777" w:rsidR="00D64922" w:rsidRDefault="00D64922" w:rsidP="00D64922">
            <w:r>
              <w:t>1995</w:t>
            </w:r>
          </w:p>
        </w:tc>
        <w:tc>
          <w:tcPr>
            <w:tcW w:w="0" w:type="auto"/>
            <w:tcBorders>
              <w:top w:val="nil"/>
              <w:left w:val="nil"/>
              <w:bottom w:val="nil"/>
              <w:right w:val="nil"/>
            </w:tcBorders>
            <w:hideMark/>
          </w:tcPr>
          <w:p w14:paraId="7CFCF1B1" w14:textId="77777777" w:rsidR="00D64922" w:rsidRDefault="00D64922" w:rsidP="00D64922">
            <w:r>
              <w:t>0.5</w:t>
            </w:r>
          </w:p>
        </w:tc>
        <w:tc>
          <w:tcPr>
            <w:tcW w:w="0" w:type="auto"/>
            <w:tcBorders>
              <w:top w:val="nil"/>
              <w:left w:val="nil"/>
              <w:bottom w:val="nil"/>
              <w:right w:val="nil"/>
            </w:tcBorders>
            <w:hideMark/>
          </w:tcPr>
          <w:p w14:paraId="0ED110CF" w14:textId="77777777" w:rsidR="00D64922" w:rsidRDefault="00D64922" w:rsidP="00D64922">
            <w:r>
              <w:t>-0.693</w:t>
            </w:r>
          </w:p>
        </w:tc>
        <w:tc>
          <w:tcPr>
            <w:tcW w:w="0" w:type="auto"/>
            <w:tcBorders>
              <w:top w:val="nil"/>
              <w:left w:val="nil"/>
              <w:bottom w:val="nil"/>
              <w:right w:val="single" w:sz="4" w:space="0" w:color="auto"/>
            </w:tcBorders>
            <w:hideMark/>
          </w:tcPr>
          <w:p w14:paraId="057E9245" w14:textId="77777777" w:rsidR="00D64922" w:rsidRDefault="00D64922" w:rsidP="00D64922">
            <w:r>
              <w:t>Y</w:t>
            </w:r>
          </w:p>
        </w:tc>
        <w:tc>
          <w:tcPr>
            <w:tcW w:w="0" w:type="auto"/>
            <w:tcBorders>
              <w:top w:val="nil"/>
              <w:left w:val="single" w:sz="4" w:space="0" w:color="auto"/>
              <w:bottom w:val="nil"/>
              <w:right w:val="nil"/>
            </w:tcBorders>
          </w:tcPr>
          <w:p w14:paraId="63BE15F7" w14:textId="77777777" w:rsidR="00D64922" w:rsidRDefault="00D64922" w:rsidP="00D64922"/>
        </w:tc>
        <w:tc>
          <w:tcPr>
            <w:tcW w:w="0" w:type="auto"/>
            <w:tcBorders>
              <w:top w:val="nil"/>
              <w:left w:val="nil"/>
              <w:bottom w:val="nil"/>
              <w:right w:val="single" w:sz="4" w:space="0" w:color="auto"/>
            </w:tcBorders>
          </w:tcPr>
          <w:p w14:paraId="0E5D87B7" w14:textId="77777777" w:rsidR="00D64922" w:rsidRDefault="00D64922" w:rsidP="00D64922"/>
        </w:tc>
      </w:tr>
      <w:tr w:rsidR="00D64922" w14:paraId="3A00B4B8" w14:textId="77777777" w:rsidTr="00D64922">
        <w:trPr>
          <w:jc w:val="center"/>
        </w:trPr>
        <w:tc>
          <w:tcPr>
            <w:tcW w:w="0" w:type="auto"/>
            <w:tcBorders>
              <w:top w:val="nil"/>
              <w:left w:val="single" w:sz="4" w:space="0" w:color="auto"/>
              <w:bottom w:val="nil"/>
              <w:right w:val="nil"/>
            </w:tcBorders>
            <w:hideMark/>
          </w:tcPr>
          <w:p w14:paraId="7A2B2E2A" w14:textId="77777777" w:rsidR="00D64922" w:rsidRDefault="00D64922" w:rsidP="00D64922">
            <w:r>
              <w:t>GOA</w:t>
            </w:r>
          </w:p>
        </w:tc>
        <w:tc>
          <w:tcPr>
            <w:tcW w:w="0" w:type="auto"/>
            <w:tcBorders>
              <w:top w:val="nil"/>
              <w:left w:val="nil"/>
              <w:bottom w:val="nil"/>
              <w:right w:val="nil"/>
            </w:tcBorders>
            <w:hideMark/>
          </w:tcPr>
          <w:p w14:paraId="6596FD30" w14:textId="77777777" w:rsidR="00D64922" w:rsidRDefault="00D64922" w:rsidP="00D64922">
            <w:r>
              <w:t>Thompson</w:t>
            </w:r>
          </w:p>
        </w:tc>
        <w:tc>
          <w:tcPr>
            <w:tcW w:w="0" w:type="auto"/>
            <w:tcBorders>
              <w:top w:val="nil"/>
              <w:left w:val="nil"/>
              <w:bottom w:val="nil"/>
              <w:right w:val="nil"/>
            </w:tcBorders>
            <w:hideMark/>
          </w:tcPr>
          <w:p w14:paraId="6C7C050F" w14:textId="77777777" w:rsidR="00D64922" w:rsidRDefault="00D64922" w:rsidP="00D64922">
            <w:r>
              <w:t>2007</w:t>
            </w:r>
          </w:p>
        </w:tc>
        <w:tc>
          <w:tcPr>
            <w:tcW w:w="0" w:type="auto"/>
            <w:tcBorders>
              <w:top w:val="nil"/>
              <w:left w:val="nil"/>
              <w:bottom w:val="nil"/>
              <w:right w:val="nil"/>
            </w:tcBorders>
            <w:hideMark/>
          </w:tcPr>
          <w:p w14:paraId="6CDAFC7E" w14:textId="77777777" w:rsidR="00D64922" w:rsidRDefault="00D64922" w:rsidP="00D64922">
            <w:r>
              <w:t>0.38</w:t>
            </w:r>
          </w:p>
        </w:tc>
        <w:tc>
          <w:tcPr>
            <w:tcW w:w="0" w:type="auto"/>
            <w:tcBorders>
              <w:top w:val="nil"/>
              <w:left w:val="nil"/>
              <w:bottom w:val="nil"/>
              <w:right w:val="nil"/>
            </w:tcBorders>
            <w:hideMark/>
          </w:tcPr>
          <w:p w14:paraId="28156B48" w14:textId="77777777" w:rsidR="00D64922" w:rsidRDefault="00D64922" w:rsidP="00D64922">
            <w:r>
              <w:t>-0.968</w:t>
            </w:r>
          </w:p>
        </w:tc>
        <w:tc>
          <w:tcPr>
            <w:tcW w:w="0" w:type="auto"/>
            <w:tcBorders>
              <w:top w:val="nil"/>
              <w:left w:val="nil"/>
              <w:bottom w:val="nil"/>
              <w:right w:val="single" w:sz="4" w:space="0" w:color="auto"/>
            </w:tcBorders>
            <w:hideMark/>
          </w:tcPr>
          <w:p w14:paraId="58C16639" w14:textId="77777777" w:rsidR="00D64922" w:rsidRDefault="00D64922" w:rsidP="00D64922">
            <w:r>
              <w:t>Y</w:t>
            </w:r>
          </w:p>
        </w:tc>
        <w:tc>
          <w:tcPr>
            <w:tcW w:w="0" w:type="auto"/>
            <w:tcBorders>
              <w:top w:val="nil"/>
              <w:left w:val="single" w:sz="4" w:space="0" w:color="auto"/>
              <w:bottom w:val="nil"/>
              <w:right w:val="nil"/>
            </w:tcBorders>
          </w:tcPr>
          <w:p w14:paraId="0E7B73F9" w14:textId="77777777" w:rsidR="00D64922" w:rsidRDefault="00D64922" w:rsidP="00D64922"/>
        </w:tc>
        <w:tc>
          <w:tcPr>
            <w:tcW w:w="0" w:type="auto"/>
            <w:tcBorders>
              <w:top w:val="nil"/>
              <w:left w:val="nil"/>
              <w:bottom w:val="nil"/>
              <w:right w:val="single" w:sz="4" w:space="0" w:color="auto"/>
            </w:tcBorders>
          </w:tcPr>
          <w:p w14:paraId="311CD413" w14:textId="77777777" w:rsidR="00D64922" w:rsidRDefault="00D64922" w:rsidP="00D64922"/>
        </w:tc>
      </w:tr>
      <w:tr w:rsidR="00D64922" w14:paraId="5B73CE9D" w14:textId="77777777" w:rsidTr="00D64922">
        <w:trPr>
          <w:jc w:val="center"/>
        </w:trPr>
        <w:tc>
          <w:tcPr>
            <w:tcW w:w="0" w:type="auto"/>
            <w:tcBorders>
              <w:top w:val="nil"/>
              <w:left w:val="single" w:sz="4" w:space="0" w:color="auto"/>
              <w:bottom w:val="nil"/>
              <w:right w:val="nil"/>
            </w:tcBorders>
            <w:hideMark/>
          </w:tcPr>
          <w:p w14:paraId="4821CC30" w14:textId="77777777" w:rsidR="00D64922" w:rsidRDefault="00D64922" w:rsidP="00D64922">
            <w:r>
              <w:t>GOA</w:t>
            </w:r>
          </w:p>
        </w:tc>
        <w:tc>
          <w:tcPr>
            <w:tcW w:w="0" w:type="auto"/>
            <w:tcBorders>
              <w:top w:val="nil"/>
              <w:left w:val="nil"/>
              <w:bottom w:val="nil"/>
              <w:right w:val="nil"/>
            </w:tcBorders>
            <w:hideMark/>
          </w:tcPr>
          <w:p w14:paraId="53A32301" w14:textId="77777777" w:rsidR="00D64922" w:rsidRDefault="00D64922" w:rsidP="00D64922">
            <w:proofErr w:type="spellStart"/>
            <w:r>
              <w:t>Barbeaux</w:t>
            </w:r>
            <w:proofErr w:type="spellEnd"/>
            <w:r>
              <w:t xml:space="preserve"> et al.</w:t>
            </w:r>
          </w:p>
        </w:tc>
        <w:tc>
          <w:tcPr>
            <w:tcW w:w="0" w:type="auto"/>
            <w:tcBorders>
              <w:top w:val="nil"/>
              <w:left w:val="nil"/>
              <w:bottom w:val="nil"/>
              <w:right w:val="nil"/>
            </w:tcBorders>
            <w:hideMark/>
          </w:tcPr>
          <w:p w14:paraId="3482C7D6" w14:textId="77777777" w:rsidR="00D64922" w:rsidRDefault="00D64922" w:rsidP="00D64922">
            <w:r>
              <w:t>2016</w:t>
            </w:r>
          </w:p>
        </w:tc>
        <w:tc>
          <w:tcPr>
            <w:tcW w:w="0" w:type="auto"/>
            <w:tcBorders>
              <w:top w:val="nil"/>
              <w:left w:val="nil"/>
              <w:bottom w:val="nil"/>
              <w:right w:val="nil"/>
            </w:tcBorders>
            <w:hideMark/>
          </w:tcPr>
          <w:p w14:paraId="18393ADB" w14:textId="77777777" w:rsidR="00D64922" w:rsidRDefault="00D64922" w:rsidP="00D64922">
            <w:r>
              <w:t>0.47</w:t>
            </w:r>
          </w:p>
        </w:tc>
        <w:tc>
          <w:tcPr>
            <w:tcW w:w="0" w:type="auto"/>
            <w:tcBorders>
              <w:top w:val="nil"/>
              <w:left w:val="nil"/>
              <w:bottom w:val="nil"/>
              <w:right w:val="nil"/>
            </w:tcBorders>
            <w:hideMark/>
          </w:tcPr>
          <w:p w14:paraId="66939C6D" w14:textId="77777777" w:rsidR="00D64922" w:rsidRDefault="00D64922" w:rsidP="00D64922">
            <w:r>
              <w:t>-0.755</w:t>
            </w:r>
          </w:p>
        </w:tc>
        <w:tc>
          <w:tcPr>
            <w:tcW w:w="0" w:type="auto"/>
            <w:tcBorders>
              <w:top w:val="nil"/>
              <w:left w:val="nil"/>
              <w:bottom w:val="nil"/>
              <w:right w:val="single" w:sz="4" w:space="0" w:color="auto"/>
            </w:tcBorders>
            <w:hideMark/>
          </w:tcPr>
          <w:p w14:paraId="47E4FCA1" w14:textId="77777777" w:rsidR="00D64922" w:rsidRDefault="00D64922" w:rsidP="00D64922">
            <w:r>
              <w:t>N</w:t>
            </w:r>
          </w:p>
        </w:tc>
        <w:tc>
          <w:tcPr>
            <w:tcW w:w="0" w:type="auto"/>
            <w:tcBorders>
              <w:top w:val="nil"/>
              <w:left w:val="single" w:sz="4" w:space="0" w:color="auto"/>
              <w:bottom w:val="nil"/>
              <w:right w:val="nil"/>
            </w:tcBorders>
          </w:tcPr>
          <w:p w14:paraId="36BC9012" w14:textId="77777777" w:rsidR="00D64922" w:rsidRDefault="00D64922" w:rsidP="00D64922"/>
        </w:tc>
        <w:tc>
          <w:tcPr>
            <w:tcW w:w="0" w:type="auto"/>
            <w:tcBorders>
              <w:top w:val="nil"/>
              <w:left w:val="nil"/>
              <w:bottom w:val="nil"/>
              <w:right w:val="single" w:sz="4" w:space="0" w:color="auto"/>
            </w:tcBorders>
          </w:tcPr>
          <w:p w14:paraId="7AEFC55F" w14:textId="77777777" w:rsidR="00D64922" w:rsidRDefault="00D64922" w:rsidP="00D64922"/>
        </w:tc>
      </w:tr>
      <w:tr w:rsidR="00D64922" w14:paraId="40E7FA7A" w14:textId="77777777" w:rsidTr="00D64922">
        <w:trPr>
          <w:jc w:val="center"/>
        </w:trPr>
        <w:tc>
          <w:tcPr>
            <w:tcW w:w="0" w:type="auto"/>
            <w:tcBorders>
              <w:top w:val="nil"/>
              <w:left w:val="single" w:sz="4" w:space="0" w:color="auto"/>
              <w:bottom w:val="nil"/>
              <w:right w:val="nil"/>
            </w:tcBorders>
            <w:hideMark/>
          </w:tcPr>
          <w:p w14:paraId="04CA35AE" w14:textId="77777777" w:rsidR="00D64922" w:rsidRDefault="00D64922" w:rsidP="00D64922">
            <w:r>
              <w:t>BC</w:t>
            </w:r>
          </w:p>
        </w:tc>
        <w:tc>
          <w:tcPr>
            <w:tcW w:w="0" w:type="auto"/>
            <w:tcBorders>
              <w:top w:val="nil"/>
              <w:left w:val="nil"/>
              <w:bottom w:val="nil"/>
              <w:right w:val="nil"/>
            </w:tcBorders>
            <w:hideMark/>
          </w:tcPr>
          <w:p w14:paraId="5C7A031D" w14:textId="77777777" w:rsidR="00D64922" w:rsidRDefault="00D64922" w:rsidP="00D64922">
            <w:proofErr w:type="spellStart"/>
            <w:r>
              <w:t>Ketchen</w:t>
            </w:r>
            <w:proofErr w:type="spellEnd"/>
          </w:p>
        </w:tc>
        <w:tc>
          <w:tcPr>
            <w:tcW w:w="0" w:type="auto"/>
            <w:tcBorders>
              <w:top w:val="nil"/>
              <w:left w:val="nil"/>
              <w:bottom w:val="nil"/>
              <w:right w:val="nil"/>
            </w:tcBorders>
            <w:hideMark/>
          </w:tcPr>
          <w:p w14:paraId="4FD6647F" w14:textId="77777777" w:rsidR="00D64922" w:rsidRDefault="00D64922" w:rsidP="00D64922">
            <w:r>
              <w:t>1964</w:t>
            </w:r>
          </w:p>
        </w:tc>
        <w:tc>
          <w:tcPr>
            <w:tcW w:w="0" w:type="auto"/>
            <w:tcBorders>
              <w:top w:val="nil"/>
              <w:left w:val="nil"/>
              <w:bottom w:val="nil"/>
              <w:right w:val="nil"/>
            </w:tcBorders>
            <w:hideMark/>
          </w:tcPr>
          <w:p w14:paraId="6EDA4ABA" w14:textId="77777777" w:rsidR="00D64922" w:rsidRDefault="00D64922" w:rsidP="00D64922">
            <w:r>
              <w:t>0.595</w:t>
            </w:r>
          </w:p>
        </w:tc>
        <w:tc>
          <w:tcPr>
            <w:tcW w:w="0" w:type="auto"/>
            <w:tcBorders>
              <w:top w:val="nil"/>
              <w:left w:val="nil"/>
              <w:bottom w:val="nil"/>
              <w:right w:val="nil"/>
            </w:tcBorders>
            <w:hideMark/>
          </w:tcPr>
          <w:p w14:paraId="4771C5AB" w14:textId="77777777" w:rsidR="00D64922" w:rsidRDefault="00D64922" w:rsidP="00D64922">
            <w:r>
              <w:t>-0.519</w:t>
            </w:r>
          </w:p>
        </w:tc>
        <w:tc>
          <w:tcPr>
            <w:tcW w:w="0" w:type="auto"/>
            <w:tcBorders>
              <w:top w:val="nil"/>
              <w:left w:val="nil"/>
              <w:bottom w:val="nil"/>
              <w:right w:val="single" w:sz="4" w:space="0" w:color="auto"/>
            </w:tcBorders>
            <w:hideMark/>
          </w:tcPr>
          <w:p w14:paraId="72B913F3" w14:textId="77777777" w:rsidR="00D64922" w:rsidRDefault="00D64922" w:rsidP="00D64922">
            <w:r>
              <w:t>Y</w:t>
            </w:r>
          </w:p>
        </w:tc>
        <w:tc>
          <w:tcPr>
            <w:tcW w:w="0" w:type="auto"/>
            <w:tcBorders>
              <w:top w:val="nil"/>
              <w:left w:val="single" w:sz="4" w:space="0" w:color="auto"/>
              <w:bottom w:val="nil"/>
              <w:right w:val="nil"/>
            </w:tcBorders>
          </w:tcPr>
          <w:p w14:paraId="413F4185" w14:textId="77777777" w:rsidR="00D64922" w:rsidRDefault="00D64922" w:rsidP="00D64922"/>
        </w:tc>
        <w:tc>
          <w:tcPr>
            <w:tcW w:w="0" w:type="auto"/>
            <w:tcBorders>
              <w:top w:val="nil"/>
              <w:left w:val="nil"/>
              <w:bottom w:val="nil"/>
              <w:right w:val="single" w:sz="4" w:space="0" w:color="auto"/>
            </w:tcBorders>
          </w:tcPr>
          <w:p w14:paraId="32C1690E" w14:textId="77777777" w:rsidR="00D64922" w:rsidRDefault="00D64922" w:rsidP="00D64922"/>
        </w:tc>
      </w:tr>
      <w:tr w:rsidR="00D64922" w14:paraId="627524D7" w14:textId="77777777" w:rsidTr="00D64922">
        <w:trPr>
          <w:jc w:val="center"/>
        </w:trPr>
        <w:tc>
          <w:tcPr>
            <w:tcW w:w="0" w:type="auto"/>
            <w:tcBorders>
              <w:top w:val="nil"/>
              <w:left w:val="single" w:sz="4" w:space="0" w:color="auto"/>
              <w:bottom w:val="single" w:sz="4" w:space="0" w:color="auto"/>
              <w:right w:val="nil"/>
            </w:tcBorders>
            <w:hideMark/>
          </w:tcPr>
          <w:p w14:paraId="1E810399" w14:textId="77777777" w:rsidR="00D64922" w:rsidRDefault="00D64922" w:rsidP="00D64922">
            <w:r>
              <w:t>BC</w:t>
            </w:r>
          </w:p>
        </w:tc>
        <w:tc>
          <w:tcPr>
            <w:tcW w:w="0" w:type="auto"/>
            <w:tcBorders>
              <w:top w:val="nil"/>
              <w:left w:val="nil"/>
              <w:bottom w:val="single" w:sz="4" w:space="0" w:color="auto"/>
              <w:right w:val="nil"/>
            </w:tcBorders>
            <w:hideMark/>
          </w:tcPr>
          <w:p w14:paraId="5673BFED" w14:textId="77777777" w:rsidR="00D64922" w:rsidRDefault="00D64922" w:rsidP="00D64922">
            <w:r>
              <w:t>Fournier</w:t>
            </w:r>
          </w:p>
        </w:tc>
        <w:tc>
          <w:tcPr>
            <w:tcW w:w="0" w:type="auto"/>
            <w:tcBorders>
              <w:top w:val="nil"/>
              <w:left w:val="nil"/>
              <w:bottom w:val="single" w:sz="4" w:space="0" w:color="auto"/>
              <w:right w:val="nil"/>
            </w:tcBorders>
            <w:hideMark/>
          </w:tcPr>
          <w:p w14:paraId="3196BB8B" w14:textId="77777777" w:rsidR="00D64922" w:rsidRDefault="00D64922" w:rsidP="00D64922">
            <w:r>
              <w:t>1983</w:t>
            </w:r>
          </w:p>
        </w:tc>
        <w:tc>
          <w:tcPr>
            <w:tcW w:w="0" w:type="auto"/>
            <w:tcBorders>
              <w:top w:val="nil"/>
              <w:left w:val="nil"/>
              <w:bottom w:val="single" w:sz="4" w:space="0" w:color="auto"/>
              <w:right w:val="nil"/>
            </w:tcBorders>
            <w:hideMark/>
          </w:tcPr>
          <w:p w14:paraId="7EA5922B" w14:textId="77777777" w:rsidR="00D64922" w:rsidRDefault="00D64922" w:rsidP="00D64922">
            <w:r>
              <w:t>0.65</w:t>
            </w:r>
          </w:p>
        </w:tc>
        <w:tc>
          <w:tcPr>
            <w:tcW w:w="0" w:type="auto"/>
            <w:tcBorders>
              <w:top w:val="nil"/>
              <w:left w:val="nil"/>
              <w:bottom w:val="single" w:sz="4" w:space="0" w:color="auto"/>
              <w:right w:val="nil"/>
            </w:tcBorders>
            <w:hideMark/>
          </w:tcPr>
          <w:p w14:paraId="30E5712F" w14:textId="77777777" w:rsidR="00D64922" w:rsidRDefault="00D64922" w:rsidP="00D64922">
            <w:r>
              <w:t>-0.431</w:t>
            </w:r>
          </w:p>
        </w:tc>
        <w:tc>
          <w:tcPr>
            <w:tcW w:w="0" w:type="auto"/>
            <w:tcBorders>
              <w:top w:val="nil"/>
              <w:left w:val="nil"/>
              <w:bottom w:val="single" w:sz="4" w:space="0" w:color="auto"/>
              <w:right w:val="single" w:sz="4" w:space="0" w:color="auto"/>
            </w:tcBorders>
            <w:hideMark/>
          </w:tcPr>
          <w:p w14:paraId="6D33F1C3" w14:textId="77777777" w:rsidR="00D64922" w:rsidRDefault="00D64922" w:rsidP="00D64922">
            <w:r>
              <w:t>Y</w:t>
            </w:r>
          </w:p>
        </w:tc>
        <w:tc>
          <w:tcPr>
            <w:tcW w:w="0" w:type="auto"/>
            <w:tcBorders>
              <w:top w:val="nil"/>
              <w:left w:val="single" w:sz="4" w:space="0" w:color="auto"/>
              <w:bottom w:val="single" w:sz="4" w:space="0" w:color="auto"/>
              <w:right w:val="nil"/>
            </w:tcBorders>
          </w:tcPr>
          <w:p w14:paraId="7CCEAFEF" w14:textId="77777777" w:rsidR="00D64922" w:rsidRDefault="00D64922" w:rsidP="00D64922"/>
        </w:tc>
        <w:tc>
          <w:tcPr>
            <w:tcW w:w="0" w:type="auto"/>
            <w:tcBorders>
              <w:top w:val="nil"/>
              <w:left w:val="nil"/>
              <w:bottom w:val="single" w:sz="4" w:space="0" w:color="auto"/>
              <w:right w:val="single" w:sz="4" w:space="0" w:color="auto"/>
            </w:tcBorders>
          </w:tcPr>
          <w:p w14:paraId="20406BD2" w14:textId="77777777" w:rsidR="00D64922" w:rsidRDefault="00D64922" w:rsidP="00D64922"/>
        </w:tc>
      </w:tr>
    </w:tbl>
    <w:p w14:paraId="431325DF" w14:textId="77777777" w:rsidR="00D64922" w:rsidRDefault="00D64922" w:rsidP="00D64922">
      <w:pPr>
        <w:spacing w:line="259" w:lineRule="auto"/>
      </w:pPr>
      <w:r>
        <w:br w:type="page"/>
      </w:r>
    </w:p>
    <w:p w14:paraId="50A0A6B7" w14:textId="77777777" w:rsidR="00D64922" w:rsidRDefault="00D64922" w:rsidP="00D64922">
      <w:r w:rsidRPr="004D32F0">
        <w:lastRenderedPageBreak/>
        <w:t>Table 2.</w:t>
      </w:r>
      <w:r w:rsidRPr="004D32F0">
        <w:rPr>
          <w:noProof/>
        </w:rPr>
        <w:t>17.</w:t>
      </w:r>
      <w:r w:rsidRPr="004D32F0">
        <w:t xml:space="preserve"> Likelihood</w:t>
      </w:r>
      <w:r>
        <w:t xml:space="preserve"> components and derived quantities for model 19.1a. </w:t>
      </w:r>
    </w:p>
    <w:tbl>
      <w:tblPr>
        <w:tblW w:w="2748" w:type="pct"/>
        <w:jc w:val="center"/>
        <w:tblLayout w:type="fixed"/>
        <w:tblLook w:val="04A0" w:firstRow="1" w:lastRow="0" w:firstColumn="1" w:lastColumn="0" w:noHBand="0" w:noVBand="1"/>
      </w:tblPr>
      <w:tblGrid>
        <w:gridCol w:w="3470"/>
        <w:gridCol w:w="1674"/>
      </w:tblGrid>
      <w:tr w:rsidR="00D64922" w:rsidRPr="00320E53" w14:paraId="77D9CFE5" w14:textId="77777777" w:rsidTr="00D64922">
        <w:trPr>
          <w:trHeight w:val="250"/>
          <w:jc w:val="center"/>
        </w:trPr>
        <w:tc>
          <w:tcPr>
            <w:tcW w:w="3373" w:type="pct"/>
            <w:tcBorders>
              <w:top w:val="double" w:sz="4" w:space="0" w:color="auto"/>
              <w:left w:val="nil"/>
              <w:bottom w:val="single" w:sz="4" w:space="0" w:color="auto"/>
              <w:right w:val="nil"/>
            </w:tcBorders>
            <w:shd w:val="clear" w:color="auto" w:fill="auto"/>
            <w:noWrap/>
            <w:vAlign w:val="center"/>
            <w:hideMark/>
          </w:tcPr>
          <w:p w14:paraId="3E2897FE" w14:textId="77777777" w:rsidR="00D64922" w:rsidRPr="00AD0363" w:rsidRDefault="00D64922" w:rsidP="00D64922">
            <w:pPr>
              <w:spacing w:after="0"/>
              <w:jc w:val="right"/>
              <w:rPr>
                <w:b/>
                <w:color w:val="000000"/>
              </w:rPr>
            </w:pPr>
          </w:p>
        </w:tc>
        <w:tc>
          <w:tcPr>
            <w:tcW w:w="1627" w:type="pct"/>
            <w:tcBorders>
              <w:top w:val="double" w:sz="4" w:space="0" w:color="auto"/>
              <w:left w:val="nil"/>
              <w:bottom w:val="single" w:sz="4" w:space="0" w:color="auto"/>
              <w:right w:val="nil"/>
            </w:tcBorders>
            <w:shd w:val="clear" w:color="auto" w:fill="auto"/>
            <w:noWrap/>
            <w:vAlign w:val="center"/>
            <w:hideMark/>
          </w:tcPr>
          <w:p w14:paraId="365BB920" w14:textId="77777777" w:rsidR="00D64922" w:rsidRPr="00AD0363" w:rsidRDefault="00D64922" w:rsidP="00D64922">
            <w:pPr>
              <w:spacing w:after="0"/>
              <w:jc w:val="right"/>
              <w:rPr>
                <w:b/>
                <w:color w:val="000000"/>
              </w:rPr>
            </w:pPr>
            <w:r w:rsidRPr="00AD0363">
              <w:rPr>
                <w:b/>
                <w:color w:val="000000"/>
              </w:rPr>
              <w:t>Model 19.1</w:t>
            </w:r>
            <w:r>
              <w:rPr>
                <w:b/>
                <w:color w:val="000000"/>
              </w:rPr>
              <w:t>a</w:t>
            </w:r>
          </w:p>
        </w:tc>
      </w:tr>
      <w:tr w:rsidR="00D64922" w:rsidRPr="00320E53" w14:paraId="332B2B48" w14:textId="77777777" w:rsidTr="00D64922">
        <w:trPr>
          <w:trHeight w:val="260"/>
          <w:jc w:val="center"/>
        </w:trPr>
        <w:tc>
          <w:tcPr>
            <w:tcW w:w="3373" w:type="pct"/>
            <w:tcBorders>
              <w:top w:val="single" w:sz="4" w:space="0" w:color="auto"/>
              <w:left w:val="nil"/>
              <w:bottom w:val="nil"/>
              <w:right w:val="nil"/>
            </w:tcBorders>
            <w:shd w:val="clear" w:color="auto" w:fill="auto"/>
            <w:noWrap/>
            <w:vAlign w:val="center"/>
            <w:hideMark/>
          </w:tcPr>
          <w:p w14:paraId="7A098B22" w14:textId="77777777" w:rsidR="00D64922" w:rsidRPr="00AD0363" w:rsidRDefault="00D64922" w:rsidP="00D64922">
            <w:pPr>
              <w:spacing w:after="0"/>
              <w:rPr>
                <w:color w:val="000000"/>
              </w:rPr>
            </w:pPr>
            <w:proofErr w:type="spellStart"/>
            <w:r>
              <w:rPr>
                <w:color w:val="000000"/>
              </w:rPr>
              <w:t>TOTAL_like</w:t>
            </w:r>
            <w:proofErr w:type="spellEnd"/>
          </w:p>
        </w:tc>
        <w:tc>
          <w:tcPr>
            <w:tcW w:w="1627" w:type="pct"/>
            <w:tcBorders>
              <w:top w:val="single" w:sz="4" w:space="0" w:color="auto"/>
              <w:left w:val="nil"/>
              <w:bottom w:val="nil"/>
              <w:right w:val="nil"/>
            </w:tcBorders>
            <w:shd w:val="clear" w:color="auto" w:fill="auto"/>
            <w:noWrap/>
            <w:vAlign w:val="center"/>
          </w:tcPr>
          <w:p w14:paraId="5B2B9CCC" w14:textId="77777777" w:rsidR="00D64922" w:rsidRPr="00AD0363" w:rsidRDefault="00D64922" w:rsidP="00D64922">
            <w:pPr>
              <w:spacing w:after="0"/>
              <w:jc w:val="right"/>
              <w:rPr>
                <w:color w:val="000000"/>
              </w:rPr>
            </w:pPr>
            <w:r>
              <w:rPr>
                <w:color w:val="000000"/>
              </w:rPr>
              <w:t>3841.47</w:t>
            </w:r>
          </w:p>
        </w:tc>
      </w:tr>
      <w:tr w:rsidR="00D64922" w:rsidRPr="00320E53" w14:paraId="74EC5FA8"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1A283596" w14:textId="77777777" w:rsidR="00D64922" w:rsidRPr="00AD0363" w:rsidRDefault="00D64922" w:rsidP="00D64922">
            <w:pPr>
              <w:spacing w:after="0"/>
              <w:rPr>
                <w:color w:val="000000"/>
              </w:rPr>
            </w:pPr>
            <w:proofErr w:type="spellStart"/>
            <w:r>
              <w:rPr>
                <w:color w:val="000000"/>
              </w:rPr>
              <w:t>Survey_like</w:t>
            </w:r>
            <w:proofErr w:type="spellEnd"/>
          </w:p>
        </w:tc>
        <w:tc>
          <w:tcPr>
            <w:tcW w:w="1627" w:type="pct"/>
            <w:tcBorders>
              <w:top w:val="nil"/>
              <w:left w:val="nil"/>
              <w:bottom w:val="nil"/>
              <w:right w:val="nil"/>
            </w:tcBorders>
            <w:shd w:val="clear" w:color="auto" w:fill="auto"/>
            <w:noWrap/>
            <w:vAlign w:val="center"/>
          </w:tcPr>
          <w:p w14:paraId="139C7976" w14:textId="77777777" w:rsidR="00D64922" w:rsidRPr="00AD0363" w:rsidRDefault="00D64922" w:rsidP="00D64922">
            <w:pPr>
              <w:spacing w:after="0"/>
              <w:jc w:val="right"/>
              <w:rPr>
                <w:color w:val="000000"/>
              </w:rPr>
            </w:pPr>
            <w:r>
              <w:rPr>
                <w:color w:val="000000"/>
              </w:rPr>
              <w:t>-15.42</w:t>
            </w:r>
          </w:p>
        </w:tc>
      </w:tr>
      <w:tr w:rsidR="00D64922" w:rsidRPr="00320E53" w14:paraId="4EA956B2"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2B1EAE49" w14:textId="77777777" w:rsidR="00D64922" w:rsidRPr="00AD0363" w:rsidRDefault="00D64922" w:rsidP="00D64922">
            <w:pPr>
              <w:spacing w:after="0"/>
              <w:rPr>
                <w:color w:val="000000"/>
              </w:rPr>
            </w:pPr>
            <w:proofErr w:type="spellStart"/>
            <w:r>
              <w:rPr>
                <w:color w:val="000000"/>
              </w:rPr>
              <w:t>Length_comp_like</w:t>
            </w:r>
            <w:proofErr w:type="spellEnd"/>
          </w:p>
        </w:tc>
        <w:tc>
          <w:tcPr>
            <w:tcW w:w="1627" w:type="pct"/>
            <w:tcBorders>
              <w:top w:val="nil"/>
              <w:left w:val="nil"/>
              <w:bottom w:val="nil"/>
              <w:right w:val="nil"/>
            </w:tcBorders>
            <w:shd w:val="clear" w:color="auto" w:fill="auto"/>
            <w:noWrap/>
            <w:vAlign w:val="center"/>
          </w:tcPr>
          <w:p w14:paraId="531102E8" w14:textId="77777777" w:rsidR="00D64922" w:rsidRPr="00AD0363" w:rsidRDefault="00D64922" w:rsidP="00D64922">
            <w:pPr>
              <w:spacing w:after="0"/>
              <w:jc w:val="right"/>
              <w:rPr>
                <w:color w:val="000000"/>
              </w:rPr>
            </w:pPr>
            <w:r>
              <w:rPr>
                <w:color w:val="000000"/>
              </w:rPr>
              <w:t>1715.64</w:t>
            </w:r>
          </w:p>
        </w:tc>
      </w:tr>
      <w:tr w:rsidR="00D64922" w:rsidRPr="00320E53" w14:paraId="0337385B"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516FD164" w14:textId="77777777" w:rsidR="00D64922" w:rsidRPr="00AD0363" w:rsidRDefault="00D64922" w:rsidP="00D64922">
            <w:pPr>
              <w:spacing w:after="0"/>
              <w:rPr>
                <w:color w:val="000000"/>
              </w:rPr>
            </w:pPr>
            <w:proofErr w:type="spellStart"/>
            <w:r>
              <w:rPr>
                <w:color w:val="000000"/>
              </w:rPr>
              <w:t>Age_comp_like</w:t>
            </w:r>
            <w:proofErr w:type="spellEnd"/>
          </w:p>
        </w:tc>
        <w:tc>
          <w:tcPr>
            <w:tcW w:w="1627" w:type="pct"/>
            <w:tcBorders>
              <w:top w:val="nil"/>
              <w:left w:val="nil"/>
              <w:bottom w:val="nil"/>
              <w:right w:val="nil"/>
            </w:tcBorders>
            <w:shd w:val="clear" w:color="auto" w:fill="auto"/>
            <w:noWrap/>
            <w:vAlign w:val="center"/>
          </w:tcPr>
          <w:p w14:paraId="49C0C44A" w14:textId="77777777" w:rsidR="00D64922" w:rsidRPr="00AD0363" w:rsidRDefault="00D64922" w:rsidP="00D64922">
            <w:pPr>
              <w:spacing w:after="0"/>
              <w:jc w:val="right"/>
              <w:rPr>
                <w:color w:val="000000"/>
              </w:rPr>
            </w:pPr>
            <w:r>
              <w:rPr>
                <w:color w:val="000000"/>
              </w:rPr>
              <w:t>2124.90</w:t>
            </w:r>
          </w:p>
        </w:tc>
      </w:tr>
      <w:tr w:rsidR="00D64922" w:rsidRPr="00320E53" w14:paraId="4B86A757" w14:textId="77777777" w:rsidTr="00D64922">
        <w:trPr>
          <w:trHeight w:val="260"/>
          <w:jc w:val="center"/>
        </w:trPr>
        <w:tc>
          <w:tcPr>
            <w:tcW w:w="3373" w:type="pct"/>
            <w:tcBorders>
              <w:top w:val="nil"/>
              <w:left w:val="nil"/>
              <w:bottom w:val="nil"/>
              <w:right w:val="nil"/>
            </w:tcBorders>
            <w:shd w:val="clear" w:color="auto" w:fill="auto"/>
            <w:noWrap/>
            <w:vAlign w:val="center"/>
            <w:hideMark/>
          </w:tcPr>
          <w:p w14:paraId="7879BCFE" w14:textId="77777777" w:rsidR="00D64922" w:rsidRPr="00AD0363" w:rsidRDefault="00D64922" w:rsidP="00D64922">
            <w:pPr>
              <w:spacing w:after="0"/>
              <w:rPr>
                <w:color w:val="000000"/>
              </w:rPr>
            </w:pPr>
            <w:r>
              <w:rPr>
                <w:color w:val="000000"/>
              </w:rPr>
              <w:t>Recruitment</w:t>
            </w:r>
          </w:p>
        </w:tc>
        <w:tc>
          <w:tcPr>
            <w:tcW w:w="1627" w:type="pct"/>
            <w:tcBorders>
              <w:top w:val="nil"/>
              <w:left w:val="nil"/>
              <w:bottom w:val="nil"/>
              <w:right w:val="nil"/>
            </w:tcBorders>
            <w:shd w:val="clear" w:color="auto" w:fill="auto"/>
            <w:noWrap/>
            <w:vAlign w:val="center"/>
          </w:tcPr>
          <w:p w14:paraId="7154567B" w14:textId="77777777" w:rsidR="00D64922" w:rsidRPr="00AD0363" w:rsidRDefault="00D64922" w:rsidP="00D64922">
            <w:pPr>
              <w:spacing w:after="0"/>
              <w:jc w:val="right"/>
              <w:rPr>
                <w:color w:val="000000"/>
              </w:rPr>
            </w:pPr>
            <w:r>
              <w:rPr>
                <w:color w:val="000000"/>
              </w:rPr>
              <w:t>3.93</w:t>
            </w:r>
          </w:p>
        </w:tc>
      </w:tr>
      <w:tr w:rsidR="00D64922" w:rsidRPr="00320E53" w14:paraId="24302EEC"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07CE9BC9" w14:textId="77777777" w:rsidR="00D64922" w:rsidRPr="00AD0363" w:rsidRDefault="00D64922" w:rsidP="00D64922">
            <w:pPr>
              <w:spacing w:after="0"/>
              <w:rPr>
                <w:color w:val="000000"/>
              </w:rPr>
            </w:pPr>
            <w:proofErr w:type="spellStart"/>
            <w:r>
              <w:rPr>
                <w:color w:val="000000"/>
              </w:rPr>
              <w:t>InitEQ_Regime</w:t>
            </w:r>
            <w:proofErr w:type="spellEnd"/>
          </w:p>
        </w:tc>
        <w:tc>
          <w:tcPr>
            <w:tcW w:w="1627" w:type="pct"/>
            <w:tcBorders>
              <w:top w:val="nil"/>
              <w:left w:val="nil"/>
              <w:bottom w:val="nil"/>
              <w:right w:val="nil"/>
            </w:tcBorders>
            <w:shd w:val="clear" w:color="auto" w:fill="auto"/>
            <w:noWrap/>
            <w:vAlign w:val="center"/>
          </w:tcPr>
          <w:p w14:paraId="1C3B2612" w14:textId="77777777" w:rsidR="00D64922" w:rsidRPr="00AD0363" w:rsidRDefault="00D64922" w:rsidP="00D64922">
            <w:pPr>
              <w:spacing w:after="0"/>
              <w:jc w:val="right"/>
              <w:rPr>
                <w:color w:val="000000"/>
              </w:rPr>
            </w:pPr>
            <w:r>
              <w:rPr>
                <w:color w:val="000000"/>
              </w:rPr>
              <w:t>2.35</w:t>
            </w:r>
          </w:p>
        </w:tc>
      </w:tr>
      <w:tr w:rsidR="00D64922" w:rsidRPr="00320E53" w14:paraId="62C811E3"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6784D7EB" w14:textId="77777777" w:rsidR="00D64922" w:rsidRPr="00AD0363" w:rsidRDefault="00D64922" w:rsidP="00D64922">
            <w:pPr>
              <w:spacing w:after="0"/>
              <w:rPr>
                <w:color w:val="000000"/>
              </w:rPr>
            </w:pPr>
            <w:proofErr w:type="spellStart"/>
            <w:r>
              <w:rPr>
                <w:color w:val="000000"/>
              </w:rPr>
              <w:t>Forecast_Recruitment</w:t>
            </w:r>
            <w:proofErr w:type="spellEnd"/>
          </w:p>
        </w:tc>
        <w:tc>
          <w:tcPr>
            <w:tcW w:w="1627" w:type="pct"/>
            <w:tcBorders>
              <w:top w:val="nil"/>
              <w:left w:val="nil"/>
              <w:bottom w:val="nil"/>
              <w:right w:val="nil"/>
            </w:tcBorders>
            <w:shd w:val="clear" w:color="auto" w:fill="auto"/>
            <w:noWrap/>
            <w:vAlign w:val="center"/>
          </w:tcPr>
          <w:p w14:paraId="6E5C3772" w14:textId="77777777" w:rsidR="00D64922" w:rsidRPr="00AD0363" w:rsidRDefault="00D64922" w:rsidP="00D64922">
            <w:pPr>
              <w:spacing w:after="0"/>
              <w:jc w:val="right"/>
              <w:rPr>
                <w:color w:val="000000"/>
              </w:rPr>
            </w:pPr>
            <w:r>
              <w:rPr>
                <w:color w:val="000000"/>
              </w:rPr>
              <w:t>2.26</w:t>
            </w:r>
          </w:p>
        </w:tc>
      </w:tr>
      <w:tr w:rsidR="00D64922" w:rsidRPr="00320E53" w14:paraId="635C5222" w14:textId="77777777" w:rsidTr="00D64922">
        <w:trPr>
          <w:trHeight w:val="260"/>
          <w:jc w:val="center"/>
        </w:trPr>
        <w:tc>
          <w:tcPr>
            <w:tcW w:w="3373" w:type="pct"/>
            <w:tcBorders>
              <w:top w:val="nil"/>
              <w:left w:val="nil"/>
              <w:bottom w:val="nil"/>
              <w:right w:val="nil"/>
            </w:tcBorders>
            <w:shd w:val="clear" w:color="auto" w:fill="auto"/>
            <w:noWrap/>
            <w:vAlign w:val="center"/>
            <w:hideMark/>
          </w:tcPr>
          <w:p w14:paraId="30632CDF" w14:textId="77777777" w:rsidR="00D64922" w:rsidRPr="00AD0363" w:rsidRDefault="00D64922" w:rsidP="00D64922">
            <w:pPr>
              <w:spacing w:after="0"/>
              <w:rPr>
                <w:color w:val="000000"/>
              </w:rPr>
            </w:pPr>
            <w:proofErr w:type="spellStart"/>
            <w:r>
              <w:rPr>
                <w:color w:val="000000"/>
              </w:rPr>
              <w:t>Parm_priors_like</w:t>
            </w:r>
            <w:proofErr w:type="spellEnd"/>
          </w:p>
        </w:tc>
        <w:tc>
          <w:tcPr>
            <w:tcW w:w="1627" w:type="pct"/>
            <w:tcBorders>
              <w:top w:val="nil"/>
              <w:left w:val="nil"/>
              <w:bottom w:val="nil"/>
              <w:right w:val="nil"/>
            </w:tcBorders>
            <w:shd w:val="clear" w:color="auto" w:fill="auto"/>
            <w:noWrap/>
            <w:vAlign w:val="center"/>
          </w:tcPr>
          <w:p w14:paraId="67BD4711" w14:textId="77777777" w:rsidR="00D64922" w:rsidRPr="00AD0363" w:rsidRDefault="00D64922" w:rsidP="00D64922">
            <w:pPr>
              <w:spacing w:after="0"/>
              <w:jc w:val="right"/>
              <w:rPr>
                <w:color w:val="000000"/>
              </w:rPr>
            </w:pPr>
            <w:r>
              <w:rPr>
                <w:color w:val="000000"/>
              </w:rPr>
              <w:t>1.28</w:t>
            </w:r>
          </w:p>
        </w:tc>
      </w:tr>
      <w:tr w:rsidR="00D64922" w:rsidRPr="00320E53" w14:paraId="1553CA4E"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67C7BEF6" w14:textId="77777777" w:rsidR="00D64922" w:rsidRPr="00AD0363" w:rsidRDefault="00D64922" w:rsidP="00D64922">
            <w:pPr>
              <w:spacing w:after="0"/>
              <w:rPr>
                <w:color w:val="000000"/>
              </w:rPr>
            </w:pPr>
            <w:commentRangeStart w:id="300"/>
            <w:proofErr w:type="spellStart"/>
            <w:r>
              <w:rPr>
                <w:color w:val="000000"/>
              </w:rPr>
              <w:t>Recr_Virgin_millions</w:t>
            </w:r>
            <w:proofErr w:type="spellEnd"/>
          </w:p>
        </w:tc>
        <w:tc>
          <w:tcPr>
            <w:tcW w:w="1627" w:type="pct"/>
            <w:tcBorders>
              <w:top w:val="nil"/>
              <w:left w:val="nil"/>
              <w:bottom w:val="nil"/>
              <w:right w:val="nil"/>
            </w:tcBorders>
            <w:shd w:val="clear" w:color="auto" w:fill="auto"/>
            <w:noWrap/>
            <w:vAlign w:val="center"/>
          </w:tcPr>
          <w:p w14:paraId="74F5D0AF" w14:textId="77777777" w:rsidR="00D64922" w:rsidRPr="00AD0363" w:rsidRDefault="00D64922" w:rsidP="00D64922">
            <w:pPr>
              <w:spacing w:after="0"/>
              <w:jc w:val="right"/>
              <w:rPr>
                <w:color w:val="000000"/>
              </w:rPr>
            </w:pPr>
            <w:r>
              <w:rPr>
                <w:color w:val="000000"/>
              </w:rPr>
              <w:t>455.77</w:t>
            </w:r>
            <w:commentRangeEnd w:id="300"/>
            <w:r w:rsidR="00841239">
              <w:rPr>
                <w:rStyle w:val="CommentReference"/>
              </w:rPr>
              <w:commentReference w:id="300"/>
            </w:r>
          </w:p>
        </w:tc>
      </w:tr>
      <w:tr w:rsidR="00D64922" w:rsidRPr="00320E53" w14:paraId="4D1BA9B0"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4A84C836" w14:textId="77777777" w:rsidR="00D64922" w:rsidRPr="00AD0363" w:rsidRDefault="00D64922" w:rsidP="00D64922">
            <w:pPr>
              <w:spacing w:after="0"/>
              <w:rPr>
                <w:color w:val="000000"/>
              </w:rPr>
            </w:pPr>
            <w:r>
              <w:rPr>
                <w:color w:val="000000"/>
              </w:rPr>
              <w:t>SR_LN(R0)</w:t>
            </w:r>
          </w:p>
        </w:tc>
        <w:tc>
          <w:tcPr>
            <w:tcW w:w="1627" w:type="pct"/>
            <w:tcBorders>
              <w:top w:val="nil"/>
              <w:left w:val="nil"/>
              <w:bottom w:val="nil"/>
              <w:right w:val="nil"/>
            </w:tcBorders>
            <w:shd w:val="clear" w:color="auto" w:fill="auto"/>
            <w:noWrap/>
            <w:vAlign w:val="center"/>
          </w:tcPr>
          <w:p w14:paraId="63018A18" w14:textId="77777777" w:rsidR="00D64922" w:rsidRPr="00AD0363" w:rsidRDefault="00D64922" w:rsidP="00D64922">
            <w:pPr>
              <w:spacing w:after="0"/>
              <w:jc w:val="right"/>
              <w:rPr>
                <w:color w:val="000000"/>
              </w:rPr>
            </w:pPr>
            <w:r>
              <w:rPr>
                <w:color w:val="000000"/>
              </w:rPr>
              <w:t>13.03</w:t>
            </w:r>
          </w:p>
        </w:tc>
      </w:tr>
      <w:tr w:rsidR="00D64922" w:rsidRPr="00320E53" w14:paraId="2BB43393"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39499F27" w14:textId="77777777" w:rsidR="00D64922" w:rsidRPr="00AD0363" w:rsidRDefault="00D64922" w:rsidP="00D64922">
            <w:pPr>
              <w:spacing w:after="0"/>
              <w:rPr>
                <w:color w:val="000000" w:themeColor="text1"/>
              </w:rPr>
            </w:pPr>
            <w:proofErr w:type="spellStart"/>
            <w:r>
              <w:rPr>
                <w:color w:val="000000"/>
              </w:rPr>
              <w:t>NatM</w:t>
            </w:r>
            <w:proofErr w:type="spellEnd"/>
            <w:r>
              <w:rPr>
                <w:color w:val="000000"/>
              </w:rPr>
              <w:t xml:space="preserve"> (min)</w:t>
            </w:r>
          </w:p>
        </w:tc>
        <w:tc>
          <w:tcPr>
            <w:tcW w:w="1627" w:type="pct"/>
            <w:tcBorders>
              <w:top w:val="nil"/>
              <w:left w:val="nil"/>
              <w:bottom w:val="nil"/>
              <w:right w:val="nil"/>
            </w:tcBorders>
            <w:shd w:val="clear" w:color="auto" w:fill="auto"/>
            <w:noWrap/>
            <w:vAlign w:val="center"/>
          </w:tcPr>
          <w:p w14:paraId="586B6951" w14:textId="77777777" w:rsidR="00D64922" w:rsidRPr="00AD0363" w:rsidRDefault="00D64922" w:rsidP="00D64922">
            <w:pPr>
              <w:spacing w:after="0"/>
              <w:jc w:val="right"/>
              <w:rPr>
                <w:color w:val="000000"/>
              </w:rPr>
            </w:pPr>
            <w:r>
              <w:rPr>
                <w:color w:val="000000"/>
              </w:rPr>
              <w:t>0.49</w:t>
            </w:r>
          </w:p>
        </w:tc>
      </w:tr>
      <w:tr w:rsidR="00D64922" w:rsidRPr="00320E53" w14:paraId="535F65C4"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3B2B5E80" w14:textId="77777777" w:rsidR="00D64922" w:rsidRPr="00AD0363" w:rsidRDefault="00D64922" w:rsidP="00D64922">
            <w:pPr>
              <w:spacing w:after="0"/>
              <w:rPr>
                <w:color w:val="000000" w:themeColor="text1"/>
              </w:rPr>
            </w:pPr>
            <w:proofErr w:type="spellStart"/>
            <w:r>
              <w:rPr>
                <w:color w:val="000000"/>
              </w:rPr>
              <w:t>NatM</w:t>
            </w:r>
            <w:proofErr w:type="spellEnd"/>
            <w:r>
              <w:rPr>
                <w:color w:val="000000"/>
              </w:rPr>
              <w:t xml:space="preserve"> (max)</w:t>
            </w:r>
          </w:p>
        </w:tc>
        <w:tc>
          <w:tcPr>
            <w:tcW w:w="1627" w:type="pct"/>
            <w:tcBorders>
              <w:top w:val="nil"/>
              <w:left w:val="nil"/>
              <w:bottom w:val="nil"/>
              <w:right w:val="nil"/>
            </w:tcBorders>
            <w:shd w:val="clear" w:color="auto" w:fill="auto"/>
            <w:noWrap/>
            <w:vAlign w:val="center"/>
          </w:tcPr>
          <w:p w14:paraId="09D53503" w14:textId="77777777" w:rsidR="00D64922" w:rsidRPr="00AD0363" w:rsidRDefault="00D64922" w:rsidP="00D64922">
            <w:pPr>
              <w:spacing w:after="0"/>
              <w:jc w:val="right"/>
              <w:rPr>
                <w:color w:val="000000"/>
              </w:rPr>
            </w:pPr>
            <w:r>
              <w:rPr>
                <w:color w:val="000000"/>
              </w:rPr>
              <w:t>0.85</w:t>
            </w:r>
          </w:p>
        </w:tc>
      </w:tr>
      <w:tr w:rsidR="00D64922" w:rsidRPr="00327C7E" w14:paraId="594F0491" w14:textId="77777777" w:rsidTr="00D64922">
        <w:trPr>
          <w:trHeight w:val="250"/>
          <w:jc w:val="center"/>
        </w:trPr>
        <w:tc>
          <w:tcPr>
            <w:tcW w:w="3373" w:type="pct"/>
            <w:tcBorders>
              <w:top w:val="nil"/>
              <w:left w:val="nil"/>
              <w:bottom w:val="nil"/>
              <w:right w:val="nil"/>
            </w:tcBorders>
            <w:shd w:val="clear" w:color="auto" w:fill="auto"/>
            <w:noWrap/>
            <w:vAlign w:val="center"/>
          </w:tcPr>
          <w:p w14:paraId="0DCFFA74" w14:textId="77777777" w:rsidR="00D64922" w:rsidRPr="00AD0363" w:rsidRDefault="00D64922" w:rsidP="00D64922">
            <w:pPr>
              <w:spacing w:after="0"/>
              <w:rPr>
                <w:color w:val="000000"/>
              </w:rPr>
            </w:pPr>
            <w:proofErr w:type="spellStart"/>
            <w:r>
              <w:rPr>
                <w:color w:val="000000"/>
              </w:rPr>
              <w:t>L_at_Amin</w:t>
            </w:r>
            <w:proofErr w:type="spellEnd"/>
          </w:p>
        </w:tc>
        <w:tc>
          <w:tcPr>
            <w:tcW w:w="1627" w:type="pct"/>
            <w:tcBorders>
              <w:top w:val="nil"/>
              <w:left w:val="nil"/>
              <w:bottom w:val="nil"/>
              <w:right w:val="nil"/>
            </w:tcBorders>
            <w:shd w:val="clear" w:color="auto" w:fill="auto"/>
            <w:noWrap/>
            <w:vAlign w:val="center"/>
          </w:tcPr>
          <w:p w14:paraId="7EC7FD58" w14:textId="77777777" w:rsidR="00D64922" w:rsidRPr="00AD0363" w:rsidRDefault="00D64922" w:rsidP="00D64922">
            <w:pPr>
              <w:spacing w:after="0"/>
              <w:jc w:val="right"/>
              <w:rPr>
                <w:color w:val="000000"/>
              </w:rPr>
            </w:pPr>
            <w:r>
              <w:rPr>
                <w:color w:val="000000"/>
              </w:rPr>
              <w:t>6.33</w:t>
            </w:r>
          </w:p>
        </w:tc>
      </w:tr>
      <w:tr w:rsidR="00D64922" w:rsidRPr="00320E53" w14:paraId="24ACF1B3"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476F0238" w14:textId="77777777" w:rsidR="00D64922" w:rsidRPr="00AD0363" w:rsidRDefault="00D64922" w:rsidP="00D64922">
            <w:pPr>
              <w:spacing w:after="0"/>
              <w:rPr>
                <w:color w:val="000000"/>
              </w:rPr>
            </w:pPr>
            <w:proofErr w:type="spellStart"/>
            <w:r>
              <w:rPr>
                <w:color w:val="000000"/>
              </w:rPr>
              <w:t>L_at_Amax</w:t>
            </w:r>
            <w:proofErr w:type="spellEnd"/>
          </w:p>
        </w:tc>
        <w:tc>
          <w:tcPr>
            <w:tcW w:w="1627" w:type="pct"/>
            <w:tcBorders>
              <w:top w:val="nil"/>
              <w:left w:val="nil"/>
              <w:bottom w:val="nil"/>
              <w:right w:val="nil"/>
            </w:tcBorders>
            <w:shd w:val="clear" w:color="auto" w:fill="auto"/>
            <w:noWrap/>
            <w:vAlign w:val="center"/>
          </w:tcPr>
          <w:p w14:paraId="08B50C7E" w14:textId="77777777" w:rsidR="00D64922" w:rsidRPr="00AD0363" w:rsidRDefault="00D64922" w:rsidP="00D64922">
            <w:pPr>
              <w:spacing w:after="0"/>
              <w:jc w:val="right"/>
              <w:rPr>
                <w:color w:val="000000"/>
              </w:rPr>
            </w:pPr>
            <w:r>
              <w:rPr>
                <w:color w:val="000000"/>
              </w:rPr>
              <w:t>99.46</w:t>
            </w:r>
          </w:p>
        </w:tc>
      </w:tr>
      <w:tr w:rsidR="00D64922" w:rsidRPr="00320E53" w14:paraId="1591D312" w14:textId="77777777" w:rsidTr="00D64922">
        <w:trPr>
          <w:trHeight w:val="260"/>
          <w:jc w:val="center"/>
        </w:trPr>
        <w:tc>
          <w:tcPr>
            <w:tcW w:w="3373" w:type="pct"/>
            <w:tcBorders>
              <w:top w:val="nil"/>
              <w:left w:val="nil"/>
              <w:bottom w:val="nil"/>
              <w:right w:val="nil"/>
            </w:tcBorders>
            <w:shd w:val="clear" w:color="auto" w:fill="auto"/>
            <w:noWrap/>
            <w:vAlign w:val="center"/>
            <w:hideMark/>
          </w:tcPr>
          <w:p w14:paraId="19C13526" w14:textId="77777777" w:rsidR="00D64922" w:rsidRPr="00AD0363" w:rsidRDefault="00D64922" w:rsidP="00D64922">
            <w:pPr>
              <w:spacing w:after="0"/>
              <w:rPr>
                <w:color w:val="000000"/>
              </w:rPr>
            </w:pPr>
            <w:proofErr w:type="spellStart"/>
            <w:r>
              <w:rPr>
                <w:color w:val="000000"/>
              </w:rPr>
              <w:t>VonBert</w:t>
            </w:r>
            <w:proofErr w:type="spellEnd"/>
            <w:r>
              <w:rPr>
                <w:color w:val="000000"/>
              </w:rPr>
              <w:t xml:space="preserve"> K</w:t>
            </w:r>
          </w:p>
        </w:tc>
        <w:tc>
          <w:tcPr>
            <w:tcW w:w="1627" w:type="pct"/>
            <w:tcBorders>
              <w:top w:val="nil"/>
              <w:left w:val="nil"/>
              <w:bottom w:val="nil"/>
              <w:right w:val="nil"/>
            </w:tcBorders>
            <w:shd w:val="clear" w:color="auto" w:fill="auto"/>
            <w:noWrap/>
            <w:vAlign w:val="center"/>
          </w:tcPr>
          <w:p w14:paraId="2420B378" w14:textId="77777777" w:rsidR="00D64922" w:rsidRPr="00AD0363" w:rsidRDefault="00D64922" w:rsidP="00D64922">
            <w:pPr>
              <w:spacing w:after="0"/>
              <w:jc w:val="right"/>
              <w:rPr>
                <w:color w:val="000000"/>
              </w:rPr>
            </w:pPr>
            <w:r>
              <w:rPr>
                <w:color w:val="000000"/>
              </w:rPr>
              <w:t>0.19</w:t>
            </w:r>
          </w:p>
        </w:tc>
      </w:tr>
      <w:tr w:rsidR="00D64922" w:rsidRPr="004B2DB0" w14:paraId="7D77186B" w14:textId="77777777" w:rsidTr="00D64922">
        <w:trPr>
          <w:trHeight w:val="250"/>
          <w:jc w:val="center"/>
        </w:trPr>
        <w:tc>
          <w:tcPr>
            <w:tcW w:w="3373" w:type="pct"/>
            <w:tcBorders>
              <w:top w:val="nil"/>
              <w:left w:val="nil"/>
              <w:bottom w:val="nil"/>
              <w:right w:val="nil"/>
            </w:tcBorders>
            <w:shd w:val="clear" w:color="auto" w:fill="auto"/>
            <w:noWrap/>
            <w:vAlign w:val="center"/>
          </w:tcPr>
          <w:p w14:paraId="165B102A" w14:textId="77777777" w:rsidR="00D64922" w:rsidRPr="00AD0363" w:rsidRDefault="00D64922" w:rsidP="00D64922">
            <w:pPr>
              <w:spacing w:after="0"/>
              <w:rPr>
                <w:color w:val="000000"/>
              </w:rPr>
            </w:pPr>
            <w:r>
              <w:rPr>
                <w:color w:val="000000"/>
              </w:rPr>
              <w:t>Q bottom trawl index</w:t>
            </w:r>
          </w:p>
        </w:tc>
        <w:tc>
          <w:tcPr>
            <w:tcW w:w="1627" w:type="pct"/>
            <w:tcBorders>
              <w:top w:val="nil"/>
              <w:left w:val="nil"/>
              <w:bottom w:val="nil"/>
              <w:right w:val="nil"/>
            </w:tcBorders>
            <w:shd w:val="clear" w:color="auto" w:fill="auto"/>
            <w:noWrap/>
            <w:vAlign w:val="center"/>
          </w:tcPr>
          <w:p w14:paraId="3E87DEB2" w14:textId="77777777" w:rsidR="00D64922" w:rsidRPr="00AD0363" w:rsidRDefault="00D64922" w:rsidP="00D64922">
            <w:pPr>
              <w:spacing w:after="0"/>
              <w:jc w:val="right"/>
              <w:rPr>
                <w:color w:val="000000"/>
              </w:rPr>
            </w:pPr>
            <w:r>
              <w:rPr>
                <w:color w:val="000000"/>
              </w:rPr>
              <w:t>1.09</w:t>
            </w:r>
          </w:p>
        </w:tc>
      </w:tr>
      <w:tr w:rsidR="00D64922" w:rsidRPr="00320E53" w14:paraId="2ABAAB85" w14:textId="77777777" w:rsidTr="00D64922">
        <w:trPr>
          <w:trHeight w:val="260"/>
          <w:jc w:val="center"/>
        </w:trPr>
        <w:tc>
          <w:tcPr>
            <w:tcW w:w="3373" w:type="pct"/>
            <w:tcBorders>
              <w:top w:val="nil"/>
              <w:left w:val="nil"/>
              <w:bottom w:val="nil"/>
              <w:right w:val="nil"/>
            </w:tcBorders>
            <w:shd w:val="clear" w:color="auto" w:fill="auto"/>
            <w:noWrap/>
            <w:vAlign w:val="center"/>
            <w:hideMark/>
          </w:tcPr>
          <w:p w14:paraId="5CF0C531" w14:textId="77777777" w:rsidR="00D64922" w:rsidRPr="00AD0363" w:rsidRDefault="00D64922" w:rsidP="00D64922">
            <w:pPr>
              <w:spacing w:after="0"/>
              <w:rPr>
                <w:color w:val="000000"/>
              </w:rPr>
            </w:pPr>
            <w:r>
              <w:rPr>
                <w:color w:val="000000"/>
              </w:rPr>
              <w:t>SSB unfished 1000’s t</w:t>
            </w:r>
          </w:p>
        </w:tc>
        <w:tc>
          <w:tcPr>
            <w:tcW w:w="1627" w:type="pct"/>
            <w:tcBorders>
              <w:top w:val="nil"/>
              <w:left w:val="nil"/>
              <w:bottom w:val="nil"/>
              <w:right w:val="nil"/>
            </w:tcBorders>
            <w:shd w:val="clear" w:color="auto" w:fill="auto"/>
            <w:noWrap/>
            <w:vAlign w:val="center"/>
          </w:tcPr>
          <w:p w14:paraId="1BC9E09D" w14:textId="77777777" w:rsidR="00D64922" w:rsidRPr="00AD0363" w:rsidRDefault="00D64922" w:rsidP="00D64922">
            <w:pPr>
              <w:spacing w:after="0"/>
              <w:jc w:val="right"/>
              <w:rPr>
                <w:color w:val="000000"/>
              </w:rPr>
            </w:pPr>
            <w:r>
              <w:rPr>
                <w:color w:val="000000"/>
              </w:rPr>
              <w:t>198.92</w:t>
            </w:r>
          </w:p>
        </w:tc>
      </w:tr>
      <w:tr w:rsidR="00D64922" w14:paraId="5F2CB62F" w14:textId="77777777" w:rsidTr="00D64922">
        <w:trPr>
          <w:trHeight w:val="250"/>
          <w:jc w:val="center"/>
        </w:trPr>
        <w:tc>
          <w:tcPr>
            <w:tcW w:w="3373" w:type="pct"/>
            <w:tcBorders>
              <w:top w:val="nil"/>
              <w:left w:val="nil"/>
              <w:bottom w:val="nil"/>
              <w:right w:val="nil"/>
            </w:tcBorders>
            <w:shd w:val="clear" w:color="auto" w:fill="auto"/>
            <w:noWrap/>
            <w:vAlign w:val="center"/>
          </w:tcPr>
          <w:p w14:paraId="5652E7E7" w14:textId="77777777" w:rsidR="00D64922" w:rsidRPr="00AD0363" w:rsidRDefault="00D64922" w:rsidP="00D64922">
            <w:pPr>
              <w:spacing w:after="0"/>
              <w:rPr>
                <w:color w:val="000000"/>
              </w:rPr>
            </w:pPr>
            <w:r>
              <w:rPr>
                <w:color w:val="000000"/>
              </w:rPr>
              <w:t>SSB unfished CV</w:t>
            </w:r>
          </w:p>
        </w:tc>
        <w:tc>
          <w:tcPr>
            <w:tcW w:w="1627" w:type="pct"/>
            <w:tcBorders>
              <w:top w:val="nil"/>
              <w:left w:val="nil"/>
              <w:bottom w:val="nil"/>
              <w:right w:val="nil"/>
            </w:tcBorders>
            <w:shd w:val="clear" w:color="auto" w:fill="auto"/>
            <w:noWrap/>
            <w:vAlign w:val="center"/>
          </w:tcPr>
          <w:p w14:paraId="459779E9" w14:textId="77777777" w:rsidR="00D64922" w:rsidRPr="00AD0363" w:rsidRDefault="00D64922" w:rsidP="00D64922">
            <w:pPr>
              <w:spacing w:after="0"/>
              <w:jc w:val="right"/>
              <w:rPr>
                <w:color w:val="000000"/>
              </w:rPr>
            </w:pPr>
            <w:r>
              <w:rPr>
                <w:color w:val="000000"/>
              </w:rPr>
              <w:t>0.08</w:t>
            </w:r>
          </w:p>
        </w:tc>
      </w:tr>
      <w:tr w:rsidR="00D64922" w14:paraId="430BF21A" w14:textId="77777777" w:rsidTr="00D64922">
        <w:trPr>
          <w:trHeight w:val="250"/>
          <w:jc w:val="center"/>
        </w:trPr>
        <w:tc>
          <w:tcPr>
            <w:tcW w:w="3373" w:type="pct"/>
            <w:tcBorders>
              <w:top w:val="nil"/>
              <w:left w:val="nil"/>
              <w:bottom w:val="nil"/>
              <w:right w:val="nil"/>
            </w:tcBorders>
            <w:shd w:val="clear" w:color="auto" w:fill="auto"/>
            <w:noWrap/>
            <w:vAlign w:val="center"/>
          </w:tcPr>
          <w:p w14:paraId="51562169" w14:textId="77777777" w:rsidR="00D64922" w:rsidRPr="00AD0363" w:rsidRDefault="00D64922" w:rsidP="00D64922">
            <w:pPr>
              <w:spacing w:after="0"/>
              <w:rPr>
                <w:color w:val="000000"/>
              </w:rPr>
            </w:pPr>
            <w:r>
              <w:rPr>
                <w:color w:val="000000"/>
              </w:rPr>
              <w:t>F</w:t>
            </w:r>
            <w:r>
              <w:rPr>
                <w:color w:val="000000"/>
                <w:vertAlign w:val="subscript"/>
              </w:rPr>
              <w:t xml:space="preserve">MSY               </w:t>
            </w:r>
            <w:r>
              <w:rPr>
                <w:color w:val="000000"/>
              </w:rPr>
              <w:t>(sum apical F)</w:t>
            </w:r>
          </w:p>
        </w:tc>
        <w:tc>
          <w:tcPr>
            <w:tcW w:w="1627" w:type="pct"/>
            <w:tcBorders>
              <w:top w:val="nil"/>
              <w:left w:val="nil"/>
              <w:bottom w:val="nil"/>
              <w:right w:val="nil"/>
            </w:tcBorders>
            <w:shd w:val="clear" w:color="auto" w:fill="auto"/>
            <w:noWrap/>
            <w:vAlign w:val="center"/>
          </w:tcPr>
          <w:p w14:paraId="704C880B" w14:textId="77777777" w:rsidR="00D64922" w:rsidRPr="00AD0363" w:rsidRDefault="00D64922" w:rsidP="00D64922">
            <w:pPr>
              <w:spacing w:after="0"/>
              <w:jc w:val="right"/>
              <w:rPr>
                <w:color w:val="000000"/>
              </w:rPr>
            </w:pPr>
            <w:r>
              <w:rPr>
                <w:color w:val="000000"/>
              </w:rPr>
              <w:t>0.66</w:t>
            </w:r>
          </w:p>
        </w:tc>
      </w:tr>
      <w:tr w:rsidR="00D64922" w:rsidRPr="0023773D" w14:paraId="53C0DE8F" w14:textId="77777777" w:rsidTr="00D64922">
        <w:trPr>
          <w:trHeight w:val="250"/>
          <w:jc w:val="center"/>
        </w:trPr>
        <w:tc>
          <w:tcPr>
            <w:tcW w:w="3373" w:type="pct"/>
            <w:tcBorders>
              <w:top w:val="nil"/>
              <w:left w:val="nil"/>
              <w:bottom w:val="nil"/>
              <w:right w:val="nil"/>
            </w:tcBorders>
            <w:shd w:val="clear" w:color="auto" w:fill="auto"/>
            <w:noWrap/>
            <w:vAlign w:val="center"/>
          </w:tcPr>
          <w:p w14:paraId="3C539CB2" w14:textId="77777777" w:rsidR="00D64922" w:rsidRPr="00AD0363" w:rsidRDefault="00D64922" w:rsidP="00D64922">
            <w:pPr>
              <w:spacing w:after="0"/>
              <w:rPr>
                <w:color w:val="000000"/>
              </w:rPr>
            </w:pPr>
            <w:r>
              <w:rPr>
                <w:color w:val="000000"/>
              </w:rPr>
              <w:t>2023 F</w:t>
            </w:r>
            <w:r>
              <w:rPr>
                <w:color w:val="000000"/>
                <w:vertAlign w:val="subscript"/>
              </w:rPr>
              <w:t xml:space="preserve">ABC </w:t>
            </w:r>
            <w:r>
              <w:rPr>
                <w:color w:val="000000"/>
              </w:rPr>
              <w:t>(sum apical F)</w:t>
            </w:r>
          </w:p>
        </w:tc>
        <w:tc>
          <w:tcPr>
            <w:tcW w:w="1627" w:type="pct"/>
            <w:tcBorders>
              <w:top w:val="nil"/>
              <w:left w:val="nil"/>
              <w:bottom w:val="nil"/>
              <w:right w:val="nil"/>
            </w:tcBorders>
            <w:shd w:val="clear" w:color="auto" w:fill="auto"/>
            <w:noWrap/>
            <w:vAlign w:val="center"/>
          </w:tcPr>
          <w:p w14:paraId="6EAF3CEA" w14:textId="77777777" w:rsidR="00D64922" w:rsidRPr="00AD0363" w:rsidRDefault="00D64922" w:rsidP="00D64922">
            <w:pPr>
              <w:spacing w:after="0"/>
              <w:jc w:val="right"/>
              <w:rPr>
                <w:color w:val="000000"/>
              </w:rPr>
            </w:pPr>
            <w:r>
              <w:rPr>
                <w:color w:val="000000"/>
              </w:rPr>
              <w:t>0.41</w:t>
            </w:r>
          </w:p>
        </w:tc>
      </w:tr>
      <w:tr w:rsidR="00D64922" w:rsidRPr="00320E53" w14:paraId="2AE9CB32" w14:textId="77777777" w:rsidTr="00D64922">
        <w:trPr>
          <w:trHeight w:val="260"/>
          <w:jc w:val="center"/>
        </w:trPr>
        <w:tc>
          <w:tcPr>
            <w:tcW w:w="3373" w:type="pct"/>
            <w:tcBorders>
              <w:top w:val="nil"/>
              <w:left w:val="nil"/>
              <w:right w:val="nil"/>
            </w:tcBorders>
            <w:shd w:val="clear" w:color="auto" w:fill="auto"/>
            <w:noWrap/>
            <w:vAlign w:val="center"/>
            <w:hideMark/>
          </w:tcPr>
          <w:p w14:paraId="2926F00A" w14:textId="77777777" w:rsidR="00D64922" w:rsidRPr="00AD0363" w:rsidRDefault="00D64922" w:rsidP="00D64922">
            <w:pPr>
              <w:spacing w:after="0"/>
              <w:rPr>
                <w:color w:val="000000"/>
              </w:rPr>
            </w:pPr>
            <w:proofErr w:type="spellStart"/>
            <w:r>
              <w:rPr>
                <w:color w:val="000000"/>
              </w:rPr>
              <w:t>SSBratio</w:t>
            </w:r>
            <w:proofErr w:type="spellEnd"/>
            <w:r>
              <w:rPr>
                <w:color w:val="000000"/>
              </w:rPr>
              <w:t xml:space="preserve"> 2022</w:t>
            </w:r>
          </w:p>
        </w:tc>
        <w:tc>
          <w:tcPr>
            <w:tcW w:w="1627" w:type="pct"/>
            <w:tcBorders>
              <w:top w:val="nil"/>
              <w:left w:val="nil"/>
              <w:right w:val="nil"/>
            </w:tcBorders>
            <w:shd w:val="clear" w:color="auto" w:fill="auto"/>
            <w:noWrap/>
            <w:vAlign w:val="center"/>
          </w:tcPr>
          <w:p w14:paraId="55D36C2D" w14:textId="77777777" w:rsidR="00D64922" w:rsidRPr="00AD0363" w:rsidRDefault="00D64922" w:rsidP="00D64922">
            <w:pPr>
              <w:spacing w:after="0"/>
              <w:jc w:val="right"/>
              <w:rPr>
                <w:color w:val="000000"/>
              </w:rPr>
            </w:pPr>
            <w:r>
              <w:rPr>
                <w:color w:val="000000"/>
              </w:rPr>
              <w:t>0.31</w:t>
            </w:r>
          </w:p>
        </w:tc>
      </w:tr>
      <w:tr w:rsidR="00D64922" w:rsidRPr="00320E53" w14:paraId="724E4834" w14:textId="77777777" w:rsidTr="00D64922">
        <w:trPr>
          <w:trHeight w:val="250"/>
          <w:jc w:val="center"/>
        </w:trPr>
        <w:tc>
          <w:tcPr>
            <w:tcW w:w="3373" w:type="pct"/>
            <w:tcBorders>
              <w:top w:val="nil"/>
              <w:left w:val="nil"/>
              <w:bottom w:val="single" w:sz="4" w:space="0" w:color="auto"/>
              <w:right w:val="nil"/>
            </w:tcBorders>
            <w:shd w:val="clear" w:color="auto" w:fill="auto"/>
            <w:noWrap/>
            <w:vAlign w:val="center"/>
            <w:hideMark/>
          </w:tcPr>
          <w:p w14:paraId="662516A0" w14:textId="77777777" w:rsidR="00D64922" w:rsidRPr="00AD0363" w:rsidRDefault="00D64922" w:rsidP="00D64922">
            <w:pPr>
              <w:spacing w:after="0"/>
              <w:rPr>
                <w:color w:val="000000"/>
              </w:rPr>
            </w:pPr>
            <w:proofErr w:type="spellStart"/>
            <w:r>
              <w:rPr>
                <w:color w:val="000000"/>
              </w:rPr>
              <w:t>SSBratio</w:t>
            </w:r>
            <w:proofErr w:type="spellEnd"/>
            <w:r>
              <w:rPr>
                <w:color w:val="000000"/>
              </w:rPr>
              <w:t xml:space="preserve"> 2023</w:t>
            </w:r>
          </w:p>
        </w:tc>
        <w:tc>
          <w:tcPr>
            <w:tcW w:w="1627" w:type="pct"/>
            <w:tcBorders>
              <w:top w:val="nil"/>
              <w:left w:val="nil"/>
              <w:bottom w:val="single" w:sz="4" w:space="0" w:color="auto"/>
              <w:right w:val="nil"/>
            </w:tcBorders>
            <w:shd w:val="clear" w:color="auto" w:fill="auto"/>
            <w:noWrap/>
            <w:vAlign w:val="center"/>
          </w:tcPr>
          <w:p w14:paraId="37E1F3AF" w14:textId="77777777" w:rsidR="00D64922" w:rsidRPr="00AD0363" w:rsidRDefault="00D64922" w:rsidP="00D64922">
            <w:pPr>
              <w:spacing w:after="0"/>
              <w:jc w:val="right"/>
              <w:rPr>
                <w:color w:val="000000"/>
              </w:rPr>
            </w:pPr>
            <w:r>
              <w:rPr>
                <w:color w:val="000000"/>
              </w:rPr>
              <w:t>0.26</w:t>
            </w:r>
          </w:p>
        </w:tc>
      </w:tr>
    </w:tbl>
    <w:p w14:paraId="4034E59B" w14:textId="77777777" w:rsidR="00D64922" w:rsidRDefault="00D64922" w:rsidP="00D64922">
      <w:pPr>
        <w:spacing w:line="259" w:lineRule="auto"/>
      </w:pPr>
    </w:p>
    <w:p w14:paraId="485948BE" w14:textId="77777777" w:rsidR="00D64922" w:rsidRDefault="00D64922" w:rsidP="00D64922">
      <w:r w:rsidRPr="00A265C7">
        <w:t>Table 2.</w:t>
      </w:r>
      <w:r w:rsidRPr="00A265C7">
        <w:rPr>
          <w:noProof/>
        </w:rPr>
        <w:t>18.</w:t>
      </w:r>
      <w:r w:rsidRPr="00A265C7">
        <w:t xml:space="preserve"> Likelihood</w:t>
      </w:r>
      <w:r w:rsidRPr="0068051C">
        <w:t xml:space="preserve"> </w:t>
      </w:r>
      <w:r w:rsidRPr="00AD0363">
        <w:t>components</w:t>
      </w:r>
      <w:r w:rsidRPr="0068051C">
        <w:t xml:space="preserve"> </w:t>
      </w:r>
      <w:r>
        <w:t xml:space="preserve">by fleet </w:t>
      </w:r>
      <w:r w:rsidRPr="0068051C">
        <w:t xml:space="preserve">for </w:t>
      </w:r>
      <w:r>
        <w:t xml:space="preserve">model 19.1a. </w:t>
      </w:r>
    </w:p>
    <w:tbl>
      <w:tblPr>
        <w:tblW w:w="0" w:type="auto"/>
        <w:jc w:val="center"/>
        <w:tblLook w:val="04A0" w:firstRow="1" w:lastRow="0" w:firstColumn="1" w:lastColumn="0" w:noHBand="0" w:noVBand="1"/>
      </w:tblPr>
      <w:tblGrid>
        <w:gridCol w:w="1280"/>
        <w:gridCol w:w="1029"/>
        <w:gridCol w:w="1133"/>
        <w:gridCol w:w="1029"/>
        <w:gridCol w:w="1029"/>
        <w:gridCol w:w="1060"/>
        <w:gridCol w:w="840"/>
      </w:tblGrid>
      <w:tr w:rsidR="00D64922" w:rsidRPr="00B358FC" w14:paraId="7628679E" w14:textId="77777777" w:rsidTr="00D64922">
        <w:trPr>
          <w:jc w:val="center"/>
        </w:trPr>
        <w:tc>
          <w:tcPr>
            <w:tcW w:w="0" w:type="auto"/>
            <w:tcBorders>
              <w:top w:val="double" w:sz="4" w:space="0" w:color="auto"/>
              <w:left w:val="nil"/>
              <w:bottom w:val="single" w:sz="4" w:space="0" w:color="auto"/>
              <w:right w:val="nil"/>
            </w:tcBorders>
            <w:shd w:val="clear" w:color="auto" w:fill="auto"/>
            <w:noWrap/>
            <w:vAlign w:val="bottom"/>
            <w:hideMark/>
          </w:tcPr>
          <w:p w14:paraId="24488E45" w14:textId="77777777" w:rsidR="00D64922" w:rsidRPr="00AD0363" w:rsidRDefault="00D64922" w:rsidP="00D64922">
            <w:pPr>
              <w:spacing w:after="0"/>
              <w:jc w:val="center"/>
              <w:rPr>
                <w:b/>
                <w:color w:val="000000"/>
              </w:rPr>
            </w:pPr>
            <w:r w:rsidRPr="00AD0363">
              <w:rPr>
                <w:b/>
                <w:color w:val="000000"/>
              </w:rPr>
              <w:t>Label</w:t>
            </w:r>
          </w:p>
        </w:tc>
        <w:tc>
          <w:tcPr>
            <w:tcW w:w="0" w:type="auto"/>
            <w:tcBorders>
              <w:top w:val="double" w:sz="4" w:space="0" w:color="auto"/>
              <w:left w:val="nil"/>
              <w:bottom w:val="single" w:sz="4" w:space="0" w:color="auto"/>
              <w:right w:val="nil"/>
            </w:tcBorders>
            <w:shd w:val="clear" w:color="auto" w:fill="auto"/>
            <w:noWrap/>
            <w:vAlign w:val="bottom"/>
            <w:hideMark/>
          </w:tcPr>
          <w:p w14:paraId="0E86C077" w14:textId="77777777" w:rsidR="00D64922" w:rsidRPr="00AD0363" w:rsidRDefault="00D64922" w:rsidP="00D64922">
            <w:pPr>
              <w:spacing w:after="0"/>
              <w:jc w:val="center"/>
              <w:rPr>
                <w:b/>
                <w:color w:val="000000"/>
              </w:rPr>
            </w:pPr>
            <w:r w:rsidRPr="00AD0363">
              <w:rPr>
                <w:b/>
                <w:color w:val="000000"/>
              </w:rPr>
              <w:t>ALL</w:t>
            </w:r>
          </w:p>
        </w:tc>
        <w:tc>
          <w:tcPr>
            <w:tcW w:w="0" w:type="auto"/>
            <w:tcBorders>
              <w:top w:val="double" w:sz="4" w:space="0" w:color="auto"/>
              <w:left w:val="nil"/>
              <w:bottom w:val="single" w:sz="4" w:space="0" w:color="auto"/>
              <w:right w:val="nil"/>
            </w:tcBorders>
            <w:shd w:val="clear" w:color="auto" w:fill="auto"/>
            <w:noWrap/>
            <w:vAlign w:val="bottom"/>
            <w:hideMark/>
          </w:tcPr>
          <w:p w14:paraId="62924F13" w14:textId="77777777" w:rsidR="00D64922" w:rsidRPr="00AD0363" w:rsidRDefault="00D64922" w:rsidP="00D64922">
            <w:pPr>
              <w:spacing w:after="0"/>
              <w:jc w:val="center"/>
              <w:rPr>
                <w:b/>
                <w:color w:val="000000"/>
              </w:rPr>
            </w:pPr>
            <w:proofErr w:type="spellStart"/>
            <w:r w:rsidRPr="00AD0363">
              <w:rPr>
                <w:b/>
                <w:color w:val="000000"/>
              </w:rPr>
              <w:t>FshTrawl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21F06E6F" w14:textId="77777777" w:rsidR="00D64922" w:rsidRPr="00AD0363" w:rsidRDefault="00D64922" w:rsidP="00D64922">
            <w:pPr>
              <w:spacing w:after="0"/>
              <w:jc w:val="center"/>
              <w:rPr>
                <w:b/>
                <w:color w:val="000000"/>
              </w:rPr>
            </w:pPr>
            <w:proofErr w:type="spellStart"/>
            <w:r w:rsidRPr="00AD0363">
              <w:rPr>
                <w:b/>
                <w:color w:val="000000"/>
              </w:rPr>
              <w:t>FshLL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1FC96CB2" w14:textId="77777777" w:rsidR="00D64922" w:rsidRPr="00AD0363" w:rsidRDefault="00D64922" w:rsidP="00D64922">
            <w:pPr>
              <w:spacing w:after="0"/>
              <w:jc w:val="center"/>
              <w:rPr>
                <w:b/>
                <w:color w:val="000000"/>
              </w:rPr>
            </w:pPr>
            <w:proofErr w:type="spellStart"/>
            <w:r w:rsidRPr="00AD0363">
              <w:rPr>
                <w:b/>
                <w:color w:val="000000"/>
              </w:rPr>
              <w:t>FshPot</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0D5BB060" w14:textId="77777777" w:rsidR="00D64922" w:rsidRPr="00AD0363" w:rsidRDefault="00D64922" w:rsidP="00D64922">
            <w:pPr>
              <w:spacing w:after="0"/>
              <w:jc w:val="center"/>
              <w:rPr>
                <w:b/>
                <w:color w:val="000000"/>
              </w:rPr>
            </w:pPr>
            <w:proofErr w:type="spellStart"/>
            <w:r>
              <w:rPr>
                <w:b/>
                <w:color w:val="000000"/>
              </w:rPr>
              <w:t>TWL</w:t>
            </w:r>
            <w:r w:rsidRPr="00AD0363">
              <w:rPr>
                <w:b/>
                <w:color w:val="000000"/>
              </w:rPr>
              <w:t>Srv</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1189FFD6" w14:textId="77777777" w:rsidR="00D64922" w:rsidRPr="00AD0363" w:rsidRDefault="00D64922" w:rsidP="00D64922">
            <w:pPr>
              <w:spacing w:after="0"/>
              <w:jc w:val="center"/>
              <w:rPr>
                <w:b/>
                <w:color w:val="000000"/>
              </w:rPr>
            </w:pPr>
            <w:proofErr w:type="spellStart"/>
            <w:r w:rsidRPr="00AD0363">
              <w:rPr>
                <w:b/>
                <w:color w:val="000000"/>
              </w:rPr>
              <w:t>LLSrv</w:t>
            </w:r>
            <w:proofErr w:type="spellEnd"/>
          </w:p>
        </w:tc>
      </w:tr>
      <w:tr w:rsidR="00D64922" w:rsidRPr="00974E44" w14:paraId="0C1DE193" w14:textId="77777777" w:rsidTr="00D64922">
        <w:trPr>
          <w:jc w:val="center"/>
        </w:trPr>
        <w:tc>
          <w:tcPr>
            <w:tcW w:w="0" w:type="auto"/>
            <w:tcBorders>
              <w:top w:val="single" w:sz="4" w:space="0" w:color="auto"/>
              <w:left w:val="nil"/>
              <w:bottom w:val="nil"/>
              <w:right w:val="nil"/>
            </w:tcBorders>
            <w:shd w:val="clear" w:color="auto" w:fill="auto"/>
            <w:noWrap/>
            <w:vAlign w:val="bottom"/>
            <w:hideMark/>
          </w:tcPr>
          <w:p w14:paraId="071BFF0E" w14:textId="77777777" w:rsidR="00D64922" w:rsidRPr="00AD0363" w:rsidRDefault="00D64922" w:rsidP="00D64922">
            <w:pPr>
              <w:spacing w:after="0"/>
              <w:rPr>
                <w:color w:val="000000"/>
              </w:rPr>
            </w:pPr>
            <w:proofErr w:type="spellStart"/>
            <w:r w:rsidRPr="00AD0363">
              <w:rPr>
                <w:color w:val="000000"/>
              </w:rPr>
              <w:t>Age_like</w:t>
            </w:r>
            <w:proofErr w:type="spellEnd"/>
          </w:p>
        </w:tc>
        <w:tc>
          <w:tcPr>
            <w:tcW w:w="0" w:type="auto"/>
            <w:tcBorders>
              <w:top w:val="single" w:sz="4" w:space="0" w:color="auto"/>
              <w:left w:val="nil"/>
              <w:bottom w:val="nil"/>
              <w:right w:val="nil"/>
            </w:tcBorders>
            <w:shd w:val="clear" w:color="auto" w:fill="auto"/>
            <w:noWrap/>
            <w:vAlign w:val="center"/>
            <w:hideMark/>
          </w:tcPr>
          <w:p w14:paraId="581469DE" w14:textId="77777777" w:rsidR="00D64922" w:rsidRPr="00AD0363" w:rsidRDefault="00D64922" w:rsidP="00D64922">
            <w:pPr>
              <w:spacing w:after="0"/>
              <w:jc w:val="right"/>
              <w:rPr>
                <w:color w:val="000000"/>
              </w:rPr>
            </w:pPr>
            <w:r>
              <w:rPr>
                <w:color w:val="000000"/>
              </w:rPr>
              <w:t>2124.90</w:t>
            </w:r>
          </w:p>
        </w:tc>
        <w:tc>
          <w:tcPr>
            <w:tcW w:w="0" w:type="auto"/>
            <w:tcBorders>
              <w:top w:val="single" w:sz="4" w:space="0" w:color="auto"/>
              <w:left w:val="nil"/>
              <w:bottom w:val="nil"/>
              <w:right w:val="nil"/>
            </w:tcBorders>
            <w:shd w:val="clear" w:color="auto" w:fill="auto"/>
            <w:noWrap/>
            <w:vAlign w:val="center"/>
            <w:hideMark/>
          </w:tcPr>
          <w:p w14:paraId="222E42D1" w14:textId="77777777" w:rsidR="00D64922" w:rsidRPr="00AD0363" w:rsidRDefault="00D64922" w:rsidP="00D64922">
            <w:pPr>
              <w:spacing w:after="0"/>
              <w:jc w:val="right"/>
              <w:rPr>
                <w:color w:val="000000"/>
              </w:rPr>
            </w:pPr>
            <w:r>
              <w:rPr>
                <w:color w:val="000000"/>
              </w:rPr>
              <w:t>456.59</w:t>
            </w:r>
          </w:p>
        </w:tc>
        <w:tc>
          <w:tcPr>
            <w:tcW w:w="0" w:type="auto"/>
            <w:tcBorders>
              <w:top w:val="single" w:sz="4" w:space="0" w:color="auto"/>
              <w:left w:val="nil"/>
              <w:bottom w:val="nil"/>
              <w:right w:val="nil"/>
            </w:tcBorders>
            <w:shd w:val="clear" w:color="auto" w:fill="auto"/>
            <w:noWrap/>
            <w:vAlign w:val="center"/>
            <w:hideMark/>
          </w:tcPr>
          <w:p w14:paraId="63C6053E" w14:textId="77777777" w:rsidR="00D64922" w:rsidRPr="00AD0363" w:rsidRDefault="00D64922" w:rsidP="00D64922">
            <w:pPr>
              <w:spacing w:after="0"/>
              <w:jc w:val="right"/>
              <w:rPr>
                <w:color w:val="000000"/>
              </w:rPr>
            </w:pPr>
            <w:r>
              <w:rPr>
                <w:color w:val="000000"/>
              </w:rPr>
              <w:t>486.68</w:t>
            </w:r>
          </w:p>
        </w:tc>
        <w:tc>
          <w:tcPr>
            <w:tcW w:w="0" w:type="auto"/>
            <w:tcBorders>
              <w:top w:val="single" w:sz="4" w:space="0" w:color="auto"/>
              <w:left w:val="nil"/>
              <w:bottom w:val="nil"/>
              <w:right w:val="nil"/>
            </w:tcBorders>
            <w:shd w:val="clear" w:color="auto" w:fill="auto"/>
            <w:noWrap/>
            <w:vAlign w:val="center"/>
            <w:hideMark/>
          </w:tcPr>
          <w:p w14:paraId="3EC41A01" w14:textId="77777777" w:rsidR="00D64922" w:rsidRPr="00AD0363" w:rsidRDefault="00D64922" w:rsidP="00D64922">
            <w:pPr>
              <w:spacing w:after="0"/>
              <w:jc w:val="right"/>
              <w:rPr>
                <w:color w:val="000000"/>
              </w:rPr>
            </w:pPr>
            <w:r>
              <w:rPr>
                <w:color w:val="000000"/>
              </w:rPr>
              <w:t>419.75</w:t>
            </w:r>
          </w:p>
        </w:tc>
        <w:tc>
          <w:tcPr>
            <w:tcW w:w="0" w:type="auto"/>
            <w:tcBorders>
              <w:top w:val="single" w:sz="4" w:space="0" w:color="auto"/>
              <w:left w:val="nil"/>
              <w:bottom w:val="nil"/>
              <w:right w:val="nil"/>
            </w:tcBorders>
            <w:shd w:val="clear" w:color="auto" w:fill="auto"/>
            <w:noWrap/>
            <w:vAlign w:val="center"/>
            <w:hideMark/>
          </w:tcPr>
          <w:p w14:paraId="04266338" w14:textId="77777777" w:rsidR="00D64922" w:rsidRPr="00AD0363" w:rsidRDefault="00D64922" w:rsidP="00D64922">
            <w:pPr>
              <w:spacing w:after="0"/>
              <w:jc w:val="right"/>
              <w:rPr>
                <w:color w:val="000000"/>
              </w:rPr>
            </w:pPr>
            <w:r>
              <w:rPr>
                <w:color w:val="000000"/>
              </w:rPr>
              <w:t>761.88</w:t>
            </w:r>
          </w:p>
        </w:tc>
        <w:tc>
          <w:tcPr>
            <w:tcW w:w="0" w:type="auto"/>
            <w:tcBorders>
              <w:top w:val="single" w:sz="4" w:space="0" w:color="auto"/>
              <w:left w:val="nil"/>
              <w:bottom w:val="nil"/>
              <w:right w:val="nil"/>
            </w:tcBorders>
            <w:shd w:val="clear" w:color="auto" w:fill="auto"/>
            <w:noWrap/>
            <w:vAlign w:val="bottom"/>
            <w:hideMark/>
          </w:tcPr>
          <w:p w14:paraId="4FB9206D" w14:textId="77777777" w:rsidR="00D64922" w:rsidRPr="00AD0363" w:rsidRDefault="00D64922" w:rsidP="00D64922">
            <w:pPr>
              <w:spacing w:after="0"/>
              <w:jc w:val="right"/>
              <w:rPr>
                <w:color w:val="000000"/>
              </w:rPr>
            </w:pPr>
          </w:p>
        </w:tc>
      </w:tr>
      <w:tr w:rsidR="00D64922" w:rsidRPr="00974E44" w14:paraId="203EA1BC" w14:textId="77777777" w:rsidTr="00D64922">
        <w:trPr>
          <w:jc w:val="center"/>
        </w:trPr>
        <w:tc>
          <w:tcPr>
            <w:tcW w:w="0" w:type="auto"/>
            <w:tcBorders>
              <w:top w:val="dashed" w:sz="4" w:space="0" w:color="auto"/>
              <w:left w:val="nil"/>
              <w:bottom w:val="nil"/>
              <w:right w:val="nil"/>
            </w:tcBorders>
            <w:shd w:val="clear" w:color="auto" w:fill="auto"/>
            <w:noWrap/>
            <w:vAlign w:val="bottom"/>
            <w:hideMark/>
          </w:tcPr>
          <w:p w14:paraId="71636E0F" w14:textId="77777777" w:rsidR="00D64922" w:rsidRPr="00AD0363" w:rsidRDefault="00D64922" w:rsidP="00D64922">
            <w:pPr>
              <w:spacing w:after="0"/>
              <w:rPr>
                <w:color w:val="000000"/>
              </w:rPr>
            </w:pPr>
            <w:proofErr w:type="spellStart"/>
            <w:r w:rsidRPr="00AD0363">
              <w:rPr>
                <w:color w:val="000000"/>
              </w:rPr>
              <w:t>Catch_like</w:t>
            </w:r>
            <w:proofErr w:type="spellEnd"/>
          </w:p>
        </w:tc>
        <w:tc>
          <w:tcPr>
            <w:tcW w:w="0" w:type="auto"/>
            <w:tcBorders>
              <w:top w:val="dashed" w:sz="4" w:space="0" w:color="auto"/>
              <w:left w:val="nil"/>
              <w:bottom w:val="nil"/>
              <w:right w:val="nil"/>
            </w:tcBorders>
            <w:shd w:val="clear" w:color="auto" w:fill="auto"/>
            <w:noWrap/>
            <w:vAlign w:val="center"/>
            <w:hideMark/>
          </w:tcPr>
          <w:p w14:paraId="0E82355B" w14:textId="77777777" w:rsidR="00D64922" w:rsidRPr="00AD0363" w:rsidRDefault="00D64922" w:rsidP="00D64922">
            <w:pPr>
              <w:spacing w:after="0"/>
              <w:jc w:val="right"/>
              <w:rPr>
                <w:color w:val="000000"/>
              </w:rPr>
            </w:pPr>
            <w:r>
              <w:rPr>
                <w:color w:val="000000"/>
              </w:rPr>
              <w:t>1.12E-12</w:t>
            </w:r>
          </w:p>
        </w:tc>
        <w:tc>
          <w:tcPr>
            <w:tcW w:w="0" w:type="auto"/>
            <w:tcBorders>
              <w:top w:val="dashed" w:sz="4" w:space="0" w:color="auto"/>
              <w:left w:val="nil"/>
              <w:bottom w:val="nil"/>
              <w:right w:val="nil"/>
            </w:tcBorders>
            <w:shd w:val="clear" w:color="auto" w:fill="auto"/>
            <w:noWrap/>
            <w:vAlign w:val="center"/>
            <w:hideMark/>
          </w:tcPr>
          <w:p w14:paraId="344599EF" w14:textId="77777777" w:rsidR="00D64922" w:rsidRPr="00AD0363" w:rsidRDefault="00D64922" w:rsidP="00D64922">
            <w:pPr>
              <w:spacing w:after="0"/>
              <w:jc w:val="right"/>
              <w:rPr>
                <w:color w:val="000000"/>
              </w:rPr>
            </w:pPr>
            <w:r>
              <w:rPr>
                <w:color w:val="000000"/>
              </w:rPr>
              <w:t>3.36E-13</w:t>
            </w:r>
          </w:p>
        </w:tc>
        <w:tc>
          <w:tcPr>
            <w:tcW w:w="0" w:type="auto"/>
            <w:tcBorders>
              <w:top w:val="dashed" w:sz="4" w:space="0" w:color="auto"/>
              <w:left w:val="nil"/>
              <w:bottom w:val="nil"/>
              <w:right w:val="nil"/>
            </w:tcBorders>
            <w:shd w:val="clear" w:color="auto" w:fill="auto"/>
            <w:noWrap/>
            <w:vAlign w:val="center"/>
            <w:hideMark/>
          </w:tcPr>
          <w:p w14:paraId="6D2F304D" w14:textId="77777777" w:rsidR="00D64922" w:rsidRPr="00AD0363" w:rsidRDefault="00D64922" w:rsidP="00D64922">
            <w:pPr>
              <w:spacing w:after="0"/>
              <w:jc w:val="right"/>
              <w:rPr>
                <w:color w:val="000000"/>
              </w:rPr>
            </w:pPr>
            <w:r>
              <w:rPr>
                <w:color w:val="000000"/>
              </w:rPr>
              <w:t>3.76E-13</w:t>
            </w:r>
          </w:p>
        </w:tc>
        <w:tc>
          <w:tcPr>
            <w:tcW w:w="0" w:type="auto"/>
            <w:tcBorders>
              <w:top w:val="dashed" w:sz="4" w:space="0" w:color="auto"/>
              <w:left w:val="nil"/>
              <w:bottom w:val="nil"/>
              <w:right w:val="nil"/>
            </w:tcBorders>
            <w:shd w:val="clear" w:color="auto" w:fill="auto"/>
            <w:noWrap/>
            <w:vAlign w:val="center"/>
            <w:hideMark/>
          </w:tcPr>
          <w:p w14:paraId="465CE8F1" w14:textId="77777777" w:rsidR="00D64922" w:rsidRPr="00AD0363" w:rsidRDefault="00D64922" w:rsidP="00D64922">
            <w:pPr>
              <w:spacing w:after="0"/>
              <w:jc w:val="right"/>
              <w:rPr>
                <w:color w:val="000000"/>
              </w:rPr>
            </w:pPr>
            <w:r>
              <w:rPr>
                <w:color w:val="000000"/>
              </w:rPr>
              <w:t>4.04E-13</w:t>
            </w:r>
          </w:p>
        </w:tc>
        <w:tc>
          <w:tcPr>
            <w:tcW w:w="0" w:type="auto"/>
            <w:tcBorders>
              <w:top w:val="dashed" w:sz="4" w:space="0" w:color="auto"/>
              <w:left w:val="nil"/>
              <w:bottom w:val="nil"/>
              <w:right w:val="nil"/>
            </w:tcBorders>
            <w:shd w:val="clear" w:color="auto" w:fill="auto"/>
            <w:noWrap/>
            <w:vAlign w:val="center"/>
            <w:hideMark/>
          </w:tcPr>
          <w:p w14:paraId="75613FD6" w14:textId="77777777" w:rsidR="00D64922" w:rsidRPr="00AD0363" w:rsidRDefault="00D64922" w:rsidP="00D64922">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2EDAF03A" w14:textId="77777777" w:rsidR="00D64922" w:rsidRPr="00AD0363" w:rsidRDefault="00D64922" w:rsidP="00D64922">
            <w:pPr>
              <w:spacing w:after="0"/>
              <w:rPr>
                <w:color w:val="000000"/>
              </w:rPr>
            </w:pPr>
            <w:r>
              <w:rPr>
                <w:color w:val="000000"/>
              </w:rPr>
              <w:t> </w:t>
            </w:r>
          </w:p>
        </w:tc>
      </w:tr>
      <w:tr w:rsidR="00D64922" w:rsidRPr="00974E44" w14:paraId="5B492CC2" w14:textId="77777777" w:rsidTr="00D64922">
        <w:trPr>
          <w:jc w:val="center"/>
        </w:trPr>
        <w:tc>
          <w:tcPr>
            <w:tcW w:w="0" w:type="auto"/>
            <w:tcBorders>
              <w:top w:val="dashed" w:sz="4" w:space="0" w:color="auto"/>
              <w:left w:val="nil"/>
              <w:bottom w:val="nil"/>
              <w:right w:val="nil"/>
            </w:tcBorders>
            <w:shd w:val="clear" w:color="auto" w:fill="auto"/>
            <w:noWrap/>
            <w:vAlign w:val="bottom"/>
            <w:hideMark/>
          </w:tcPr>
          <w:p w14:paraId="1DCF79C6" w14:textId="77777777" w:rsidR="00D64922" w:rsidRPr="00AD0363" w:rsidRDefault="00D64922" w:rsidP="00D64922">
            <w:pPr>
              <w:spacing w:after="0"/>
              <w:rPr>
                <w:color w:val="000000"/>
              </w:rPr>
            </w:pPr>
            <w:proofErr w:type="spellStart"/>
            <w:r w:rsidRPr="00AD0363">
              <w:rPr>
                <w:color w:val="000000"/>
              </w:rPr>
              <w:t>Length_like</w:t>
            </w:r>
            <w:proofErr w:type="spellEnd"/>
          </w:p>
        </w:tc>
        <w:tc>
          <w:tcPr>
            <w:tcW w:w="0" w:type="auto"/>
            <w:tcBorders>
              <w:top w:val="dashed" w:sz="4" w:space="0" w:color="auto"/>
              <w:left w:val="nil"/>
              <w:bottom w:val="nil"/>
              <w:right w:val="nil"/>
            </w:tcBorders>
            <w:shd w:val="clear" w:color="auto" w:fill="auto"/>
            <w:noWrap/>
            <w:vAlign w:val="center"/>
            <w:hideMark/>
          </w:tcPr>
          <w:p w14:paraId="3B7F578E" w14:textId="77777777" w:rsidR="00D64922" w:rsidRPr="00AD0363" w:rsidRDefault="00D64922" w:rsidP="00D64922">
            <w:pPr>
              <w:spacing w:after="0"/>
              <w:jc w:val="right"/>
              <w:rPr>
                <w:color w:val="000000"/>
              </w:rPr>
            </w:pPr>
            <w:r>
              <w:rPr>
                <w:color w:val="000000"/>
              </w:rPr>
              <w:t>1715.64</w:t>
            </w:r>
          </w:p>
        </w:tc>
        <w:tc>
          <w:tcPr>
            <w:tcW w:w="0" w:type="auto"/>
            <w:tcBorders>
              <w:top w:val="dashed" w:sz="4" w:space="0" w:color="auto"/>
              <w:left w:val="nil"/>
              <w:bottom w:val="nil"/>
              <w:right w:val="nil"/>
            </w:tcBorders>
            <w:shd w:val="clear" w:color="auto" w:fill="auto"/>
            <w:noWrap/>
            <w:vAlign w:val="center"/>
            <w:hideMark/>
          </w:tcPr>
          <w:p w14:paraId="1F4EA606" w14:textId="77777777" w:rsidR="00D64922" w:rsidRPr="00AD0363" w:rsidRDefault="00D64922" w:rsidP="00D64922">
            <w:pPr>
              <w:spacing w:after="0"/>
              <w:jc w:val="right"/>
              <w:rPr>
                <w:color w:val="000000"/>
              </w:rPr>
            </w:pPr>
            <w:r>
              <w:rPr>
                <w:color w:val="000000"/>
              </w:rPr>
              <w:t>545.81</w:t>
            </w:r>
          </w:p>
        </w:tc>
        <w:tc>
          <w:tcPr>
            <w:tcW w:w="0" w:type="auto"/>
            <w:tcBorders>
              <w:top w:val="dashed" w:sz="4" w:space="0" w:color="auto"/>
              <w:left w:val="nil"/>
              <w:bottom w:val="nil"/>
              <w:right w:val="nil"/>
            </w:tcBorders>
            <w:shd w:val="clear" w:color="auto" w:fill="auto"/>
            <w:noWrap/>
            <w:vAlign w:val="center"/>
            <w:hideMark/>
          </w:tcPr>
          <w:p w14:paraId="2743F9F1" w14:textId="77777777" w:rsidR="00D64922" w:rsidRPr="00AD0363" w:rsidRDefault="00D64922" w:rsidP="00D64922">
            <w:pPr>
              <w:spacing w:after="0"/>
              <w:jc w:val="right"/>
              <w:rPr>
                <w:color w:val="000000"/>
              </w:rPr>
            </w:pPr>
            <w:r>
              <w:rPr>
                <w:color w:val="000000"/>
              </w:rPr>
              <w:t>322.65</w:t>
            </w:r>
          </w:p>
        </w:tc>
        <w:tc>
          <w:tcPr>
            <w:tcW w:w="0" w:type="auto"/>
            <w:tcBorders>
              <w:top w:val="dashed" w:sz="4" w:space="0" w:color="auto"/>
              <w:left w:val="nil"/>
              <w:bottom w:val="nil"/>
              <w:right w:val="nil"/>
            </w:tcBorders>
            <w:shd w:val="clear" w:color="auto" w:fill="auto"/>
            <w:noWrap/>
            <w:vAlign w:val="center"/>
            <w:hideMark/>
          </w:tcPr>
          <w:p w14:paraId="75D84A25" w14:textId="77777777" w:rsidR="00D64922" w:rsidRPr="00AD0363" w:rsidRDefault="00D64922" w:rsidP="00D64922">
            <w:pPr>
              <w:spacing w:after="0"/>
              <w:jc w:val="right"/>
              <w:rPr>
                <w:color w:val="000000"/>
              </w:rPr>
            </w:pPr>
            <w:r>
              <w:rPr>
                <w:color w:val="000000"/>
              </w:rPr>
              <w:t>420.85</w:t>
            </w:r>
          </w:p>
        </w:tc>
        <w:tc>
          <w:tcPr>
            <w:tcW w:w="0" w:type="auto"/>
            <w:tcBorders>
              <w:top w:val="dashed" w:sz="4" w:space="0" w:color="auto"/>
              <w:left w:val="nil"/>
              <w:bottom w:val="nil"/>
              <w:right w:val="nil"/>
            </w:tcBorders>
            <w:shd w:val="clear" w:color="auto" w:fill="auto"/>
            <w:noWrap/>
            <w:vAlign w:val="center"/>
            <w:hideMark/>
          </w:tcPr>
          <w:p w14:paraId="05A1651B" w14:textId="77777777" w:rsidR="00D64922" w:rsidRPr="00AD0363" w:rsidRDefault="00D64922" w:rsidP="00D64922">
            <w:pPr>
              <w:spacing w:after="0"/>
              <w:jc w:val="right"/>
              <w:rPr>
                <w:color w:val="000000"/>
              </w:rPr>
            </w:pPr>
            <w:r>
              <w:rPr>
                <w:color w:val="000000"/>
              </w:rPr>
              <w:t>182.75</w:t>
            </w:r>
          </w:p>
        </w:tc>
        <w:tc>
          <w:tcPr>
            <w:tcW w:w="0" w:type="auto"/>
            <w:tcBorders>
              <w:top w:val="dashed" w:sz="4" w:space="0" w:color="auto"/>
              <w:left w:val="nil"/>
              <w:bottom w:val="nil"/>
              <w:right w:val="nil"/>
            </w:tcBorders>
            <w:shd w:val="clear" w:color="auto" w:fill="auto"/>
            <w:noWrap/>
            <w:vAlign w:val="center"/>
            <w:hideMark/>
          </w:tcPr>
          <w:p w14:paraId="1BB0736F" w14:textId="77777777" w:rsidR="00D64922" w:rsidRPr="00AD0363" w:rsidRDefault="00D64922" w:rsidP="00D64922">
            <w:pPr>
              <w:spacing w:after="0"/>
              <w:jc w:val="right"/>
              <w:rPr>
                <w:color w:val="000000"/>
              </w:rPr>
            </w:pPr>
            <w:r>
              <w:rPr>
                <w:color w:val="000000"/>
              </w:rPr>
              <w:t>243.58</w:t>
            </w:r>
          </w:p>
        </w:tc>
      </w:tr>
      <w:tr w:rsidR="00D64922" w:rsidRPr="00974E44" w14:paraId="22E8CC08" w14:textId="77777777" w:rsidTr="00D64922">
        <w:trPr>
          <w:jc w:val="center"/>
        </w:trPr>
        <w:tc>
          <w:tcPr>
            <w:tcW w:w="0" w:type="auto"/>
            <w:tcBorders>
              <w:top w:val="dashed" w:sz="4" w:space="0" w:color="auto"/>
              <w:left w:val="nil"/>
              <w:bottom w:val="nil"/>
              <w:right w:val="nil"/>
            </w:tcBorders>
            <w:shd w:val="clear" w:color="auto" w:fill="auto"/>
            <w:noWrap/>
            <w:vAlign w:val="bottom"/>
            <w:hideMark/>
          </w:tcPr>
          <w:p w14:paraId="2146FA9A" w14:textId="77777777" w:rsidR="00D64922" w:rsidRPr="00AD0363" w:rsidRDefault="00D64922" w:rsidP="00D64922">
            <w:pPr>
              <w:spacing w:after="0"/>
              <w:rPr>
                <w:color w:val="000000"/>
              </w:rPr>
            </w:pPr>
            <w:proofErr w:type="spellStart"/>
            <w:r w:rsidRPr="00AD0363">
              <w:rPr>
                <w:color w:val="000000"/>
              </w:rPr>
              <w:t>Surv_like</w:t>
            </w:r>
            <w:proofErr w:type="spellEnd"/>
          </w:p>
        </w:tc>
        <w:tc>
          <w:tcPr>
            <w:tcW w:w="0" w:type="auto"/>
            <w:tcBorders>
              <w:top w:val="dashed" w:sz="4" w:space="0" w:color="auto"/>
              <w:left w:val="nil"/>
              <w:bottom w:val="nil"/>
              <w:right w:val="nil"/>
            </w:tcBorders>
            <w:shd w:val="clear" w:color="auto" w:fill="auto"/>
            <w:noWrap/>
            <w:vAlign w:val="center"/>
            <w:hideMark/>
          </w:tcPr>
          <w:p w14:paraId="3B089D8B" w14:textId="77777777" w:rsidR="00D64922" w:rsidRPr="00AD0363" w:rsidRDefault="00D64922" w:rsidP="00D64922">
            <w:pPr>
              <w:spacing w:after="0"/>
              <w:jc w:val="right"/>
              <w:rPr>
                <w:color w:val="000000"/>
              </w:rPr>
            </w:pPr>
            <w:r>
              <w:rPr>
                <w:color w:val="000000"/>
              </w:rPr>
              <w:t>-15.42</w:t>
            </w:r>
          </w:p>
        </w:tc>
        <w:tc>
          <w:tcPr>
            <w:tcW w:w="0" w:type="auto"/>
            <w:tcBorders>
              <w:top w:val="dashed" w:sz="4" w:space="0" w:color="auto"/>
              <w:left w:val="nil"/>
              <w:bottom w:val="nil"/>
              <w:right w:val="nil"/>
            </w:tcBorders>
            <w:shd w:val="clear" w:color="auto" w:fill="auto"/>
            <w:noWrap/>
            <w:vAlign w:val="center"/>
            <w:hideMark/>
          </w:tcPr>
          <w:p w14:paraId="5490AECB" w14:textId="77777777" w:rsidR="00D64922" w:rsidRPr="00AD0363" w:rsidRDefault="00D64922" w:rsidP="00D64922">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4D8E7EA8" w14:textId="77777777" w:rsidR="00D64922" w:rsidRPr="00AD0363" w:rsidRDefault="00D64922" w:rsidP="00D64922">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6E9DD5DC" w14:textId="77777777" w:rsidR="00D64922" w:rsidRPr="00AD0363" w:rsidRDefault="00D64922" w:rsidP="00D64922">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3822492A" w14:textId="77777777" w:rsidR="00D64922" w:rsidRPr="00AD0363" w:rsidRDefault="00D64922" w:rsidP="00D64922">
            <w:pPr>
              <w:spacing w:after="0"/>
              <w:jc w:val="right"/>
              <w:rPr>
                <w:color w:val="000000"/>
              </w:rPr>
            </w:pPr>
            <w:r>
              <w:rPr>
                <w:color w:val="000000"/>
              </w:rPr>
              <w:t>-10.36</w:t>
            </w:r>
          </w:p>
        </w:tc>
        <w:tc>
          <w:tcPr>
            <w:tcW w:w="0" w:type="auto"/>
            <w:tcBorders>
              <w:top w:val="dashed" w:sz="4" w:space="0" w:color="auto"/>
              <w:left w:val="nil"/>
              <w:bottom w:val="nil"/>
              <w:right w:val="nil"/>
            </w:tcBorders>
            <w:shd w:val="clear" w:color="auto" w:fill="auto"/>
            <w:noWrap/>
            <w:vAlign w:val="center"/>
            <w:hideMark/>
          </w:tcPr>
          <w:p w14:paraId="165DADFF" w14:textId="77777777" w:rsidR="00D64922" w:rsidRPr="00AD0363" w:rsidRDefault="00D64922" w:rsidP="00D64922">
            <w:pPr>
              <w:spacing w:after="0"/>
              <w:jc w:val="right"/>
              <w:rPr>
                <w:color w:val="000000"/>
              </w:rPr>
            </w:pPr>
            <w:r>
              <w:rPr>
                <w:color w:val="000000"/>
              </w:rPr>
              <w:t>-5.06</w:t>
            </w:r>
          </w:p>
        </w:tc>
      </w:tr>
    </w:tbl>
    <w:p w14:paraId="57E811D1" w14:textId="77777777" w:rsidR="00D64922" w:rsidRDefault="00D64922" w:rsidP="00D64922">
      <w:pPr>
        <w:spacing w:line="259" w:lineRule="auto"/>
      </w:pPr>
    </w:p>
    <w:p w14:paraId="7D0060A1" w14:textId="77777777" w:rsidR="00D64922" w:rsidRDefault="00D64922" w:rsidP="00D64922">
      <w:r w:rsidRPr="00364528">
        <w:t>Table 2.</w:t>
      </w:r>
      <w:r>
        <w:rPr>
          <w:noProof/>
        </w:rPr>
        <w:t>19</w:t>
      </w:r>
      <w:r w:rsidRPr="00364528">
        <w:rPr>
          <w:noProof/>
        </w:rPr>
        <w:t>.</w:t>
      </w:r>
      <w:r w:rsidRPr="00364528">
        <w:t xml:space="preserve"> Leave</w:t>
      </w:r>
      <w:r>
        <w:t xml:space="preserve">-one-out bias analysis results. MLE are the maximum likelihood estimated values. Mean </w:t>
      </w:r>
      <w:commentRangeStart w:id="301"/>
      <w:r>
        <w:t xml:space="preserve">bias </w:t>
      </w:r>
      <w:commentRangeEnd w:id="301"/>
      <w:r w:rsidR="00841239">
        <w:rPr>
          <w:rStyle w:val="CommentReference"/>
        </w:rPr>
        <w:commentReference w:id="301"/>
      </w:r>
      <w:r>
        <w:t>is the average difference from the MLE. Note that the SSB is female spawning biomass.</w:t>
      </w:r>
    </w:p>
    <w:tbl>
      <w:tblPr>
        <w:tblW w:w="0" w:type="auto"/>
        <w:jc w:val="center"/>
        <w:tblLook w:val="04A0" w:firstRow="1" w:lastRow="0" w:firstColumn="1" w:lastColumn="0" w:noHBand="0" w:noVBand="1"/>
      </w:tblPr>
      <w:tblGrid>
        <w:gridCol w:w="1121"/>
        <w:gridCol w:w="1261"/>
        <w:gridCol w:w="1151"/>
        <w:gridCol w:w="601"/>
        <w:gridCol w:w="1188"/>
        <w:gridCol w:w="2355"/>
      </w:tblGrid>
      <w:tr w:rsidR="00D64922" w:rsidRPr="00B70E0D" w14:paraId="52126259" w14:textId="77777777" w:rsidTr="00D64922">
        <w:trPr>
          <w:jc w:val="center"/>
        </w:trPr>
        <w:tc>
          <w:tcPr>
            <w:tcW w:w="0" w:type="auto"/>
            <w:tcBorders>
              <w:top w:val="double" w:sz="4" w:space="0" w:color="auto"/>
              <w:left w:val="nil"/>
              <w:bottom w:val="nil"/>
              <w:right w:val="nil"/>
            </w:tcBorders>
            <w:shd w:val="clear" w:color="auto" w:fill="auto"/>
            <w:noWrap/>
            <w:vAlign w:val="bottom"/>
          </w:tcPr>
          <w:p w14:paraId="1287FB4D" w14:textId="77777777" w:rsidR="00D64922" w:rsidRPr="00AD0363" w:rsidRDefault="00D64922" w:rsidP="00D64922">
            <w:pPr>
              <w:spacing w:after="0"/>
              <w:rPr>
                <w:b/>
                <w:color w:val="000000"/>
              </w:rPr>
            </w:pPr>
          </w:p>
        </w:tc>
        <w:tc>
          <w:tcPr>
            <w:tcW w:w="0" w:type="auto"/>
            <w:gridSpan w:val="3"/>
            <w:tcBorders>
              <w:top w:val="double" w:sz="4" w:space="0" w:color="auto"/>
              <w:left w:val="nil"/>
              <w:bottom w:val="nil"/>
              <w:right w:val="single" w:sz="4" w:space="0" w:color="auto"/>
            </w:tcBorders>
            <w:shd w:val="clear" w:color="auto" w:fill="auto"/>
            <w:noWrap/>
            <w:vAlign w:val="bottom"/>
            <w:hideMark/>
          </w:tcPr>
          <w:p w14:paraId="05C0615D" w14:textId="77777777" w:rsidR="00D64922" w:rsidRPr="00AD0363" w:rsidRDefault="00D64922" w:rsidP="00D64922">
            <w:pPr>
              <w:spacing w:after="0"/>
              <w:jc w:val="center"/>
              <w:rPr>
                <w:b/>
                <w:color w:val="000000"/>
              </w:rPr>
            </w:pPr>
            <w:r w:rsidRPr="00AD0363">
              <w:rPr>
                <w:b/>
                <w:color w:val="000000"/>
              </w:rPr>
              <w:t>MLE</w:t>
            </w:r>
          </w:p>
        </w:tc>
        <w:tc>
          <w:tcPr>
            <w:tcW w:w="3543" w:type="dxa"/>
            <w:gridSpan w:val="2"/>
            <w:tcBorders>
              <w:top w:val="double" w:sz="4" w:space="0" w:color="auto"/>
              <w:left w:val="single" w:sz="4" w:space="0" w:color="auto"/>
              <w:bottom w:val="nil"/>
            </w:tcBorders>
            <w:shd w:val="clear" w:color="auto" w:fill="auto"/>
            <w:noWrap/>
            <w:vAlign w:val="bottom"/>
            <w:hideMark/>
          </w:tcPr>
          <w:p w14:paraId="4063DC97" w14:textId="77777777" w:rsidR="00D64922" w:rsidRPr="00AD0363" w:rsidRDefault="00D64922" w:rsidP="00D64922">
            <w:pPr>
              <w:spacing w:after="0"/>
              <w:jc w:val="center"/>
              <w:rPr>
                <w:b/>
                <w:color w:val="000000"/>
              </w:rPr>
            </w:pPr>
            <w:r w:rsidRPr="00AD0363">
              <w:rPr>
                <w:b/>
                <w:color w:val="000000"/>
              </w:rPr>
              <w:t>Leave-one-out</w:t>
            </w:r>
          </w:p>
        </w:tc>
      </w:tr>
      <w:tr w:rsidR="00D64922" w:rsidRPr="00B70E0D" w14:paraId="232EFAF3" w14:textId="77777777" w:rsidTr="00D64922">
        <w:trPr>
          <w:jc w:val="center"/>
        </w:trPr>
        <w:tc>
          <w:tcPr>
            <w:tcW w:w="0" w:type="auto"/>
            <w:tcBorders>
              <w:top w:val="nil"/>
              <w:left w:val="nil"/>
              <w:bottom w:val="single" w:sz="4" w:space="0" w:color="auto"/>
              <w:right w:val="nil"/>
            </w:tcBorders>
            <w:shd w:val="clear" w:color="auto" w:fill="auto"/>
            <w:noWrap/>
            <w:vAlign w:val="bottom"/>
          </w:tcPr>
          <w:p w14:paraId="2653D3D7" w14:textId="77777777" w:rsidR="00D64922" w:rsidRPr="00AD0363" w:rsidRDefault="00D64922" w:rsidP="00D64922">
            <w:pPr>
              <w:spacing w:after="0"/>
              <w:rPr>
                <w:b/>
                <w:color w:val="000000"/>
              </w:rPr>
            </w:pPr>
            <w:r w:rsidRPr="00AD0363">
              <w:rPr>
                <w:b/>
                <w:color w:val="000000"/>
              </w:rPr>
              <w:t>Label</w:t>
            </w:r>
          </w:p>
        </w:tc>
        <w:tc>
          <w:tcPr>
            <w:tcW w:w="0" w:type="auto"/>
            <w:tcBorders>
              <w:top w:val="nil"/>
              <w:left w:val="nil"/>
              <w:bottom w:val="single" w:sz="4" w:space="0" w:color="auto"/>
              <w:right w:val="nil"/>
            </w:tcBorders>
            <w:shd w:val="clear" w:color="auto" w:fill="auto"/>
            <w:noWrap/>
            <w:vAlign w:val="bottom"/>
            <w:hideMark/>
          </w:tcPr>
          <w:p w14:paraId="78F29AF8" w14:textId="77777777" w:rsidR="00D64922" w:rsidRPr="00AD0363" w:rsidRDefault="00D64922" w:rsidP="00D64922">
            <w:pPr>
              <w:spacing w:after="0"/>
              <w:jc w:val="center"/>
              <w:rPr>
                <w:b/>
                <w:color w:val="000000"/>
              </w:rPr>
            </w:pPr>
            <w:r w:rsidRPr="00AD0363">
              <w:rPr>
                <w:b/>
                <w:color w:val="000000"/>
              </w:rPr>
              <w:t>Value</w:t>
            </w:r>
          </w:p>
        </w:tc>
        <w:tc>
          <w:tcPr>
            <w:tcW w:w="0" w:type="auto"/>
            <w:tcBorders>
              <w:top w:val="nil"/>
              <w:left w:val="nil"/>
              <w:bottom w:val="single" w:sz="4" w:space="0" w:color="auto"/>
              <w:right w:val="nil"/>
            </w:tcBorders>
            <w:shd w:val="clear" w:color="auto" w:fill="auto"/>
            <w:noWrap/>
            <w:vAlign w:val="bottom"/>
            <w:hideMark/>
          </w:tcPr>
          <w:p w14:paraId="0E302152" w14:textId="77777777" w:rsidR="00D64922" w:rsidRPr="00AD0363" w:rsidRDefault="00D64922" w:rsidP="00D64922">
            <w:pPr>
              <w:spacing w:after="0"/>
              <w:jc w:val="center"/>
              <w:rPr>
                <w:b/>
                <w:color w:val="000000"/>
              </w:rPr>
            </w:pPr>
            <w:r w:rsidRPr="00AD0363">
              <w:rPr>
                <w:b/>
                <w:color w:val="000000"/>
              </w:rPr>
              <w:t>σ</w:t>
            </w:r>
          </w:p>
        </w:tc>
        <w:tc>
          <w:tcPr>
            <w:tcW w:w="0" w:type="auto"/>
            <w:tcBorders>
              <w:top w:val="nil"/>
              <w:left w:val="nil"/>
              <w:bottom w:val="single" w:sz="4" w:space="0" w:color="auto"/>
              <w:right w:val="single" w:sz="4" w:space="0" w:color="auto"/>
            </w:tcBorders>
            <w:shd w:val="clear" w:color="auto" w:fill="auto"/>
            <w:noWrap/>
            <w:vAlign w:val="bottom"/>
            <w:hideMark/>
          </w:tcPr>
          <w:p w14:paraId="677AF8C4" w14:textId="77777777" w:rsidR="00D64922" w:rsidRPr="00AD0363" w:rsidRDefault="00D64922" w:rsidP="00D64922">
            <w:pPr>
              <w:spacing w:after="0"/>
              <w:jc w:val="center"/>
              <w:rPr>
                <w:b/>
                <w:color w:val="000000"/>
              </w:rPr>
            </w:pPr>
            <w:r w:rsidRPr="00AD0363">
              <w:rPr>
                <w:b/>
                <w:color w:val="000000"/>
              </w:rPr>
              <w:t xml:space="preserve"> CV</w:t>
            </w:r>
          </w:p>
        </w:tc>
        <w:tc>
          <w:tcPr>
            <w:tcW w:w="0" w:type="auto"/>
            <w:tcBorders>
              <w:top w:val="nil"/>
              <w:left w:val="single" w:sz="4" w:space="0" w:color="auto"/>
              <w:bottom w:val="single" w:sz="4" w:space="0" w:color="auto"/>
              <w:right w:val="nil"/>
            </w:tcBorders>
            <w:shd w:val="clear" w:color="auto" w:fill="auto"/>
            <w:noWrap/>
            <w:vAlign w:val="bottom"/>
            <w:hideMark/>
          </w:tcPr>
          <w:p w14:paraId="73A656F5" w14:textId="77777777" w:rsidR="00D64922" w:rsidRPr="00AD0363" w:rsidRDefault="00D64922" w:rsidP="00D64922">
            <w:pPr>
              <w:spacing w:after="0"/>
              <w:jc w:val="center"/>
              <w:rPr>
                <w:b/>
                <w:color w:val="000000"/>
              </w:rPr>
            </w:pPr>
            <w:r w:rsidRPr="00AD0363">
              <w:rPr>
                <w:b/>
                <w:color w:val="000000"/>
              </w:rPr>
              <w:t>Mean bias</w:t>
            </w:r>
          </w:p>
        </w:tc>
        <w:tc>
          <w:tcPr>
            <w:tcW w:w="0" w:type="auto"/>
            <w:tcBorders>
              <w:top w:val="nil"/>
              <w:left w:val="nil"/>
              <w:bottom w:val="single" w:sz="4" w:space="0" w:color="auto"/>
              <w:right w:val="nil"/>
            </w:tcBorders>
            <w:shd w:val="clear" w:color="auto" w:fill="auto"/>
            <w:noWrap/>
            <w:vAlign w:val="bottom"/>
            <w:hideMark/>
          </w:tcPr>
          <w:p w14:paraId="4F62FA73" w14:textId="77777777" w:rsidR="00D64922" w:rsidRPr="00AD0363" w:rsidRDefault="00D64922" w:rsidP="00D64922">
            <w:pPr>
              <w:spacing w:after="0"/>
              <w:jc w:val="center"/>
              <w:rPr>
                <w:b/>
                <w:color w:val="000000"/>
              </w:rPr>
            </w:pPr>
            <w:r w:rsidRPr="00AD0363">
              <w:rPr>
                <w:b/>
                <w:color w:val="000000"/>
              </w:rPr>
              <w:t>Mean bias/MLE Value</w:t>
            </w:r>
          </w:p>
        </w:tc>
      </w:tr>
      <w:tr w:rsidR="00D64922" w:rsidRPr="00B70E0D" w14:paraId="790F3586" w14:textId="77777777" w:rsidTr="00D64922">
        <w:trPr>
          <w:jc w:val="center"/>
        </w:trPr>
        <w:tc>
          <w:tcPr>
            <w:tcW w:w="0" w:type="auto"/>
            <w:tcBorders>
              <w:top w:val="nil"/>
              <w:left w:val="nil"/>
              <w:bottom w:val="nil"/>
              <w:right w:val="nil"/>
            </w:tcBorders>
            <w:shd w:val="clear" w:color="auto" w:fill="auto"/>
            <w:noWrap/>
            <w:vAlign w:val="center"/>
            <w:hideMark/>
          </w:tcPr>
          <w:p w14:paraId="5C5E08B4" w14:textId="77777777" w:rsidR="00D64922" w:rsidRPr="00AD0363" w:rsidRDefault="00D64922" w:rsidP="00D64922">
            <w:pPr>
              <w:spacing w:after="0"/>
              <w:rPr>
                <w:color w:val="000000"/>
              </w:rPr>
            </w:pPr>
            <w:r>
              <w:rPr>
                <w:color w:val="000000"/>
              </w:rPr>
              <w:t>ABC</w:t>
            </w:r>
            <w:r>
              <w:rPr>
                <w:color w:val="000000"/>
                <w:vertAlign w:val="subscript"/>
              </w:rPr>
              <w:t>2023</w:t>
            </w:r>
          </w:p>
        </w:tc>
        <w:tc>
          <w:tcPr>
            <w:tcW w:w="0" w:type="auto"/>
            <w:tcBorders>
              <w:top w:val="nil"/>
              <w:left w:val="nil"/>
              <w:bottom w:val="nil"/>
              <w:right w:val="nil"/>
            </w:tcBorders>
            <w:shd w:val="clear" w:color="auto" w:fill="auto"/>
            <w:noWrap/>
            <w:vAlign w:val="center"/>
            <w:hideMark/>
          </w:tcPr>
          <w:p w14:paraId="1E80C5B9" w14:textId="77777777" w:rsidR="00D64922" w:rsidRPr="00AD0363" w:rsidRDefault="00D64922" w:rsidP="00D64922">
            <w:pPr>
              <w:spacing w:after="0"/>
              <w:jc w:val="right"/>
              <w:rPr>
                <w:color w:val="000000"/>
              </w:rPr>
            </w:pPr>
            <w:r>
              <w:rPr>
                <w:color w:val="000000"/>
              </w:rPr>
              <w:t xml:space="preserve">        24,634 </w:t>
            </w:r>
          </w:p>
        </w:tc>
        <w:tc>
          <w:tcPr>
            <w:tcW w:w="0" w:type="auto"/>
            <w:tcBorders>
              <w:top w:val="nil"/>
              <w:left w:val="nil"/>
              <w:bottom w:val="nil"/>
              <w:right w:val="nil"/>
            </w:tcBorders>
            <w:shd w:val="clear" w:color="auto" w:fill="auto"/>
            <w:noWrap/>
            <w:vAlign w:val="center"/>
            <w:hideMark/>
          </w:tcPr>
          <w:p w14:paraId="4D2E0600" w14:textId="77777777" w:rsidR="00D64922" w:rsidRPr="00AD0363" w:rsidRDefault="00D64922" w:rsidP="00D64922">
            <w:pPr>
              <w:spacing w:after="0"/>
              <w:jc w:val="right"/>
              <w:rPr>
                <w:color w:val="000000"/>
              </w:rPr>
            </w:pPr>
            <w:r>
              <w:rPr>
                <w:color w:val="000000"/>
              </w:rPr>
              <w:t xml:space="preserve">        4,904 </w:t>
            </w:r>
          </w:p>
        </w:tc>
        <w:tc>
          <w:tcPr>
            <w:tcW w:w="0" w:type="auto"/>
            <w:tcBorders>
              <w:top w:val="nil"/>
              <w:left w:val="nil"/>
              <w:bottom w:val="nil"/>
              <w:right w:val="single" w:sz="4" w:space="0" w:color="auto"/>
            </w:tcBorders>
            <w:shd w:val="clear" w:color="auto" w:fill="auto"/>
            <w:noWrap/>
            <w:vAlign w:val="center"/>
            <w:hideMark/>
          </w:tcPr>
          <w:p w14:paraId="79A905E3" w14:textId="77777777" w:rsidR="00D64922" w:rsidRPr="00AD0363" w:rsidRDefault="00D64922" w:rsidP="00D64922">
            <w:pPr>
              <w:spacing w:after="0"/>
              <w:jc w:val="right"/>
              <w:rPr>
                <w:color w:val="000000"/>
              </w:rPr>
            </w:pPr>
            <w:r>
              <w:rPr>
                <w:color w:val="000000"/>
              </w:rPr>
              <w:t>0.20</w:t>
            </w:r>
          </w:p>
        </w:tc>
        <w:tc>
          <w:tcPr>
            <w:tcW w:w="0" w:type="auto"/>
            <w:tcBorders>
              <w:top w:val="nil"/>
              <w:left w:val="single" w:sz="4" w:space="0" w:color="auto"/>
              <w:bottom w:val="nil"/>
              <w:right w:val="nil"/>
            </w:tcBorders>
            <w:shd w:val="clear" w:color="auto" w:fill="auto"/>
            <w:noWrap/>
            <w:vAlign w:val="center"/>
            <w:hideMark/>
          </w:tcPr>
          <w:p w14:paraId="6453D823" w14:textId="77777777" w:rsidR="00D64922" w:rsidRPr="00AD0363" w:rsidRDefault="00D64922" w:rsidP="00D64922">
            <w:pPr>
              <w:spacing w:after="0"/>
              <w:jc w:val="right"/>
              <w:rPr>
                <w:color w:val="000000"/>
              </w:rPr>
            </w:pPr>
            <w:r>
              <w:rPr>
                <w:color w:val="000000"/>
              </w:rPr>
              <w:t>658.25</w:t>
            </w:r>
          </w:p>
        </w:tc>
        <w:tc>
          <w:tcPr>
            <w:tcW w:w="0" w:type="auto"/>
            <w:tcBorders>
              <w:top w:val="nil"/>
              <w:left w:val="nil"/>
              <w:bottom w:val="nil"/>
              <w:right w:val="nil"/>
            </w:tcBorders>
            <w:shd w:val="clear" w:color="auto" w:fill="auto"/>
            <w:noWrap/>
            <w:vAlign w:val="center"/>
            <w:hideMark/>
          </w:tcPr>
          <w:p w14:paraId="7F97AE86" w14:textId="77777777" w:rsidR="00D64922" w:rsidRPr="00AD0363" w:rsidRDefault="00D64922" w:rsidP="00D64922">
            <w:pPr>
              <w:spacing w:after="0"/>
              <w:jc w:val="right"/>
              <w:rPr>
                <w:color w:val="000000"/>
              </w:rPr>
            </w:pPr>
            <w:r>
              <w:rPr>
                <w:color w:val="000000"/>
              </w:rPr>
              <w:t>0.027</w:t>
            </w:r>
          </w:p>
        </w:tc>
      </w:tr>
      <w:tr w:rsidR="00D64922" w:rsidRPr="00B70E0D" w14:paraId="51695013" w14:textId="77777777" w:rsidTr="00D64922">
        <w:trPr>
          <w:jc w:val="center"/>
        </w:trPr>
        <w:tc>
          <w:tcPr>
            <w:tcW w:w="0" w:type="auto"/>
            <w:tcBorders>
              <w:top w:val="nil"/>
              <w:left w:val="nil"/>
              <w:bottom w:val="nil"/>
              <w:right w:val="nil"/>
            </w:tcBorders>
            <w:shd w:val="clear" w:color="auto" w:fill="auto"/>
            <w:noWrap/>
            <w:vAlign w:val="center"/>
            <w:hideMark/>
          </w:tcPr>
          <w:p w14:paraId="578556C8" w14:textId="77777777" w:rsidR="00D64922" w:rsidRPr="00AD0363" w:rsidRDefault="00D64922" w:rsidP="00D64922">
            <w:pPr>
              <w:spacing w:after="0"/>
              <w:rPr>
                <w:color w:val="000000"/>
              </w:rPr>
            </w:pPr>
            <w:r>
              <w:rPr>
                <w:color w:val="000000"/>
              </w:rPr>
              <w:t>F</w:t>
            </w:r>
            <w:r>
              <w:rPr>
                <w:color w:val="000000"/>
                <w:vertAlign w:val="subscript"/>
              </w:rPr>
              <w:t>40%</w:t>
            </w:r>
          </w:p>
        </w:tc>
        <w:tc>
          <w:tcPr>
            <w:tcW w:w="0" w:type="auto"/>
            <w:tcBorders>
              <w:top w:val="nil"/>
              <w:left w:val="nil"/>
              <w:bottom w:val="nil"/>
              <w:right w:val="nil"/>
            </w:tcBorders>
            <w:shd w:val="clear" w:color="auto" w:fill="auto"/>
            <w:noWrap/>
            <w:vAlign w:val="center"/>
            <w:hideMark/>
          </w:tcPr>
          <w:p w14:paraId="315F0F4C" w14:textId="77777777" w:rsidR="00D64922" w:rsidRPr="00AD0363" w:rsidRDefault="00D64922" w:rsidP="00D64922">
            <w:pPr>
              <w:spacing w:after="0"/>
              <w:jc w:val="right"/>
              <w:rPr>
                <w:color w:val="000000"/>
              </w:rPr>
            </w:pPr>
            <w:r>
              <w:rPr>
                <w:color w:val="000000"/>
              </w:rPr>
              <w:t>0.664</w:t>
            </w:r>
          </w:p>
        </w:tc>
        <w:tc>
          <w:tcPr>
            <w:tcW w:w="0" w:type="auto"/>
            <w:tcBorders>
              <w:top w:val="nil"/>
              <w:left w:val="nil"/>
              <w:bottom w:val="nil"/>
              <w:right w:val="nil"/>
            </w:tcBorders>
            <w:shd w:val="clear" w:color="auto" w:fill="auto"/>
            <w:noWrap/>
            <w:vAlign w:val="center"/>
            <w:hideMark/>
          </w:tcPr>
          <w:p w14:paraId="26DAABE1" w14:textId="77777777" w:rsidR="00D64922" w:rsidRPr="00AD0363" w:rsidRDefault="00D64922" w:rsidP="00D64922">
            <w:pPr>
              <w:spacing w:after="0"/>
              <w:jc w:val="right"/>
              <w:rPr>
                <w:color w:val="000000"/>
              </w:rPr>
            </w:pPr>
            <w:r>
              <w:rPr>
                <w:color w:val="000000"/>
              </w:rPr>
              <w:t>0.049</w:t>
            </w:r>
          </w:p>
        </w:tc>
        <w:tc>
          <w:tcPr>
            <w:tcW w:w="0" w:type="auto"/>
            <w:tcBorders>
              <w:top w:val="nil"/>
              <w:left w:val="nil"/>
              <w:bottom w:val="nil"/>
              <w:right w:val="single" w:sz="4" w:space="0" w:color="auto"/>
            </w:tcBorders>
            <w:shd w:val="clear" w:color="auto" w:fill="auto"/>
            <w:noWrap/>
            <w:vAlign w:val="center"/>
            <w:hideMark/>
          </w:tcPr>
          <w:p w14:paraId="2E00A557" w14:textId="77777777" w:rsidR="00D64922" w:rsidRPr="00AD0363" w:rsidRDefault="00D64922" w:rsidP="00D64922">
            <w:pPr>
              <w:spacing w:after="0"/>
              <w:jc w:val="right"/>
              <w:rPr>
                <w:color w:val="000000"/>
              </w:rPr>
            </w:pPr>
            <w:r>
              <w:rPr>
                <w:color w:val="000000"/>
              </w:rPr>
              <w:t>0.07</w:t>
            </w:r>
          </w:p>
        </w:tc>
        <w:tc>
          <w:tcPr>
            <w:tcW w:w="0" w:type="auto"/>
            <w:tcBorders>
              <w:top w:val="nil"/>
              <w:left w:val="single" w:sz="4" w:space="0" w:color="auto"/>
              <w:bottom w:val="nil"/>
              <w:right w:val="nil"/>
            </w:tcBorders>
            <w:shd w:val="clear" w:color="auto" w:fill="auto"/>
            <w:noWrap/>
            <w:vAlign w:val="center"/>
            <w:hideMark/>
          </w:tcPr>
          <w:p w14:paraId="69D3C2D6" w14:textId="77777777" w:rsidR="00D64922" w:rsidRPr="00AD0363" w:rsidRDefault="00D64922" w:rsidP="00D64922">
            <w:pPr>
              <w:spacing w:after="0"/>
              <w:jc w:val="right"/>
              <w:rPr>
                <w:color w:val="000000"/>
              </w:rPr>
            </w:pPr>
            <w:r>
              <w:rPr>
                <w:color w:val="000000"/>
              </w:rPr>
              <w:t>0.005</w:t>
            </w:r>
          </w:p>
        </w:tc>
        <w:tc>
          <w:tcPr>
            <w:tcW w:w="0" w:type="auto"/>
            <w:tcBorders>
              <w:top w:val="nil"/>
              <w:left w:val="nil"/>
              <w:bottom w:val="nil"/>
              <w:right w:val="nil"/>
            </w:tcBorders>
            <w:shd w:val="clear" w:color="auto" w:fill="auto"/>
            <w:noWrap/>
            <w:vAlign w:val="center"/>
            <w:hideMark/>
          </w:tcPr>
          <w:p w14:paraId="7BE66979" w14:textId="77777777" w:rsidR="00D64922" w:rsidRPr="00AD0363" w:rsidRDefault="00D64922" w:rsidP="00D64922">
            <w:pPr>
              <w:spacing w:after="0"/>
              <w:jc w:val="right"/>
              <w:rPr>
                <w:color w:val="000000"/>
              </w:rPr>
            </w:pPr>
            <w:r>
              <w:rPr>
                <w:color w:val="000000"/>
              </w:rPr>
              <w:t>0.007</w:t>
            </w:r>
          </w:p>
        </w:tc>
      </w:tr>
      <w:tr w:rsidR="00D64922" w:rsidRPr="00B70E0D" w14:paraId="047B8CEE" w14:textId="77777777" w:rsidTr="00D64922">
        <w:trPr>
          <w:jc w:val="center"/>
        </w:trPr>
        <w:tc>
          <w:tcPr>
            <w:tcW w:w="0" w:type="auto"/>
            <w:tcBorders>
              <w:top w:val="nil"/>
              <w:left w:val="nil"/>
              <w:bottom w:val="nil"/>
              <w:right w:val="nil"/>
            </w:tcBorders>
            <w:shd w:val="clear" w:color="auto" w:fill="auto"/>
            <w:noWrap/>
            <w:vAlign w:val="center"/>
            <w:hideMark/>
          </w:tcPr>
          <w:p w14:paraId="5031D253" w14:textId="77777777" w:rsidR="00D64922" w:rsidRPr="00AD0363" w:rsidRDefault="00D64922" w:rsidP="00D64922">
            <w:pPr>
              <w:spacing w:after="0"/>
              <w:rPr>
                <w:color w:val="000000"/>
              </w:rPr>
            </w:pPr>
            <w:proofErr w:type="spellStart"/>
            <w:r>
              <w:rPr>
                <w:color w:val="000000"/>
              </w:rPr>
              <w:t>M</w:t>
            </w:r>
            <w:r>
              <w:rPr>
                <w:color w:val="000000"/>
                <w:vertAlign w:val="subscript"/>
              </w:rPr>
              <w:t>base</w:t>
            </w:r>
            <w:proofErr w:type="spellEnd"/>
          </w:p>
        </w:tc>
        <w:tc>
          <w:tcPr>
            <w:tcW w:w="0" w:type="auto"/>
            <w:tcBorders>
              <w:top w:val="nil"/>
              <w:left w:val="nil"/>
              <w:bottom w:val="nil"/>
              <w:right w:val="nil"/>
            </w:tcBorders>
            <w:shd w:val="clear" w:color="auto" w:fill="auto"/>
            <w:noWrap/>
            <w:vAlign w:val="center"/>
            <w:hideMark/>
          </w:tcPr>
          <w:p w14:paraId="225EA9CC" w14:textId="77777777" w:rsidR="00D64922" w:rsidRPr="00AD0363" w:rsidRDefault="00D64922" w:rsidP="00D64922">
            <w:pPr>
              <w:spacing w:after="0"/>
              <w:jc w:val="right"/>
              <w:rPr>
                <w:color w:val="000000"/>
              </w:rPr>
            </w:pPr>
            <w:r>
              <w:rPr>
                <w:color w:val="000000"/>
              </w:rPr>
              <w:t>0.486</w:t>
            </w:r>
          </w:p>
        </w:tc>
        <w:tc>
          <w:tcPr>
            <w:tcW w:w="0" w:type="auto"/>
            <w:tcBorders>
              <w:top w:val="nil"/>
              <w:left w:val="nil"/>
              <w:bottom w:val="nil"/>
              <w:right w:val="nil"/>
            </w:tcBorders>
            <w:shd w:val="clear" w:color="auto" w:fill="auto"/>
            <w:noWrap/>
            <w:vAlign w:val="center"/>
            <w:hideMark/>
          </w:tcPr>
          <w:p w14:paraId="24A4C350" w14:textId="77777777" w:rsidR="00D64922" w:rsidRPr="00AD0363" w:rsidRDefault="00D64922" w:rsidP="00D64922">
            <w:pPr>
              <w:spacing w:after="0"/>
              <w:jc w:val="right"/>
              <w:rPr>
                <w:color w:val="000000"/>
              </w:rPr>
            </w:pPr>
            <w:r>
              <w:rPr>
                <w:color w:val="000000"/>
              </w:rPr>
              <w:t>0.018</w:t>
            </w:r>
          </w:p>
        </w:tc>
        <w:tc>
          <w:tcPr>
            <w:tcW w:w="0" w:type="auto"/>
            <w:tcBorders>
              <w:top w:val="nil"/>
              <w:left w:val="nil"/>
              <w:bottom w:val="nil"/>
              <w:right w:val="single" w:sz="4" w:space="0" w:color="auto"/>
            </w:tcBorders>
            <w:shd w:val="clear" w:color="auto" w:fill="auto"/>
            <w:noWrap/>
            <w:vAlign w:val="center"/>
            <w:hideMark/>
          </w:tcPr>
          <w:p w14:paraId="5FE5A37C" w14:textId="77777777" w:rsidR="00D64922" w:rsidRPr="00AD0363" w:rsidRDefault="00D64922" w:rsidP="00D64922">
            <w:pPr>
              <w:spacing w:after="0"/>
              <w:jc w:val="right"/>
              <w:rPr>
                <w:color w:val="000000"/>
              </w:rPr>
            </w:pPr>
            <w:r>
              <w:rPr>
                <w:color w:val="000000"/>
              </w:rPr>
              <w:t>0.04</w:t>
            </w:r>
          </w:p>
        </w:tc>
        <w:tc>
          <w:tcPr>
            <w:tcW w:w="0" w:type="auto"/>
            <w:tcBorders>
              <w:top w:val="nil"/>
              <w:left w:val="single" w:sz="4" w:space="0" w:color="auto"/>
              <w:bottom w:val="nil"/>
              <w:right w:val="nil"/>
            </w:tcBorders>
            <w:shd w:val="clear" w:color="auto" w:fill="auto"/>
            <w:noWrap/>
            <w:vAlign w:val="center"/>
            <w:hideMark/>
          </w:tcPr>
          <w:p w14:paraId="07BDBA92" w14:textId="77777777" w:rsidR="00D64922" w:rsidRPr="00AD0363" w:rsidRDefault="00D64922" w:rsidP="00D64922">
            <w:pPr>
              <w:spacing w:after="0"/>
              <w:jc w:val="right"/>
              <w:rPr>
                <w:color w:val="000000"/>
              </w:rPr>
            </w:pPr>
            <w:r>
              <w:rPr>
                <w:color w:val="000000"/>
              </w:rPr>
              <w:t>0.002</w:t>
            </w:r>
          </w:p>
        </w:tc>
        <w:tc>
          <w:tcPr>
            <w:tcW w:w="0" w:type="auto"/>
            <w:tcBorders>
              <w:top w:val="nil"/>
              <w:left w:val="nil"/>
              <w:bottom w:val="nil"/>
              <w:right w:val="nil"/>
            </w:tcBorders>
            <w:shd w:val="clear" w:color="auto" w:fill="auto"/>
            <w:noWrap/>
            <w:vAlign w:val="center"/>
            <w:hideMark/>
          </w:tcPr>
          <w:p w14:paraId="14AB2372" w14:textId="77777777" w:rsidR="00D64922" w:rsidRPr="00AD0363" w:rsidRDefault="00D64922" w:rsidP="00D64922">
            <w:pPr>
              <w:spacing w:after="0"/>
              <w:jc w:val="right"/>
            </w:pPr>
            <w:r>
              <w:rPr>
                <w:color w:val="000000"/>
              </w:rPr>
              <w:t>0.004</w:t>
            </w:r>
          </w:p>
        </w:tc>
      </w:tr>
      <w:tr w:rsidR="00D64922" w:rsidRPr="00B70E0D" w14:paraId="4F308FBA" w14:textId="77777777" w:rsidTr="00D64922">
        <w:trPr>
          <w:jc w:val="center"/>
        </w:trPr>
        <w:tc>
          <w:tcPr>
            <w:tcW w:w="0" w:type="auto"/>
            <w:tcBorders>
              <w:top w:val="nil"/>
              <w:left w:val="nil"/>
              <w:bottom w:val="nil"/>
              <w:right w:val="nil"/>
            </w:tcBorders>
            <w:shd w:val="clear" w:color="auto" w:fill="auto"/>
            <w:noWrap/>
            <w:vAlign w:val="center"/>
            <w:hideMark/>
          </w:tcPr>
          <w:p w14:paraId="12DA4900" w14:textId="77777777" w:rsidR="00D64922" w:rsidRPr="00AD0363" w:rsidRDefault="00D64922" w:rsidP="00D64922">
            <w:pPr>
              <w:spacing w:after="0"/>
              <w:rPr>
                <w:color w:val="000000"/>
              </w:rPr>
            </w:pPr>
            <w:proofErr w:type="spellStart"/>
            <w:r>
              <w:rPr>
                <w:color w:val="000000"/>
              </w:rPr>
              <w:t>Q</w:t>
            </w:r>
            <w:r>
              <w:rPr>
                <w:color w:val="000000"/>
                <w:vertAlign w:val="subscript"/>
              </w:rPr>
              <w:t>Bottom</w:t>
            </w:r>
            <w:proofErr w:type="spellEnd"/>
            <w:r>
              <w:rPr>
                <w:color w:val="000000"/>
                <w:vertAlign w:val="subscript"/>
              </w:rPr>
              <w:t xml:space="preserve"> trawl</w:t>
            </w:r>
          </w:p>
        </w:tc>
        <w:tc>
          <w:tcPr>
            <w:tcW w:w="0" w:type="auto"/>
            <w:tcBorders>
              <w:top w:val="nil"/>
              <w:left w:val="nil"/>
              <w:bottom w:val="nil"/>
              <w:right w:val="nil"/>
            </w:tcBorders>
            <w:shd w:val="clear" w:color="auto" w:fill="auto"/>
            <w:noWrap/>
            <w:vAlign w:val="center"/>
            <w:hideMark/>
          </w:tcPr>
          <w:p w14:paraId="5B2F43DD" w14:textId="77777777" w:rsidR="00D64922" w:rsidRPr="00AD0363" w:rsidRDefault="00D64922" w:rsidP="00D64922">
            <w:pPr>
              <w:spacing w:after="0"/>
              <w:jc w:val="right"/>
              <w:rPr>
                <w:color w:val="000000"/>
              </w:rPr>
            </w:pPr>
            <w:r>
              <w:rPr>
                <w:color w:val="000000"/>
              </w:rPr>
              <w:t>0.089</w:t>
            </w:r>
          </w:p>
        </w:tc>
        <w:tc>
          <w:tcPr>
            <w:tcW w:w="0" w:type="auto"/>
            <w:tcBorders>
              <w:top w:val="nil"/>
              <w:left w:val="nil"/>
              <w:bottom w:val="nil"/>
              <w:right w:val="nil"/>
            </w:tcBorders>
            <w:shd w:val="clear" w:color="auto" w:fill="auto"/>
            <w:noWrap/>
            <w:vAlign w:val="center"/>
            <w:hideMark/>
          </w:tcPr>
          <w:p w14:paraId="3F4B5E56" w14:textId="77777777" w:rsidR="00D64922" w:rsidRPr="00AD0363" w:rsidRDefault="00D64922" w:rsidP="00D64922">
            <w:pPr>
              <w:spacing w:after="0"/>
              <w:jc w:val="right"/>
              <w:rPr>
                <w:color w:val="000000"/>
              </w:rPr>
            </w:pPr>
            <w:r>
              <w:rPr>
                <w:color w:val="000000"/>
              </w:rPr>
              <w:t>0.077</w:t>
            </w:r>
          </w:p>
        </w:tc>
        <w:tc>
          <w:tcPr>
            <w:tcW w:w="0" w:type="auto"/>
            <w:tcBorders>
              <w:top w:val="nil"/>
              <w:left w:val="nil"/>
              <w:bottom w:val="nil"/>
              <w:right w:val="single" w:sz="4" w:space="0" w:color="auto"/>
            </w:tcBorders>
            <w:shd w:val="clear" w:color="auto" w:fill="auto"/>
            <w:noWrap/>
            <w:vAlign w:val="center"/>
            <w:hideMark/>
          </w:tcPr>
          <w:p w14:paraId="496ED60B" w14:textId="77777777" w:rsidR="00D64922" w:rsidRPr="00AD0363" w:rsidRDefault="00D64922" w:rsidP="00D64922">
            <w:pPr>
              <w:spacing w:after="0"/>
              <w:jc w:val="center"/>
              <w:rPr>
                <w:color w:val="000000"/>
              </w:rPr>
            </w:pPr>
            <w:r>
              <w:rPr>
                <w:color w:val="000000"/>
              </w:rPr>
              <w:t>NA</w:t>
            </w:r>
          </w:p>
        </w:tc>
        <w:tc>
          <w:tcPr>
            <w:tcW w:w="0" w:type="auto"/>
            <w:tcBorders>
              <w:top w:val="nil"/>
              <w:left w:val="single" w:sz="4" w:space="0" w:color="auto"/>
              <w:bottom w:val="nil"/>
              <w:right w:val="nil"/>
            </w:tcBorders>
            <w:shd w:val="clear" w:color="auto" w:fill="auto"/>
            <w:noWrap/>
            <w:vAlign w:val="center"/>
            <w:hideMark/>
          </w:tcPr>
          <w:p w14:paraId="3C1644CE" w14:textId="77777777" w:rsidR="00D64922" w:rsidRPr="00AD0363" w:rsidRDefault="00D64922" w:rsidP="00D64922">
            <w:pPr>
              <w:spacing w:after="0"/>
              <w:jc w:val="right"/>
              <w:rPr>
                <w:color w:val="000000"/>
              </w:rPr>
            </w:pPr>
            <w:r>
              <w:rPr>
                <w:color w:val="000000"/>
              </w:rPr>
              <w:t>-0.002</w:t>
            </w:r>
          </w:p>
        </w:tc>
        <w:tc>
          <w:tcPr>
            <w:tcW w:w="0" w:type="auto"/>
            <w:tcBorders>
              <w:top w:val="nil"/>
              <w:left w:val="nil"/>
              <w:bottom w:val="nil"/>
              <w:right w:val="nil"/>
            </w:tcBorders>
            <w:shd w:val="clear" w:color="auto" w:fill="auto"/>
            <w:noWrap/>
            <w:vAlign w:val="center"/>
            <w:hideMark/>
          </w:tcPr>
          <w:p w14:paraId="3D5A6063" w14:textId="77777777" w:rsidR="00D64922" w:rsidRPr="00AD0363" w:rsidRDefault="00D64922" w:rsidP="00D64922">
            <w:pPr>
              <w:spacing w:after="0"/>
              <w:jc w:val="right"/>
              <w:rPr>
                <w:color w:val="000000"/>
              </w:rPr>
            </w:pPr>
            <w:r>
              <w:rPr>
                <w:color w:val="000000"/>
              </w:rPr>
              <w:t>-0.023</w:t>
            </w:r>
          </w:p>
        </w:tc>
      </w:tr>
      <w:tr w:rsidR="00D64922" w:rsidRPr="00B70E0D" w14:paraId="4BCC9208" w14:textId="77777777" w:rsidTr="00D64922">
        <w:trPr>
          <w:jc w:val="center"/>
        </w:trPr>
        <w:tc>
          <w:tcPr>
            <w:tcW w:w="0" w:type="auto"/>
            <w:tcBorders>
              <w:top w:val="nil"/>
              <w:left w:val="nil"/>
              <w:right w:val="nil"/>
            </w:tcBorders>
            <w:shd w:val="clear" w:color="auto" w:fill="auto"/>
            <w:noWrap/>
            <w:vAlign w:val="center"/>
            <w:hideMark/>
          </w:tcPr>
          <w:p w14:paraId="1506C3A4" w14:textId="77777777" w:rsidR="00D64922" w:rsidRPr="00AD0363" w:rsidRDefault="00D64922" w:rsidP="00D64922">
            <w:pPr>
              <w:spacing w:after="0"/>
              <w:rPr>
                <w:color w:val="000000"/>
              </w:rPr>
            </w:pPr>
            <w:proofErr w:type="spellStart"/>
            <w:r>
              <w:rPr>
                <w:color w:val="000000"/>
              </w:rPr>
              <w:t>SSB</w:t>
            </w:r>
            <w:r>
              <w:rPr>
                <w:color w:val="000000"/>
                <w:vertAlign w:val="subscript"/>
              </w:rPr>
              <w:t>Unfished</w:t>
            </w:r>
            <w:proofErr w:type="spellEnd"/>
          </w:p>
        </w:tc>
        <w:tc>
          <w:tcPr>
            <w:tcW w:w="0" w:type="auto"/>
            <w:tcBorders>
              <w:top w:val="nil"/>
              <w:left w:val="nil"/>
              <w:right w:val="nil"/>
            </w:tcBorders>
            <w:shd w:val="clear" w:color="auto" w:fill="auto"/>
            <w:noWrap/>
            <w:vAlign w:val="center"/>
            <w:hideMark/>
          </w:tcPr>
          <w:p w14:paraId="3F8C21BA" w14:textId="77777777" w:rsidR="00D64922" w:rsidRPr="00AD0363" w:rsidRDefault="00D64922" w:rsidP="00D64922">
            <w:pPr>
              <w:spacing w:after="0"/>
              <w:jc w:val="right"/>
              <w:rPr>
                <w:color w:val="000000"/>
              </w:rPr>
            </w:pPr>
            <w:r>
              <w:rPr>
                <w:color w:val="000000"/>
              </w:rPr>
              <w:t xml:space="preserve">      167,414 </w:t>
            </w:r>
          </w:p>
        </w:tc>
        <w:tc>
          <w:tcPr>
            <w:tcW w:w="0" w:type="auto"/>
            <w:tcBorders>
              <w:top w:val="nil"/>
              <w:left w:val="nil"/>
              <w:right w:val="nil"/>
            </w:tcBorders>
            <w:shd w:val="clear" w:color="auto" w:fill="auto"/>
            <w:noWrap/>
            <w:vAlign w:val="center"/>
            <w:hideMark/>
          </w:tcPr>
          <w:p w14:paraId="7DF6AA6B" w14:textId="77777777" w:rsidR="00D64922" w:rsidRPr="00AD0363" w:rsidRDefault="00D64922" w:rsidP="00D64922">
            <w:pPr>
              <w:spacing w:after="0"/>
              <w:jc w:val="right"/>
              <w:rPr>
                <w:color w:val="000000"/>
              </w:rPr>
            </w:pPr>
            <w:r>
              <w:rPr>
                <w:color w:val="000000"/>
              </w:rPr>
              <w:t xml:space="preserve">      12,317 </w:t>
            </w:r>
          </w:p>
        </w:tc>
        <w:tc>
          <w:tcPr>
            <w:tcW w:w="0" w:type="auto"/>
            <w:tcBorders>
              <w:top w:val="nil"/>
              <w:left w:val="nil"/>
              <w:right w:val="single" w:sz="4" w:space="0" w:color="auto"/>
            </w:tcBorders>
            <w:shd w:val="clear" w:color="auto" w:fill="auto"/>
            <w:noWrap/>
            <w:vAlign w:val="center"/>
            <w:hideMark/>
          </w:tcPr>
          <w:p w14:paraId="7AF4C081" w14:textId="77777777" w:rsidR="00D64922" w:rsidRPr="00AD0363" w:rsidRDefault="00D64922" w:rsidP="00D64922">
            <w:pPr>
              <w:spacing w:after="0"/>
              <w:jc w:val="right"/>
              <w:rPr>
                <w:color w:val="000000"/>
              </w:rPr>
            </w:pPr>
            <w:r>
              <w:rPr>
                <w:color w:val="000000"/>
              </w:rPr>
              <w:t>0.07</w:t>
            </w:r>
          </w:p>
        </w:tc>
        <w:tc>
          <w:tcPr>
            <w:tcW w:w="0" w:type="auto"/>
            <w:tcBorders>
              <w:top w:val="nil"/>
              <w:left w:val="single" w:sz="4" w:space="0" w:color="auto"/>
              <w:right w:val="nil"/>
            </w:tcBorders>
            <w:shd w:val="clear" w:color="auto" w:fill="auto"/>
            <w:noWrap/>
            <w:vAlign w:val="center"/>
            <w:hideMark/>
          </w:tcPr>
          <w:p w14:paraId="1A8A1BF6" w14:textId="77777777" w:rsidR="00D64922" w:rsidRPr="00AD0363" w:rsidRDefault="00D64922" w:rsidP="00D64922">
            <w:pPr>
              <w:spacing w:after="0"/>
              <w:jc w:val="right"/>
              <w:rPr>
                <w:color w:val="000000"/>
              </w:rPr>
            </w:pPr>
            <w:r>
              <w:rPr>
                <w:color w:val="000000"/>
              </w:rPr>
              <w:t>1804.73</w:t>
            </w:r>
          </w:p>
        </w:tc>
        <w:tc>
          <w:tcPr>
            <w:tcW w:w="0" w:type="auto"/>
            <w:tcBorders>
              <w:top w:val="nil"/>
              <w:left w:val="nil"/>
              <w:right w:val="nil"/>
            </w:tcBorders>
            <w:shd w:val="clear" w:color="auto" w:fill="auto"/>
            <w:noWrap/>
            <w:vAlign w:val="center"/>
            <w:hideMark/>
          </w:tcPr>
          <w:p w14:paraId="3F5F7306" w14:textId="77777777" w:rsidR="00D64922" w:rsidRPr="00AD0363" w:rsidRDefault="00D64922" w:rsidP="00D64922">
            <w:pPr>
              <w:spacing w:after="0"/>
              <w:jc w:val="right"/>
              <w:rPr>
                <w:color w:val="000000"/>
              </w:rPr>
            </w:pPr>
            <w:r>
              <w:rPr>
                <w:color w:val="000000"/>
              </w:rPr>
              <w:t>0.011</w:t>
            </w:r>
          </w:p>
        </w:tc>
      </w:tr>
      <w:tr w:rsidR="00D64922" w:rsidRPr="00B70E0D" w14:paraId="0CDE211F" w14:textId="77777777" w:rsidTr="00D64922">
        <w:trPr>
          <w:jc w:val="center"/>
        </w:trPr>
        <w:tc>
          <w:tcPr>
            <w:tcW w:w="0" w:type="auto"/>
            <w:tcBorders>
              <w:top w:val="nil"/>
              <w:left w:val="nil"/>
              <w:bottom w:val="single" w:sz="4" w:space="0" w:color="auto"/>
              <w:right w:val="nil"/>
            </w:tcBorders>
            <w:shd w:val="clear" w:color="auto" w:fill="auto"/>
            <w:noWrap/>
            <w:vAlign w:val="center"/>
            <w:hideMark/>
          </w:tcPr>
          <w:p w14:paraId="020B297B" w14:textId="77777777" w:rsidR="00D64922" w:rsidRPr="00AD0363" w:rsidRDefault="00D64922" w:rsidP="00D64922">
            <w:pPr>
              <w:spacing w:after="0"/>
              <w:rPr>
                <w:color w:val="000000"/>
              </w:rPr>
            </w:pPr>
            <w:r>
              <w:rPr>
                <w:color w:val="000000"/>
              </w:rPr>
              <w:t>SSB</w:t>
            </w:r>
            <w:r>
              <w:rPr>
                <w:color w:val="000000"/>
                <w:vertAlign w:val="subscript"/>
              </w:rPr>
              <w:t>2023</w:t>
            </w:r>
          </w:p>
        </w:tc>
        <w:tc>
          <w:tcPr>
            <w:tcW w:w="0" w:type="auto"/>
            <w:tcBorders>
              <w:top w:val="nil"/>
              <w:left w:val="nil"/>
              <w:bottom w:val="single" w:sz="4" w:space="0" w:color="auto"/>
              <w:right w:val="nil"/>
            </w:tcBorders>
            <w:shd w:val="clear" w:color="auto" w:fill="auto"/>
            <w:noWrap/>
            <w:vAlign w:val="center"/>
            <w:hideMark/>
          </w:tcPr>
          <w:p w14:paraId="01430EBB" w14:textId="77777777" w:rsidR="00D64922" w:rsidRPr="00AD0363" w:rsidRDefault="00D64922" w:rsidP="00D64922">
            <w:pPr>
              <w:spacing w:after="0"/>
              <w:jc w:val="right"/>
              <w:rPr>
                <w:color w:val="000000"/>
              </w:rPr>
            </w:pPr>
            <w:r>
              <w:rPr>
                <w:color w:val="000000"/>
              </w:rPr>
              <w:t xml:space="preserve">        42,764 </w:t>
            </w:r>
          </w:p>
        </w:tc>
        <w:tc>
          <w:tcPr>
            <w:tcW w:w="0" w:type="auto"/>
            <w:tcBorders>
              <w:top w:val="nil"/>
              <w:left w:val="nil"/>
              <w:bottom w:val="single" w:sz="4" w:space="0" w:color="auto"/>
              <w:right w:val="nil"/>
            </w:tcBorders>
            <w:shd w:val="clear" w:color="auto" w:fill="auto"/>
            <w:noWrap/>
            <w:vAlign w:val="center"/>
            <w:hideMark/>
          </w:tcPr>
          <w:p w14:paraId="0498D483" w14:textId="77777777" w:rsidR="00D64922" w:rsidRPr="00AD0363" w:rsidRDefault="00D64922" w:rsidP="00D64922">
            <w:pPr>
              <w:spacing w:after="0"/>
              <w:jc w:val="right"/>
              <w:rPr>
                <w:color w:val="000000"/>
              </w:rPr>
            </w:pPr>
            <w:r>
              <w:rPr>
                <w:color w:val="000000"/>
              </w:rPr>
              <w:t xml:space="preserve">        4,127 </w:t>
            </w:r>
          </w:p>
        </w:tc>
        <w:tc>
          <w:tcPr>
            <w:tcW w:w="0" w:type="auto"/>
            <w:tcBorders>
              <w:top w:val="nil"/>
              <w:left w:val="nil"/>
              <w:bottom w:val="single" w:sz="4" w:space="0" w:color="auto"/>
              <w:right w:val="single" w:sz="4" w:space="0" w:color="auto"/>
            </w:tcBorders>
            <w:shd w:val="clear" w:color="auto" w:fill="auto"/>
            <w:noWrap/>
            <w:vAlign w:val="center"/>
            <w:hideMark/>
          </w:tcPr>
          <w:p w14:paraId="761D4F04" w14:textId="77777777" w:rsidR="00D64922" w:rsidRPr="00AD0363" w:rsidRDefault="00D64922" w:rsidP="00D64922">
            <w:pPr>
              <w:spacing w:after="0"/>
              <w:jc w:val="right"/>
              <w:rPr>
                <w:color w:val="000000"/>
              </w:rPr>
            </w:pPr>
            <w:r>
              <w:rPr>
                <w:color w:val="000000"/>
              </w:rPr>
              <w:t>0.10</w:t>
            </w:r>
          </w:p>
        </w:tc>
        <w:tc>
          <w:tcPr>
            <w:tcW w:w="0" w:type="auto"/>
            <w:tcBorders>
              <w:top w:val="nil"/>
              <w:left w:val="single" w:sz="4" w:space="0" w:color="auto"/>
              <w:bottom w:val="single" w:sz="4" w:space="0" w:color="auto"/>
              <w:right w:val="nil"/>
            </w:tcBorders>
            <w:shd w:val="clear" w:color="auto" w:fill="auto"/>
            <w:noWrap/>
            <w:vAlign w:val="center"/>
            <w:hideMark/>
          </w:tcPr>
          <w:p w14:paraId="5D6D4AB0" w14:textId="77777777" w:rsidR="00D64922" w:rsidRPr="00AD0363" w:rsidRDefault="00D64922" w:rsidP="00D64922">
            <w:pPr>
              <w:spacing w:after="0"/>
              <w:jc w:val="right"/>
              <w:rPr>
                <w:color w:val="000000"/>
              </w:rPr>
            </w:pPr>
            <w:r>
              <w:rPr>
                <w:color w:val="000000"/>
              </w:rPr>
              <w:t>1047.08</w:t>
            </w:r>
          </w:p>
        </w:tc>
        <w:tc>
          <w:tcPr>
            <w:tcW w:w="0" w:type="auto"/>
            <w:tcBorders>
              <w:top w:val="nil"/>
              <w:left w:val="nil"/>
              <w:bottom w:val="single" w:sz="4" w:space="0" w:color="auto"/>
              <w:right w:val="nil"/>
            </w:tcBorders>
            <w:shd w:val="clear" w:color="auto" w:fill="auto"/>
            <w:noWrap/>
            <w:vAlign w:val="center"/>
            <w:hideMark/>
          </w:tcPr>
          <w:p w14:paraId="44D7261E" w14:textId="77777777" w:rsidR="00D64922" w:rsidRPr="00AD0363" w:rsidRDefault="00D64922" w:rsidP="00D64922">
            <w:pPr>
              <w:spacing w:after="0"/>
              <w:jc w:val="right"/>
              <w:rPr>
                <w:color w:val="000000"/>
              </w:rPr>
            </w:pPr>
            <w:r>
              <w:rPr>
                <w:color w:val="000000"/>
              </w:rPr>
              <w:t>0.024</w:t>
            </w:r>
          </w:p>
        </w:tc>
      </w:tr>
    </w:tbl>
    <w:p w14:paraId="40A95C08" w14:textId="77777777" w:rsidR="00D64922" w:rsidRDefault="00D64922" w:rsidP="00D64922">
      <w:pPr>
        <w:spacing w:line="259" w:lineRule="auto"/>
      </w:pPr>
      <w:r>
        <w:br w:type="page"/>
      </w:r>
    </w:p>
    <w:p w14:paraId="3C3C7A78" w14:textId="77777777" w:rsidR="00D64922" w:rsidRPr="004B3FD6" w:rsidRDefault="00D64922" w:rsidP="00D64922">
      <w:r w:rsidRPr="005804FB">
        <w:lastRenderedPageBreak/>
        <w:t>Table 2.</w:t>
      </w:r>
      <w:r>
        <w:rPr>
          <w:noProof/>
        </w:rPr>
        <w:t>20</w:t>
      </w:r>
      <w:r w:rsidRPr="005804FB">
        <w:rPr>
          <w:noProof/>
        </w:rPr>
        <w:t>.</w:t>
      </w:r>
      <w:r w:rsidRPr="005804FB">
        <w:t xml:space="preserve"> Estimated</w:t>
      </w:r>
      <w:r w:rsidRPr="004B3FD6">
        <w:t xml:space="preserve"> female spawning biomass (t)</w:t>
      </w:r>
      <w:r>
        <w:t xml:space="preserve"> and total biomass (t, age 0+)</w:t>
      </w:r>
      <w:r w:rsidRPr="004B3FD6">
        <w:t xml:space="preserve"> from the </w:t>
      </w:r>
      <w:r>
        <w:t>last year’s</w:t>
      </w:r>
      <w:r w:rsidRPr="004B3FD6">
        <w:t xml:space="preserve"> assessment and the author’s recommended Model </w:t>
      </w:r>
      <w:r>
        <w:t>19.1a</w:t>
      </w:r>
      <w:r w:rsidRPr="004B3FD6">
        <w:t>.</w:t>
      </w:r>
    </w:p>
    <w:tbl>
      <w:tblPr>
        <w:tblW w:w="0" w:type="auto"/>
        <w:jc w:val="center"/>
        <w:tblLook w:val="04A0" w:firstRow="1" w:lastRow="0" w:firstColumn="1" w:lastColumn="0" w:noHBand="0" w:noVBand="1"/>
      </w:tblPr>
      <w:tblGrid>
        <w:gridCol w:w="616"/>
        <w:gridCol w:w="866"/>
        <w:gridCol w:w="766"/>
        <w:gridCol w:w="1219"/>
        <w:gridCol w:w="866"/>
        <w:gridCol w:w="766"/>
        <w:gridCol w:w="1249"/>
      </w:tblGrid>
      <w:tr w:rsidR="00D64922" w:rsidRPr="00F83FC5" w14:paraId="1A1B151F" w14:textId="77777777" w:rsidTr="00D64922">
        <w:trPr>
          <w:trHeight w:val="276"/>
          <w:jc w:val="center"/>
        </w:trPr>
        <w:tc>
          <w:tcPr>
            <w:tcW w:w="0" w:type="auto"/>
            <w:tcBorders>
              <w:top w:val="double" w:sz="4" w:space="0" w:color="auto"/>
            </w:tcBorders>
            <w:shd w:val="clear" w:color="auto" w:fill="auto"/>
            <w:noWrap/>
            <w:vAlign w:val="bottom"/>
            <w:hideMark/>
          </w:tcPr>
          <w:p w14:paraId="77332615" w14:textId="77777777" w:rsidR="00D64922" w:rsidRPr="00881D69" w:rsidRDefault="00D64922" w:rsidP="00D64922">
            <w:pPr>
              <w:spacing w:after="0"/>
              <w:jc w:val="right"/>
              <w:rPr>
                <w:sz w:val="20"/>
              </w:rPr>
            </w:pPr>
          </w:p>
        </w:tc>
        <w:tc>
          <w:tcPr>
            <w:tcW w:w="0" w:type="auto"/>
            <w:gridSpan w:val="3"/>
            <w:tcBorders>
              <w:top w:val="double" w:sz="4" w:space="0" w:color="auto"/>
            </w:tcBorders>
            <w:shd w:val="clear" w:color="auto" w:fill="auto"/>
            <w:noWrap/>
            <w:vAlign w:val="bottom"/>
            <w:hideMark/>
          </w:tcPr>
          <w:p w14:paraId="0048E154" w14:textId="77777777" w:rsidR="00D64922" w:rsidRPr="00881D69" w:rsidRDefault="00D64922" w:rsidP="00D64922">
            <w:pPr>
              <w:spacing w:after="0"/>
              <w:jc w:val="center"/>
              <w:rPr>
                <w:b/>
                <w:sz w:val="20"/>
              </w:rPr>
            </w:pPr>
            <w:r w:rsidRPr="00881D69">
              <w:rPr>
                <w:b/>
                <w:color w:val="808080" w:themeColor="background1" w:themeShade="80"/>
                <w:sz w:val="20"/>
              </w:rPr>
              <w:t>Last Year's Model</w:t>
            </w:r>
            <w:r>
              <w:rPr>
                <w:b/>
                <w:color w:val="808080" w:themeColor="background1" w:themeShade="80"/>
                <w:sz w:val="20"/>
              </w:rPr>
              <w:t xml:space="preserve"> (19.1)</w:t>
            </w:r>
          </w:p>
        </w:tc>
        <w:tc>
          <w:tcPr>
            <w:tcW w:w="0" w:type="auto"/>
            <w:gridSpan w:val="3"/>
            <w:tcBorders>
              <w:top w:val="double" w:sz="4" w:space="0" w:color="auto"/>
            </w:tcBorders>
            <w:shd w:val="clear" w:color="auto" w:fill="auto"/>
            <w:vAlign w:val="bottom"/>
          </w:tcPr>
          <w:p w14:paraId="06F903FF" w14:textId="77777777" w:rsidR="00D64922" w:rsidRPr="00881D69" w:rsidRDefault="00D64922" w:rsidP="00D64922">
            <w:pPr>
              <w:spacing w:after="0"/>
              <w:jc w:val="center"/>
              <w:rPr>
                <w:b/>
                <w:sz w:val="20"/>
              </w:rPr>
            </w:pPr>
            <w:r>
              <w:rPr>
                <w:b/>
                <w:sz w:val="20"/>
              </w:rPr>
              <w:t>Model 19.1a</w:t>
            </w:r>
          </w:p>
        </w:tc>
      </w:tr>
      <w:tr w:rsidR="00D64922" w:rsidRPr="00F83FC5" w14:paraId="5458176C" w14:textId="77777777" w:rsidTr="00D64922">
        <w:trPr>
          <w:trHeight w:val="133"/>
          <w:jc w:val="center"/>
        </w:trPr>
        <w:tc>
          <w:tcPr>
            <w:tcW w:w="0" w:type="auto"/>
            <w:tcBorders>
              <w:bottom w:val="single" w:sz="4" w:space="0" w:color="auto"/>
            </w:tcBorders>
            <w:shd w:val="clear" w:color="auto" w:fill="auto"/>
            <w:noWrap/>
            <w:vAlign w:val="bottom"/>
            <w:hideMark/>
          </w:tcPr>
          <w:p w14:paraId="1C06130E" w14:textId="77777777" w:rsidR="00D64922" w:rsidRPr="00881D69" w:rsidRDefault="00D64922" w:rsidP="00D64922">
            <w:pPr>
              <w:spacing w:after="0"/>
              <w:jc w:val="right"/>
              <w:rPr>
                <w:sz w:val="20"/>
              </w:rPr>
            </w:pPr>
          </w:p>
        </w:tc>
        <w:tc>
          <w:tcPr>
            <w:tcW w:w="0" w:type="auto"/>
            <w:tcBorders>
              <w:bottom w:val="single" w:sz="4" w:space="0" w:color="auto"/>
            </w:tcBorders>
            <w:shd w:val="clear" w:color="auto" w:fill="auto"/>
            <w:noWrap/>
            <w:vAlign w:val="bottom"/>
            <w:hideMark/>
          </w:tcPr>
          <w:p w14:paraId="3015D1A6" w14:textId="77777777" w:rsidR="00D64922" w:rsidRPr="00881D69" w:rsidRDefault="00D64922" w:rsidP="00D64922">
            <w:pPr>
              <w:spacing w:after="0"/>
              <w:jc w:val="right"/>
              <w:rPr>
                <w:color w:val="808080" w:themeColor="background1" w:themeShade="80"/>
                <w:sz w:val="20"/>
              </w:rPr>
            </w:pPr>
            <w:proofErr w:type="spellStart"/>
            <w:r w:rsidRPr="00881D69">
              <w:rPr>
                <w:color w:val="808080" w:themeColor="background1" w:themeShade="80"/>
                <w:sz w:val="20"/>
              </w:rPr>
              <w:t>Sp.Bio</w:t>
            </w:r>
            <w:proofErr w:type="spellEnd"/>
          </w:p>
        </w:tc>
        <w:tc>
          <w:tcPr>
            <w:tcW w:w="0" w:type="auto"/>
            <w:tcBorders>
              <w:bottom w:val="single" w:sz="4" w:space="0" w:color="auto"/>
            </w:tcBorders>
            <w:shd w:val="clear" w:color="auto" w:fill="auto"/>
            <w:noWrap/>
            <w:vAlign w:val="bottom"/>
            <w:hideMark/>
          </w:tcPr>
          <w:p w14:paraId="5018890F" w14:textId="77777777" w:rsidR="00D64922" w:rsidRPr="00881D69" w:rsidRDefault="00D64922" w:rsidP="00D64922">
            <w:pPr>
              <w:spacing w:after="0"/>
              <w:jc w:val="right"/>
              <w:rPr>
                <w:b/>
                <w:color w:val="808080" w:themeColor="background1" w:themeShade="80"/>
                <w:sz w:val="20"/>
              </w:rPr>
            </w:pPr>
            <w:proofErr w:type="spellStart"/>
            <w:r w:rsidRPr="00881D69">
              <w:rPr>
                <w:b/>
                <w:color w:val="808080" w:themeColor="background1" w:themeShade="80"/>
                <w:sz w:val="20"/>
              </w:rPr>
              <w:t>St.dev</w:t>
            </w:r>
            <w:proofErr w:type="spellEnd"/>
          </w:p>
        </w:tc>
        <w:tc>
          <w:tcPr>
            <w:tcW w:w="0" w:type="auto"/>
            <w:tcBorders>
              <w:bottom w:val="single" w:sz="4" w:space="0" w:color="auto"/>
            </w:tcBorders>
            <w:shd w:val="clear" w:color="auto" w:fill="auto"/>
          </w:tcPr>
          <w:p w14:paraId="584EEC09" w14:textId="77777777" w:rsidR="00D64922" w:rsidRPr="00881D69" w:rsidRDefault="00D64922" w:rsidP="00D64922">
            <w:pPr>
              <w:spacing w:after="0"/>
              <w:jc w:val="right"/>
              <w:rPr>
                <w:b/>
                <w:color w:val="808080" w:themeColor="background1" w:themeShade="80"/>
                <w:sz w:val="20"/>
              </w:rPr>
            </w:pPr>
            <w:r w:rsidRPr="00881D69">
              <w:rPr>
                <w:b/>
                <w:color w:val="808080" w:themeColor="background1" w:themeShade="80"/>
                <w:sz w:val="20"/>
              </w:rPr>
              <w:t>Tot. Bio. 0+</w:t>
            </w:r>
          </w:p>
        </w:tc>
        <w:tc>
          <w:tcPr>
            <w:tcW w:w="0" w:type="auto"/>
            <w:tcBorders>
              <w:bottom w:val="single" w:sz="4" w:space="0" w:color="auto"/>
            </w:tcBorders>
            <w:shd w:val="clear" w:color="auto" w:fill="auto"/>
            <w:vAlign w:val="bottom"/>
          </w:tcPr>
          <w:p w14:paraId="66C206DC" w14:textId="77777777" w:rsidR="00D64922" w:rsidRPr="00881D69" w:rsidRDefault="00D64922" w:rsidP="00D64922">
            <w:pPr>
              <w:spacing w:after="0"/>
              <w:jc w:val="right"/>
              <w:rPr>
                <w:b/>
                <w:sz w:val="20"/>
              </w:rPr>
            </w:pPr>
            <w:proofErr w:type="spellStart"/>
            <w:r w:rsidRPr="00881D69">
              <w:rPr>
                <w:b/>
                <w:sz w:val="20"/>
              </w:rPr>
              <w:t>Sp.Bio</w:t>
            </w:r>
            <w:proofErr w:type="spellEnd"/>
          </w:p>
        </w:tc>
        <w:tc>
          <w:tcPr>
            <w:tcW w:w="0" w:type="auto"/>
            <w:tcBorders>
              <w:bottom w:val="single" w:sz="4" w:space="0" w:color="auto"/>
            </w:tcBorders>
            <w:shd w:val="clear" w:color="auto" w:fill="auto"/>
            <w:vAlign w:val="bottom"/>
          </w:tcPr>
          <w:p w14:paraId="3C8E0DD9" w14:textId="77777777" w:rsidR="00D64922" w:rsidRPr="00881D69" w:rsidRDefault="00D64922" w:rsidP="00D64922">
            <w:pPr>
              <w:spacing w:after="0"/>
              <w:jc w:val="right"/>
              <w:rPr>
                <w:b/>
                <w:sz w:val="20"/>
              </w:rPr>
            </w:pPr>
            <w:proofErr w:type="spellStart"/>
            <w:r w:rsidRPr="00881D69">
              <w:rPr>
                <w:b/>
                <w:sz w:val="20"/>
              </w:rPr>
              <w:t>St.dev</w:t>
            </w:r>
            <w:proofErr w:type="spellEnd"/>
          </w:p>
        </w:tc>
        <w:tc>
          <w:tcPr>
            <w:tcW w:w="0" w:type="auto"/>
            <w:tcBorders>
              <w:bottom w:val="single" w:sz="4" w:space="0" w:color="auto"/>
            </w:tcBorders>
            <w:shd w:val="clear" w:color="auto" w:fill="auto"/>
          </w:tcPr>
          <w:p w14:paraId="30B61533" w14:textId="77777777" w:rsidR="00D64922" w:rsidRPr="00881D69" w:rsidRDefault="00D64922" w:rsidP="00D64922">
            <w:pPr>
              <w:spacing w:after="0"/>
              <w:jc w:val="right"/>
              <w:rPr>
                <w:b/>
                <w:sz w:val="20"/>
              </w:rPr>
            </w:pPr>
            <w:r w:rsidRPr="00881D69">
              <w:rPr>
                <w:b/>
                <w:sz w:val="20"/>
              </w:rPr>
              <w:t>Tot. Bio. 0+</w:t>
            </w:r>
          </w:p>
        </w:tc>
      </w:tr>
      <w:tr w:rsidR="00D64922" w:rsidRPr="00F83FC5" w14:paraId="0724A7FA" w14:textId="77777777" w:rsidTr="00D64922">
        <w:trPr>
          <w:cantSplit/>
          <w:jc w:val="center"/>
        </w:trPr>
        <w:tc>
          <w:tcPr>
            <w:tcW w:w="0" w:type="auto"/>
            <w:tcBorders>
              <w:top w:val="single" w:sz="4" w:space="0" w:color="auto"/>
            </w:tcBorders>
            <w:shd w:val="clear" w:color="auto" w:fill="auto"/>
            <w:noWrap/>
            <w:vAlign w:val="center"/>
            <w:hideMark/>
          </w:tcPr>
          <w:p w14:paraId="52877887" w14:textId="77777777" w:rsidR="00D64922" w:rsidRPr="00881D69" w:rsidRDefault="00D64922" w:rsidP="00D64922">
            <w:pPr>
              <w:spacing w:after="0"/>
              <w:jc w:val="right"/>
              <w:rPr>
                <w:sz w:val="20"/>
              </w:rPr>
            </w:pPr>
            <w:r>
              <w:rPr>
                <w:color w:val="000000"/>
                <w:sz w:val="20"/>
              </w:rPr>
              <w:t>1977</w:t>
            </w:r>
          </w:p>
        </w:tc>
        <w:tc>
          <w:tcPr>
            <w:tcW w:w="0" w:type="auto"/>
            <w:tcBorders>
              <w:top w:val="single" w:sz="4" w:space="0" w:color="auto"/>
            </w:tcBorders>
            <w:shd w:val="clear" w:color="auto" w:fill="auto"/>
            <w:vAlign w:val="center"/>
            <w:hideMark/>
          </w:tcPr>
          <w:p w14:paraId="3227BB45" w14:textId="77777777" w:rsidR="00D64922" w:rsidRPr="00881D69" w:rsidRDefault="00D64922" w:rsidP="00D64922">
            <w:pPr>
              <w:spacing w:after="0"/>
              <w:jc w:val="right"/>
              <w:rPr>
                <w:color w:val="A6A6A6" w:themeColor="background1" w:themeShade="A6"/>
                <w:sz w:val="20"/>
              </w:rPr>
            </w:pPr>
            <w:commentRangeStart w:id="302"/>
            <w:r>
              <w:rPr>
                <w:color w:val="A6A6A6"/>
                <w:sz w:val="20"/>
                <w:szCs w:val="20"/>
              </w:rPr>
              <w:t>105,723</w:t>
            </w:r>
          </w:p>
        </w:tc>
        <w:tc>
          <w:tcPr>
            <w:tcW w:w="0" w:type="auto"/>
            <w:tcBorders>
              <w:top w:val="single" w:sz="4" w:space="0" w:color="auto"/>
            </w:tcBorders>
            <w:shd w:val="clear" w:color="auto" w:fill="auto"/>
            <w:noWrap/>
            <w:vAlign w:val="center"/>
            <w:hideMark/>
          </w:tcPr>
          <w:p w14:paraId="394812F2" w14:textId="77777777" w:rsidR="00D64922" w:rsidRPr="00881D69" w:rsidRDefault="00D64922" w:rsidP="00D64922">
            <w:pPr>
              <w:spacing w:after="0"/>
              <w:jc w:val="right"/>
              <w:rPr>
                <w:color w:val="A6A6A6" w:themeColor="background1" w:themeShade="A6"/>
                <w:sz w:val="20"/>
              </w:rPr>
            </w:pPr>
            <w:r>
              <w:rPr>
                <w:color w:val="A6A6A6"/>
                <w:sz w:val="20"/>
                <w:szCs w:val="20"/>
              </w:rPr>
              <w:t>22,311</w:t>
            </w:r>
          </w:p>
        </w:tc>
        <w:tc>
          <w:tcPr>
            <w:tcW w:w="0" w:type="auto"/>
            <w:tcBorders>
              <w:top w:val="single" w:sz="4" w:space="0" w:color="auto"/>
            </w:tcBorders>
            <w:vAlign w:val="center"/>
          </w:tcPr>
          <w:p w14:paraId="1D0B8F54" w14:textId="77777777" w:rsidR="00D64922" w:rsidRPr="00881D69" w:rsidRDefault="00D64922" w:rsidP="00D64922">
            <w:pPr>
              <w:spacing w:after="0"/>
              <w:jc w:val="right"/>
              <w:rPr>
                <w:color w:val="A6A6A6" w:themeColor="background1" w:themeShade="A6"/>
                <w:sz w:val="20"/>
              </w:rPr>
            </w:pPr>
            <w:r>
              <w:rPr>
                <w:color w:val="A6A6A6"/>
                <w:sz w:val="20"/>
                <w:szCs w:val="20"/>
              </w:rPr>
              <w:t>342,781</w:t>
            </w:r>
          </w:p>
        </w:tc>
        <w:tc>
          <w:tcPr>
            <w:tcW w:w="0" w:type="auto"/>
            <w:tcBorders>
              <w:top w:val="single" w:sz="4" w:space="0" w:color="auto"/>
            </w:tcBorders>
            <w:shd w:val="clear" w:color="auto" w:fill="auto"/>
            <w:vAlign w:val="center"/>
          </w:tcPr>
          <w:p w14:paraId="5F8652F2" w14:textId="77777777" w:rsidR="00D64922" w:rsidRPr="00881D69" w:rsidRDefault="00D64922" w:rsidP="00D64922">
            <w:pPr>
              <w:spacing w:after="0"/>
              <w:jc w:val="right"/>
              <w:rPr>
                <w:sz w:val="20"/>
              </w:rPr>
            </w:pPr>
            <w:r>
              <w:rPr>
                <w:color w:val="000000"/>
                <w:sz w:val="20"/>
                <w:szCs w:val="20"/>
              </w:rPr>
              <w:t>92,967</w:t>
            </w:r>
          </w:p>
        </w:tc>
        <w:tc>
          <w:tcPr>
            <w:tcW w:w="0" w:type="auto"/>
            <w:tcBorders>
              <w:top w:val="single" w:sz="4" w:space="0" w:color="auto"/>
            </w:tcBorders>
            <w:shd w:val="clear" w:color="auto" w:fill="auto"/>
            <w:vAlign w:val="center"/>
          </w:tcPr>
          <w:p w14:paraId="3F28E80E" w14:textId="77777777" w:rsidR="00D64922" w:rsidRPr="00881D69" w:rsidRDefault="00D64922" w:rsidP="00D64922">
            <w:pPr>
              <w:spacing w:after="0"/>
              <w:jc w:val="right"/>
              <w:rPr>
                <w:sz w:val="20"/>
              </w:rPr>
            </w:pPr>
            <w:r>
              <w:rPr>
                <w:color w:val="000000"/>
                <w:sz w:val="20"/>
                <w:szCs w:val="20"/>
              </w:rPr>
              <w:t>18,993</w:t>
            </w:r>
          </w:p>
        </w:tc>
        <w:tc>
          <w:tcPr>
            <w:tcW w:w="0" w:type="auto"/>
            <w:tcBorders>
              <w:top w:val="single" w:sz="4" w:space="0" w:color="auto"/>
            </w:tcBorders>
            <w:vAlign w:val="center"/>
          </w:tcPr>
          <w:p w14:paraId="1F5B2845" w14:textId="77777777" w:rsidR="00D64922" w:rsidRPr="00881D69" w:rsidRDefault="00D64922" w:rsidP="00D64922">
            <w:pPr>
              <w:spacing w:after="0"/>
              <w:jc w:val="right"/>
              <w:rPr>
                <w:color w:val="000000" w:themeColor="text1"/>
                <w:sz w:val="20"/>
              </w:rPr>
            </w:pPr>
            <w:r>
              <w:rPr>
                <w:color w:val="000000"/>
                <w:sz w:val="20"/>
                <w:szCs w:val="20"/>
              </w:rPr>
              <w:t>297,981</w:t>
            </w:r>
            <w:commentRangeEnd w:id="302"/>
            <w:r w:rsidR="00841239">
              <w:rPr>
                <w:rStyle w:val="CommentReference"/>
              </w:rPr>
              <w:commentReference w:id="302"/>
            </w:r>
          </w:p>
        </w:tc>
      </w:tr>
      <w:tr w:rsidR="00D64922" w:rsidRPr="00F83FC5" w14:paraId="46CBF02C" w14:textId="77777777" w:rsidTr="00D64922">
        <w:trPr>
          <w:cantSplit/>
          <w:jc w:val="center"/>
        </w:trPr>
        <w:tc>
          <w:tcPr>
            <w:tcW w:w="0" w:type="auto"/>
            <w:shd w:val="clear" w:color="auto" w:fill="auto"/>
            <w:noWrap/>
            <w:vAlign w:val="center"/>
          </w:tcPr>
          <w:p w14:paraId="244CCB2F" w14:textId="77777777" w:rsidR="00D64922" w:rsidRPr="00881D69" w:rsidRDefault="00D64922" w:rsidP="00D64922">
            <w:pPr>
              <w:spacing w:after="0"/>
              <w:jc w:val="right"/>
              <w:rPr>
                <w:sz w:val="20"/>
              </w:rPr>
            </w:pPr>
            <w:r>
              <w:rPr>
                <w:color w:val="000000"/>
                <w:sz w:val="20"/>
              </w:rPr>
              <w:t>1978</w:t>
            </w:r>
          </w:p>
        </w:tc>
        <w:tc>
          <w:tcPr>
            <w:tcW w:w="0" w:type="auto"/>
            <w:shd w:val="clear" w:color="auto" w:fill="auto"/>
            <w:vAlign w:val="center"/>
          </w:tcPr>
          <w:p w14:paraId="311B87BE" w14:textId="77777777" w:rsidR="00D64922" w:rsidRPr="00881D69" w:rsidRDefault="00D64922" w:rsidP="00D64922">
            <w:pPr>
              <w:spacing w:after="0"/>
              <w:jc w:val="right"/>
              <w:rPr>
                <w:color w:val="A6A6A6" w:themeColor="background1" w:themeShade="A6"/>
                <w:sz w:val="20"/>
              </w:rPr>
            </w:pPr>
            <w:r>
              <w:rPr>
                <w:color w:val="A6A6A6"/>
                <w:sz w:val="20"/>
                <w:szCs w:val="20"/>
              </w:rPr>
              <w:t>117,226</w:t>
            </w:r>
          </w:p>
        </w:tc>
        <w:tc>
          <w:tcPr>
            <w:tcW w:w="0" w:type="auto"/>
            <w:shd w:val="clear" w:color="auto" w:fill="auto"/>
            <w:noWrap/>
            <w:vAlign w:val="center"/>
          </w:tcPr>
          <w:p w14:paraId="08334A4F" w14:textId="77777777" w:rsidR="00D64922" w:rsidRPr="00881D69" w:rsidRDefault="00D64922" w:rsidP="00D64922">
            <w:pPr>
              <w:spacing w:after="0"/>
              <w:jc w:val="right"/>
              <w:rPr>
                <w:color w:val="A6A6A6" w:themeColor="background1" w:themeShade="A6"/>
                <w:sz w:val="20"/>
              </w:rPr>
            </w:pPr>
            <w:r>
              <w:rPr>
                <w:color w:val="A6A6A6"/>
                <w:sz w:val="20"/>
                <w:szCs w:val="20"/>
              </w:rPr>
              <w:t>23,593</w:t>
            </w:r>
          </w:p>
        </w:tc>
        <w:tc>
          <w:tcPr>
            <w:tcW w:w="0" w:type="auto"/>
            <w:vAlign w:val="center"/>
          </w:tcPr>
          <w:p w14:paraId="32B67AB6" w14:textId="77777777" w:rsidR="00D64922" w:rsidRPr="00881D69" w:rsidRDefault="00D64922" w:rsidP="00D64922">
            <w:pPr>
              <w:spacing w:after="0"/>
              <w:jc w:val="right"/>
              <w:rPr>
                <w:color w:val="A6A6A6" w:themeColor="background1" w:themeShade="A6"/>
                <w:sz w:val="20"/>
              </w:rPr>
            </w:pPr>
            <w:r>
              <w:rPr>
                <w:color w:val="A6A6A6"/>
                <w:sz w:val="20"/>
                <w:szCs w:val="20"/>
              </w:rPr>
              <w:t>360,209</w:t>
            </w:r>
          </w:p>
        </w:tc>
        <w:tc>
          <w:tcPr>
            <w:tcW w:w="0" w:type="auto"/>
            <w:shd w:val="clear" w:color="auto" w:fill="auto"/>
            <w:vAlign w:val="center"/>
          </w:tcPr>
          <w:p w14:paraId="1D8E72EF" w14:textId="77777777" w:rsidR="00D64922" w:rsidRPr="00881D69" w:rsidRDefault="00D64922" w:rsidP="00D64922">
            <w:pPr>
              <w:spacing w:after="0"/>
              <w:jc w:val="right"/>
              <w:rPr>
                <w:sz w:val="20"/>
              </w:rPr>
            </w:pPr>
            <w:r>
              <w:rPr>
                <w:color w:val="000000"/>
                <w:sz w:val="20"/>
                <w:szCs w:val="20"/>
              </w:rPr>
              <w:t>104,326</w:t>
            </w:r>
          </w:p>
        </w:tc>
        <w:tc>
          <w:tcPr>
            <w:tcW w:w="0" w:type="auto"/>
            <w:shd w:val="clear" w:color="auto" w:fill="auto"/>
            <w:vAlign w:val="center"/>
          </w:tcPr>
          <w:p w14:paraId="7CDBF3FE" w14:textId="77777777" w:rsidR="00D64922" w:rsidRPr="00881D69" w:rsidRDefault="00D64922" w:rsidP="00D64922">
            <w:pPr>
              <w:spacing w:after="0"/>
              <w:jc w:val="right"/>
              <w:rPr>
                <w:sz w:val="20"/>
              </w:rPr>
            </w:pPr>
            <w:r>
              <w:rPr>
                <w:color w:val="000000"/>
                <w:sz w:val="20"/>
                <w:szCs w:val="20"/>
              </w:rPr>
              <w:t>20,349</w:t>
            </w:r>
          </w:p>
        </w:tc>
        <w:tc>
          <w:tcPr>
            <w:tcW w:w="0" w:type="auto"/>
            <w:vAlign w:val="center"/>
          </w:tcPr>
          <w:p w14:paraId="1D2C47D1" w14:textId="77777777" w:rsidR="00D64922" w:rsidRPr="00881D69" w:rsidRDefault="00D64922" w:rsidP="00D64922">
            <w:pPr>
              <w:spacing w:after="0"/>
              <w:jc w:val="right"/>
              <w:rPr>
                <w:color w:val="000000" w:themeColor="text1"/>
                <w:sz w:val="20"/>
              </w:rPr>
            </w:pPr>
            <w:r>
              <w:rPr>
                <w:color w:val="000000"/>
                <w:sz w:val="20"/>
                <w:szCs w:val="20"/>
              </w:rPr>
              <w:t>313,729</w:t>
            </w:r>
          </w:p>
        </w:tc>
      </w:tr>
      <w:tr w:rsidR="00D64922" w:rsidRPr="00F83FC5" w14:paraId="712C53E9" w14:textId="77777777" w:rsidTr="00D64922">
        <w:trPr>
          <w:cantSplit/>
          <w:jc w:val="center"/>
        </w:trPr>
        <w:tc>
          <w:tcPr>
            <w:tcW w:w="0" w:type="auto"/>
            <w:shd w:val="clear" w:color="auto" w:fill="auto"/>
            <w:noWrap/>
            <w:vAlign w:val="center"/>
          </w:tcPr>
          <w:p w14:paraId="18C99A42" w14:textId="77777777" w:rsidR="00D64922" w:rsidRPr="00881D69" w:rsidRDefault="00D64922" w:rsidP="00D64922">
            <w:pPr>
              <w:spacing w:after="0"/>
              <w:jc w:val="right"/>
              <w:rPr>
                <w:sz w:val="20"/>
              </w:rPr>
            </w:pPr>
            <w:r>
              <w:rPr>
                <w:color w:val="000000"/>
                <w:sz w:val="20"/>
              </w:rPr>
              <w:t>1979</w:t>
            </w:r>
          </w:p>
        </w:tc>
        <w:tc>
          <w:tcPr>
            <w:tcW w:w="0" w:type="auto"/>
            <w:shd w:val="clear" w:color="auto" w:fill="auto"/>
            <w:vAlign w:val="center"/>
          </w:tcPr>
          <w:p w14:paraId="092F9A64" w14:textId="77777777" w:rsidR="00D64922" w:rsidRPr="00881D69" w:rsidRDefault="00D64922" w:rsidP="00D64922">
            <w:pPr>
              <w:spacing w:after="0"/>
              <w:jc w:val="right"/>
              <w:rPr>
                <w:color w:val="A6A6A6" w:themeColor="background1" w:themeShade="A6"/>
                <w:sz w:val="20"/>
              </w:rPr>
            </w:pPr>
            <w:r>
              <w:rPr>
                <w:color w:val="A6A6A6"/>
                <w:sz w:val="20"/>
                <w:szCs w:val="20"/>
              </w:rPr>
              <w:t>114,370</w:t>
            </w:r>
          </w:p>
        </w:tc>
        <w:tc>
          <w:tcPr>
            <w:tcW w:w="0" w:type="auto"/>
            <w:shd w:val="clear" w:color="auto" w:fill="auto"/>
            <w:noWrap/>
            <w:vAlign w:val="center"/>
          </w:tcPr>
          <w:p w14:paraId="02429B97" w14:textId="77777777" w:rsidR="00D64922" w:rsidRPr="00881D69" w:rsidRDefault="00D64922" w:rsidP="00D64922">
            <w:pPr>
              <w:spacing w:after="0"/>
              <w:jc w:val="right"/>
              <w:rPr>
                <w:color w:val="A6A6A6" w:themeColor="background1" w:themeShade="A6"/>
                <w:sz w:val="20"/>
              </w:rPr>
            </w:pPr>
            <w:r>
              <w:rPr>
                <w:color w:val="A6A6A6"/>
                <w:sz w:val="20"/>
                <w:szCs w:val="20"/>
              </w:rPr>
              <w:t>22,260</w:t>
            </w:r>
          </w:p>
        </w:tc>
        <w:tc>
          <w:tcPr>
            <w:tcW w:w="0" w:type="auto"/>
            <w:vAlign w:val="center"/>
          </w:tcPr>
          <w:p w14:paraId="5057983E" w14:textId="77777777" w:rsidR="00D64922" w:rsidRPr="00881D69" w:rsidRDefault="00D64922" w:rsidP="00D64922">
            <w:pPr>
              <w:spacing w:after="0"/>
              <w:jc w:val="right"/>
              <w:rPr>
                <w:color w:val="A6A6A6" w:themeColor="background1" w:themeShade="A6"/>
                <w:sz w:val="20"/>
              </w:rPr>
            </w:pPr>
            <w:r>
              <w:rPr>
                <w:color w:val="A6A6A6"/>
                <w:sz w:val="20"/>
                <w:szCs w:val="20"/>
              </w:rPr>
              <w:t>415,846</w:t>
            </w:r>
          </w:p>
        </w:tc>
        <w:tc>
          <w:tcPr>
            <w:tcW w:w="0" w:type="auto"/>
            <w:shd w:val="clear" w:color="auto" w:fill="auto"/>
            <w:vAlign w:val="center"/>
          </w:tcPr>
          <w:p w14:paraId="4B7858B1" w14:textId="77777777" w:rsidR="00D64922" w:rsidRPr="00881D69" w:rsidRDefault="00D64922" w:rsidP="00D64922">
            <w:pPr>
              <w:spacing w:after="0"/>
              <w:jc w:val="right"/>
              <w:rPr>
                <w:sz w:val="20"/>
              </w:rPr>
            </w:pPr>
            <w:r>
              <w:rPr>
                <w:color w:val="000000"/>
                <w:sz w:val="20"/>
                <w:szCs w:val="20"/>
              </w:rPr>
              <w:t>102,381</w:t>
            </w:r>
          </w:p>
        </w:tc>
        <w:tc>
          <w:tcPr>
            <w:tcW w:w="0" w:type="auto"/>
            <w:shd w:val="clear" w:color="auto" w:fill="auto"/>
            <w:vAlign w:val="center"/>
          </w:tcPr>
          <w:p w14:paraId="62EF6ACC" w14:textId="77777777" w:rsidR="00D64922" w:rsidRPr="00881D69" w:rsidRDefault="00D64922" w:rsidP="00D64922">
            <w:pPr>
              <w:spacing w:after="0"/>
              <w:jc w:val="right"/>
              <w:rPr>
                <w:sz w:val="20"/>
              </w:rPr>
            </w:pPr>
            <w:r>
              <w:rPr>
                <w:color w:val="000000"/>
                <w:sz w:val="20"/>
                <w:szCs w:val="20"/>
              </w:rPr>
              <w:t>19,523</w:t>
            </w:r>
          </w:p>
        </w:tc>
        <w:tc>
          <w:tcPr>
            <w:tcW w:w="0" w:type="auto"/>
            <w:vAlign w:val="center"/>
          </w:tcPr>
          <w:p w14:paraId="15E0EE8D" w14:textId="77777777" w:rsidR="00D64922" w:rsidRPr="00881D69" w:rsidRDefault="00D64922" w:rsidP="00D64922">
            <w:pPr>
              <w:spacing w:after="0"/>
              <w:jc w:val="right"/>
              <w:rPr>
                <w:color w:val="000000" w:themeColor="text1"/>
                <w:sz w:val="20"/>
              </w:rPr>
            </w:pPr>
            <w:r>
              <w:rPr>
                <w:color w:val="000000"/>
                <w:sz w:val="20"/>
                <w:szCs w:val="20"/>
              </w:rPr>
              <w:t>360,747</w:t>
            </w:r>
          </w:p>
        </w:tc>
      </w:tr>
      <w:tr w:rsidR="00D64922" w:rsidRPr="00F83FC5" w14:paraId="2B6BC412" w14:textId="77777777" w:rsidTr="00D64922">
        <w:trPr>
          <w:cantSplit/>
          <w:jc w:val="center"/>
        </w:trPr>
        <w:tc>
          <w:tcPr>
            <w:tcW w:w="0" w:type="auto"/>
            <w:shd w:val="clear" w:color="auto" w:fill="auto"/>
            <w:noWrap/>
            <w:vAlign w:val="center"/>
          </w:tcPr>
          <w:p w14:paraId="4C9C16CB" w14:textId="77777777" w:rsidR="00D64922" w:rsidRPr="00881D69" w:rsidRDefault="00D64922" w:rsidP="00D64922">
            <w:pPr>
              <w:spacing w:after="0"/>
              <w:jc w:val="right"/>
              <w:rPr>
                <w:sz w:val="20"/>
              </w:rPr>
            </w:pPr>
            <w:r>
              <w:rPr>
                <w:color w:val="000000"/>
                <w:sz w:val="20"/>
              </w:rPr>
              <w:t>1980</w:t>
            </w:r>
          </w:p>
        </w:tc>
        <w:tc>
          <w:tcPr>
            <w:tcW w:w="0" w:type="auto"/>
            <w:shd w:val="clear" w:color="auto" w:fill="auto"/>
            <w:vAlign w:val="center"/>
          </w:tcPr>
          <w:p w14:paraId="1B233B0C" w14:textId="77777777" w:rsidR="00D64922" w:rsidRPr="00881D69" w:rsidRDefault="00D64922" w:rsidP="00D64922">
            <w:pPr>
              <w:spacing w:after="0"/>
              <w:jc w:val="right"/>
              <w:rPr>
                <w:color w:val="A6A6A6" w:themeColor="background1" w:themeShade="A6"/>
                <w:sz w:val="20"/>
              </w:rPr>
            </w:pPr>
            <w:r>
              <w:rPr>
                <w:color w:val="A6A6A6"/>
                <w:sz w:val="20"/>
                <w:szCs w:val="20"/>
              </w:rPr>
              <w:t>112,318</w:t>
            </w:r>
          </w:p>
        </w:tc>
        <w:tc>
          <w:tcPr>
            <w:tcW w:w="0" w:type="auto"/>
            <w:shd w:val="clear" w:color="auto" w:fill="auto"/>
            <w:noWrap/>
            <w:vAlign w:val="center"/>
          </w:tcPr>
          <w:p w14:paraId="319CF1E9" w14:textId="77777777" w:rsidR="00D64922" w:rsidRPr="00881D69" w:rsidRDefault="00D64922" w:rsidP="00D64922">
            <w:pPr>
              <w:spacing w:after="0"/>
              <w:jc w:val="right"/>
              <w:rPr>
                <w:color w:val="A6A6A6" w:themeColor="background1" w:themeShade="A6"/>
                <w:sz w:val="20"/>
              </w:rPr>
            </w:pPr>
            <w:r>
              <w:rPr>
                <w:color w:val="A6A6A6"/>
                <w:sz w:val="20"/>
                <w:szCs w:val="20"/>
              </w:rPr>
              <w:t>20,687</w:t>
            </w:r>
          </w:p>
        </w:tc>
        <w:tc>
          <w:tcPr>
            <w:tcW w:w="0" w:type="auto"/>
            <w:vAlign w:val="center"/>
          </w:tcPr>
          <w:p w14:paraId="6CF9341C" w14:textId="77777777" w:rsidR="00D64922" w:rsidRPr="00881D69" w:rsidRDefault="00D64922" w:rsidP="00D64922">
            <w:pPr>
              <w:spacing w:after="0"/>
              <w:jc w:val="right"/>
              <w:rPr>
                <w:color w:val="A6A6A6" w:themeColor="background1" w:themeShade="A6"/>
                <w:sz w:val="20"/>
              </w:rPr>
            </w:pPr>
            <w:r>
              <w:rPr>
                <w:color w:val="A6A6A6"/>
                <w:sz w:val="20"/>
                <w:szCs w:val="20"/>
              </w:rPr>
              <w:t>483,380</w:t>
            </w:r>
          </w:p>
        </w:tc>
        <w:tc>
          <w:tcPr>
            <w:tcW w:w="0" w:type="auto"/>
            <w:shd w:val="clear" w:color="auto" w:fill="auto"/>
            <w:vAlign w:val="center"/>
          </w:tcPr>
          <w:p w14:paraId="2F51066A" w14:textId="77777777" w:rsidR="00D64922" w:rsidRPr="00881D69" w:rsidRDefault="00D64922" w:rsidP="00D64922">
            <w:pPr>
              <w:spacing w:after="0"/>
              <w:jc w:val="right"/>
              <w:rPr>
                <w:sz w:val="20"/>
              </w:rPr>
            </w:pPr>
            <w:r>
              <w:rPr>
                <w:color w:val="000000"/>
                <w:sz w:val="20"/>
                <w:szCs w:val="20"/>
              </w:rPr>
              <w:t>100,290</w:t>
            </w:r>
          </w:p>
        </w:tc>
        <w:tc>
          <w:tcPr>
            <w:tcW w:w="0" w:type="auto"/>
            <w:shd w:val="clear" w:color="auto" w:fill="auto"/>
            <w:vAlign w:val="center"/>
          </w:tcPr>
          <w:p w14:paraId="526FEE3E" w14:textId="77777777" w:rsidR="00D64922" w:rsidRPr="00881D69" w:rsidRDefault="00D64922" w:rsidP="00D64922">
            <w:pPr>
              <w:spacing w:after="0"/>
              <w:jc w:val="right"/>
              <w:rPr>
                <w:sz w:val="20"/>
              </w:rPr>
            </w:pPr>
            <w:r>
              <w:rPr>
                <w:color w:val="000000"/>
                <w:sz w:val="20"/>
                <w:szCs w:val="20"/>
              </w:rPr>
              <w:t>18,279</w:t>
            </w:r>
          </w:p>
        </w:tc>
        <w:tc>
          <w:tcPr>
            <w:tcW w:w="0" w:type="auto"/>
            <w:vAlign w:val="center"/>
          </w:tcPr>
          <w:p w14:paraId="2B13A348" w14:textId="77777777" w:rsidR="00D64922" w:rsidRPr="00881D69" w:rsidRDefault="00D64922" w:rsidP="00D64922">
            <w:pPr>
              <w:spacing w:after="0"/>
              <w:jc w:val="right"/>
              <w:rPr>
                <w:color w:val="000000" w:themeColor="text1"/>
                <w:sz w:val="20"/>
              </w:rPr>
            </w:pPr>
            <w:r>
              <w:rPr>
                <w:color w:val="000000"/>
                <w:sz w:val="20"/>
                <w:szCs w:val="20"/>
              </w:rPr>
              <w:t>423,438</w:t>
            </w:r>
          </w:p>
        </w:tc>
      </w:tr>
      <w:tr w:rsidR="00D64922" w:rsidRPr="00F83FC5" w14:paraId="258F48DD" w14:textId="77777777" w:rsidTr="00D64922">
        <w:trPr>
          <w:cantSplit/>
          <w:jc w:val="center"/>
        </w:trPr>
        <w:tc>
          <w:tcPr>
            <w:tcW w:w="0" w:type="auto"/>
            <w:shd w:val="clear" w:color="auto" w:fill="auto"/>
            <w:noWrap/>
            <w:vAlign w:val="center"/>
          </w:tcPr>
          <w:p w14:paraId="604DA1E1" w14:textId="77777777" w:rsidR="00D64922" w:rsidRPr="00881D69" w:rsidRDefault="00D64922" w:rsidP="00D64922">
            <w:pPr>
              <w:spacing w:after="0"/>
              <w:jc w:val="right"/>
              <w:rPr>
                <w:sz w:val="20"/>
              </w:rPr>
            </w:pPr>
            <w:r>
              <w:rPr>
                <w:color w:val="000000"/>
                <w:sz w:val="20"/>
              </w:rPr>
              <w:t>1981</w:t>
            </w:r>
          </w:p>
        </w:tc>
        <w:tc>
          <w:tcPr>
            <w:tcW w:w="0" w:type="auto"/>
            <w:shd w:val="clear" w:color="auto" w:fill="auto"/>
            <w:vAlign w:val="center"/>
          </w:tcPr>
          <w:p w14:paraId="1D482F8C" w14:textId="77777777" w:rsidR="00D64922" w:rsidRPr="00881D69" w:rsidRDefault="00D64922" w:rsidP="00D64922">
            <w:pPr>
              <w:spacing w:after="0"/>
              <w:jc w:val="right"/>
              <w:rPr>
                <w:color w:val="A6A6A6" w:themeColor="background1" w:themeShade="A6"/>
                <w:sz w:val="20"/>
              </w:rPr>
            </w:pPr>
            <w:r>
              <w:rPr>
                <w:color w:val="A6A6A6"/>
                <w:sz w:val="20"/>
                <w:szCs w:val="20"/>
              </w:rPr>
              <w:t>134,208</w:t>
            </w:r>
          </w:p>
        </w:tc>
        <w:tc>
          <w:tcPr>
            <w:tcW w:w="0" w:type="auto"/>
            <w:shd w:val="clear" w:color="auto" w:fill="auto"/>
            <w:noWrap/>
            <w:vAlign w:val="center"/>
          </w:tcPr>
          <w:p w14:paraId="7554DC88" w14:textId="77777777" w:rsidR="00D64922" w:rsidRPr="00881D69" w:rsidRDefault="00D64922" w:rsidP="00D64922">
            <w:pPr>
              <w:spacing w:after="0"/>
              <w:jc w:val="right"/>
              <w:rPr>
                <w:color w:val="A6A6A6" w:themeColor="background1" w:themeShade="A6"/>
                <w:sz w:val="20"/>
              </w:rPr>
            </w:pPr>
            <w:r>
              <w:rPr>
                <w:color w:val="A6A6A6"/>
                <w:sz w:val="20"/>
                <w:szCs w:val="20"/>
              </w:rPr>
              <w:t>23,981</w:t>
            </w:r>
          </w:p>
        </w:tc>
        <w:tc>
          <w:tcPr>
            <w:tcW w:w="0" w:type="auto"/>
            <w:vAlign w:val="center"/>
          </w:tcPr>
          <w:p w14:paraId="539D42F8" w14:textId="77777777" w:rsidR="00D64922" w:rsidRPr="00881D69" w:rsidRDefault="00D64922" w:rsidP="00D64922">
            <w:pPr>
              <w:spacing w:after="0"/>
              <w:jc w:val="right"/>
              <w:rPr>
                <w:color w:val="A6A6A6" w:themeColor="background1" w:themeShade="A6"/>
                <w:sz w:val="20"/>
              </w:rPr>
            </w:pPr>
            <w:r>
              <w:rPr>
                <w:color w:val="A6A6A6"/>
                <w:sz w:val="20"/>
                <w:szCs w:val="20"/>
              </w:rPr>
              <w:t>517,038</w:t>
            </w:r>
          </w:p>
        </w:tc>
        <w:tc>
          <w:tcPr>
            <w:tcW w:w="0" w:type="auto"/>
            <w:shd w:val="clear" w:color="auto" w:fill="auto"/>
            <w:vAlign w:val="center"/>
          </w:tcPr>
          <w:p w14:paraId="531EFDC8" w14:textId="77777777" w:rsidR="00D64922" w:rsidRPr="00881D69" w:rsidRDefault="00D64922" w:rsidP="00D64922">
            <w:pPr>
              <w:spacing w:after="0"/>
              <w:jc w:val="right"/>
              <w:rPr>
                <w:sz w:val="20"/>
              </w:rPr>
            </w:pPr>
            <w:r>
              <w:rPr>
                <w:color w:val="000000"/>
                <w:sz w:val="20"/>
                <w:szCs w:val="20"/>
              </w:rPr>
              <w:t>119,196</w:t>
            </w:r>
          </w:p>
        </w:tc>
        <w:tc>
          <w:tcPr>
            <w:tcW w:w="0" w:type="auto"/>
            <w:shd w:val="clear" w:color="auto" w:fill="auto"/>
            <w:vAlign w:val="center"/>
          </w:tcPr>
          <w:p w14:paraId="66FACBC1" w14:textId="77777777" w:rsidR="00D64922" w:rsidRPr="00881D69" w:rsidRDefault="00D64922" w:rsidP="00D64922">
            <w:pPr>
              <w:spacing w:after="0"/>
              <w:jc w:val="right"/>
              <w:rPr>
                <w:sz w:val="20"/>
              </w:rPr>
            </w:pPr>
            <w:r>
              <w:rPr>
                <w:color w:val="000000"/>
                <w:sz w:val="20"/>
                <w:szCs w:val="20"/>
              </w:rPr>
              <w:t>21,385</w:t>
            </w:r>
          </w:p>
        </w:tc>
        <w:tc>
          <w:tcPr>
            <w:tcW w:w="0" w:type="auto"/>
            <w:vAlign w:val="center"/>
          </w:tcPr>
          <w:p w14:paraId="3E678CBF" w14:textId="77777777" w:rsidR="00D64922" w:rsidRPr="00881D69" w:rsidRDefault="00D64922" w:rsidP="00D64922">
            <w:pPr>
              <w:spacing w:after="0"/>
              <w:jc w:val="right"/>
              <w:rPr>
                <w:color w:val="000000" w:themeColor="text1"/>
                <w:sz w:val="20"/>
              </w:rPr>
            </w:pPr>
            <w:r>
              <w:rPr>
                <w:color w:val="000000"/>
                <w:sz w:val="20"/>
                <w:szCs w:val="20"/>
              </w:rPr>
              <w:t>457,450</w:t>
            </w:r>
          </w:p>
        </w:tc>
      </w:tr>
      <w:tr w:rsidR="00D64922" w:rsidRPr="00F83FC5" w14:paraId="70623155" w14:textId="77777777" w:rsidTr="00D64922">
        <w:trPr>
          <w:cantSplit/>
          <w:jc w:val="center"/>
        </w:trPr>
        <w:tc>
          <w:tcPr>
            <w:tcW w:w="0" w:type="auto"/>
            <w:shd w:val="clear" w:color="auto" w:fill="auto"/>
            <w:noWrap/>
            <w:vAlign w:val="center"/>
          </w:tcPr>
          <w:p w14:paraId="04EB1916" w14:textId="77777777" w:rsidR="00D64922" w:rsidRPr="00881D69" w:rsidRDefault="00D64922" w:rsidP="00D64922">
            <w:pPr>
              <w:spacing w:after="0"/>
              <w:jc w:val="right"/>
              <w:rPr>
                <w:sz w:val="20"/>
              </w:rPr>
            </w:pPr>
            <w:r>
              <w:rPr>
                <w:color w:val="000000"/>
                <w:sz w:val="20"/>
              </w:rPr>
              <w:t>1982</w:t>
            </w:r>
          </w:p>
        </w:tc>
        <w:tc>
          <w:tcPr>
            <w:tcW w:w="0" w:type="auto"/>
            <w:shd w:val="clear" w:color="auto" w:fill="auto"/>
            <w:vAlign w:val="center"/>
          </w:tcPr>
          <w:p w14:paraId="4A2E0974" w14:textId="77777777" w:rsidR="00D64922" w:rsidRPr="00881D69" w:rsidRDefault="00D64922" w:rsidP="00D64922">
            <w:pPr>
              <w:spacing w:after="0"/>
              <w:jc w:val="right"/>
              <w:rPr>
                <w:color w:val="A6A6A6" w:themeColor="background1" w:themeShade="A6"/>
                <w:sz w:val="20"/>
              </w:rPr>
            </w:pPr>
            <w:r>
              <w:rPr>
                <w:color w:val="A6A6A6"/>
                <w:sz w:val="20"/>
                <w:szCs w:val="20"/>
              </w:rPr>
              <w:t>160,243</w:t>
            </w:r>
          </w:p>
        </w:tc>
        <w:tc>
          <w:tcPr>
            <w:tcW w:w="0" w:type="auto"/>
            <w:shd w:val="clear" w:color="auto" w:fill="auto"/>
            <w:noWrap/>
            <w:vAlign w:val="center"/>
          </w:tcPr>
          <w:p w14:paraId="632D8446" w14:textId="77777777" w:rsidR="00D64922" w:rsidRPr="00881D69" w:rsidRDefault="00D64922" w:rsidP="00D64922">
            <w:pPr>
              <w:spacing w:after="0"/>
              <w:jc w:val="right"/>
              <w:rPr>
                <w:color w:val="A6A6A6" w:themeColor="background1" w:themeShade="A6"/>
                <w:sz w:val="20"/>
              </w:rPr>
            </w:pPr>
            <w:r>
              <w:rPr>
                <w:color w:val="A6A6A6"/>
                <w:sz w:val="20"/>
                <w:szCs w:val="20"/>
              </w:rPr>
              <w:t>28,116</w:t>
            </w:r>
          </w:p>
        </w:tc>
        <w:tc>
          <w:tcPr>
            <w:tcW w:w="0" w:type="auto"/>
            <w:vAlign w:val="center"/>
          </w:tcPr>
          <w:p w14:paraId="6438692A" w14:textId="77777777" w:rsidR="00D64922" w:rsidRPr="00881D69" w:rsidRDefault="00D64922" w:rsidP="00D64922">
            <w:pPr>
              <w:spacing w:after="0"/>
              <w:jc w:val="right"/>
              <w:rPr>
                <w:color w:val="A6A6A6" w:themeColor="background1" w:themeShade="A6"/>
                <w:sz w:val="20"/>
              </w:rPr>
            </w:pPr>
            <w:r>
              <w:rPr>
                <w:color w:val="A6A6A6"/>
                <w:sz w:val="20"/>
                <w:szCs w:val="20"/>
              </w:rPr>
              <w:t>541,779</w:t>
            </w:r>
          </w:p>
        </w:tc>
        <w:tc>
          <w:tcPr>
            <w:tcW w:w="0" w:type="auto"/>
            <w:shd w:val="clear" w:color="auto" w:fill="auto"/>
            <w:vAlign w:val="center"/>
          </w:tcPr>
          <w:p w14:paraId="63275423" w14:textId="77777777" w:rsidR="00D64922" w:rsidRPr="00881D69" w:rsidRDefault="00D64922" w:rsidP="00D64922">
            <w:pPr>
              <w:spacing w:after="0"/>
              <w:jc w:val="right"/>
              <w:rPr>
                <w:sz w:val="20"/>
              </w:rPr>
            </w:pPr>
            <w:r>
              <w:rPr>
                <w:color w:val="000000"/>
                <w:sz w:val="20"/>
                <w:szCs w:val="20"/>
              </w:rPr>
              <w:t>143,623</w:t>
            </w:r>
          </w:p>
        </w:tc>
        <w:tc>
          <w:tcPr>
            <w:tcW w:w="0" w:type="auto"/>
            <w:shd w:val="clear" w:color="auto" w:fill="auto"/>
            <w:vAlign w:val="center"/>
          </w:tcPr>
          <w:p w14:paraId="76D3A16C" w14:textId="77777777" w:rsidR="00D64922" w:rsidRPr="00881D69" w:rsidRDefault="00D64922" w:rsidP="00D64922">
            <w:pPr>
              <w:spacing w:after="0"/>
              <w:jc w:val="right"/>
              <w:rPr>
                <w:sz w:val="20"/>
              </w:rPr>
            </w:pPr>
            <w:r>
              <w:rPr>
                <w:color w:val="000000"/>
                <w:sz w:val="20"/>
                <w:szCs w:val="20"/>
              </w:rPr>
              <w:t>25,633</w:t>
            </w:r>
          </w:p>
        </w:tc>
        <w:tc>
          <w:tcPr>
            <w:tcW w:w="0" w:type="auto"/>
            <w:vAlign w:val="center"/>
          </w:tcPr>
          <w:p w14:paraId="2FE49CDA" w14:textId="77777777" w:rsidR="00D64922" w:rsidRPr="00881D69" w:rsidRDefault="00D64922" w:rsidP="00D64922">
            <w:pPr>
              <w:spacing w:after="0"/>
              <w:jc w:val="right"/>
              <w:rPr>
                <w:color w:val="000000" w:themeColor="text1"/>
                <w:sz w:val="20"/>
              </w:rPr>
            </w:pPr>
            <w:r>
              <w:rPr>
                <w:color w:val="000000"/>
                <w:sz w:val="20"/>
                <w:szCs w:val="20"/>
              </w:rPr>
              <w:t>481,650</w:t>
            </w:r>
          </w:p>
        </w:tc>
      </w:tr>
      <w:tr w:rsidR="00D64922" w:rsidRPr="00F83FC5" w14:paraId="1B3DCB07" w14:textId="77777777" w:rsidTr="00D64922">
        <w:trPr>
          <w:cantSplit/>
          <w:jc w:val="center"/>
        </w:trPr>
        <w:tc>
          <w:tcPr>
            <w:tcW w:w="0" w:type="auto"/>
            <w:shd w:val="clear" w:color="auto" w:fill="auto"/>
            <w:noWrap/>
            <w:vAlign w:val="center"/>
          </w:tcPr>
          <w:p w14:paraId="020B776E" w14:textId="77777777" w:rsidR="00D64922" w:rsidRPr="00881D69" w:rsidRDefault="00D64922" w:rsidP="00D64922">
            <w:pPr>
              <w:spacing w:after="0"/>
              <w:jc w:val="right"/>
              <w:rPr>
                <w:sz w:val="20"/>
              </w:rPr>
            </w:pPr>
            <w:r>
              <w:rPr>
                <w:color w:val="000000"/>
                <w:sz w:val="20"/>
              </w:rPr>
              <w:t>1983</w:t>
            </w:r>
          </w:p>
        </w:tc>
        <w:tc>
          <w:tcPr>
            <w:tcW w:w="0" w:type="auto"/>
            <w:shd w:val="clear" w:color="auto" w:fill="auto"/>
            <w:vAlign w:val="center"/>
          </w:tcPr>
          <w:p w14:paraId="0CF159A8" w14:textId="77777777" w:rsidR="00D64922" w:rsidRPr="00881D69" w:rsidRDefault="00D64922" w:rsidP="00D64922">
            <w:pPr>
              <w:spacing w:after="0"/>
              <w:jc w:val="right"/>
              <w:rPr>
                <w:color w:val="A6A6A6" w:themeColor="background1" w:themeShade="A6"/>
                <w:sz w:val="20"/>
              </w:rPr>
            </w:pPr>
            <w:r>
              <w:rPr>
                <w:color w:val="A6A6A6"/>
                <w:sz w:val="20"/>
                <w:szCs w:val="20"/>
              </w:rPr>
              <w:t>168,784</w:t>
            </w:r>
          </w:p>
        </w:tc>
        <w:tc>
          <w:tcPr>
            <w:tcW w:w="0" w:type="auto"/>
            <w:shd w:val="clear" w:color="auto" w:fill="auto"/>
            <w:noWrap/>
            <w:vAlign w:val="center"/>
          </w:tcPr>
          <w:p w14:paraId="22093955" w14:textId="77777777" w:rsidR="00D64922" w:rsidRPr="00881D69" w:rsidRDefault="00D64922" w:rsidP="00D64922">
            <w:pPr>
              <w:spacing w:after="0"/>
              <w:jc w:val="right"/>
              <w:rPr>
                <w:color w:val="A6A6A6" w:themeColor="background1" w:themeShade="A6"/>
                <w:sz w:val="20"/>
              </w:rPr>
            </w:pPr>
            <w:r>
              <w:rPr>
                <w:color w:val="A6A6A6"/>
                <w:sz w:val="20"/>
                <w:szCs w:val="20"/>
              </w:rPr>
              <w:t>28,884</w:t>
            </w:r>
          </w:p>
        </w:tc>
        <w:tc>
          <w:tcPr>
            <w:tcW w:w="0" w:type="auto"/>
            <w:vAlign w:val="center"/>
          </w:tcPr>
          <w:p w14:paraId="56E93E4C" w14:textId="77777777" w:rsidR="00D64922" w:rsidRPr="00881D69" w:rsidRDefault="00D64922" w:rsidP="00D64922">
            <w:pPr>
              <w:spacing w:after="0"/>
              <w:jc w:val="right"/>
              <w:rPr>
                <w:color w:val="A6A6A6" w:themeColor="background1" w:themeShade="A6"/>
                <w:sz w:val="20"/>
              </w:rPr>
            </w:pPr>
            <w:r>
              <w:rPr>
                <w:color w:val="A6A6A6"/>
                <w:sz w:val="20"/>
                <w:szCs w:val="20"/>
              </w:rPr>
              <w:t>585,680</w:t>
            </w:r>
          </w:p>
        </w:tc>
        <w:tc>
          <w:tcPr>
            <w:tcW w:w="0" w:type="auto"/>
            <w:shd w:val="clear" w:color="auto" w:fill="auto"/>
            <w:vAlign w:val="center"/>
          </w:tcPr>
          <w:p w14:paraId="4D07BEB1" w14:textId="77777777" w:rsidR="00D64922" w:rsidRPr="00881D69" w:rsidRDefault="00D64922" w:rsidP="00D64922">
            <w:pPr>
              <w:spacing w:after="0"/>
              <w:jc w:val="right"/>
              <w:rPr>
                <w:sz w:val="20"/>
              </w:rPr>
            </w:pPr>
            <w:r>
              <w:rPr>
                <w:color w:val="000000"/>
                <w:sz w:val="20"/>
                <w:szCs w:val="20"/>
              </w:rPr>
              <w:t>153,763</w:t>
            </w:r>
          </w:p>
        </w:tc>
        <w:tc>
          <w:tcPr>
            <w:tcW w:w="0" w:type="auto"/>
            <w:shd w:val="clear" w:color="auto" w:fill="auto"/>
            <w:vAlign w:val="center"/>
          </w:tcPr>
          <w:p w14:paraId="3D2B5CA0" w14:textId="77777777" w:rsidR="00D64922" w:rsidRPr="00881D69" w:rsidRDefault="00D64922" w:rsidP="00D64922">
            <w:pPr>
              <w:spacing w:after="0"/>
              <w:jc w:val="right"/>
              <w:rPr>
                <w:sz w:val="20"/>
              </w:rPr>
            </w:pPr>
            <w:r>
              <w:rPr>
                <w:color w:val="000000"/>
                <w:sz w:val="20"/>
                <w:szCs w:val="20"/>
              </w:rPr>
              <w:t>27,183</w:t>
            </w:r>
          </w:p>
        </w:tc>
        <w:tc>
          <w:tcPr>
            <w:tcW w:w="0" w:type="auto"/>
            <w:vAlign w:val="center"/>
          </w:tcPr>
          <w:p w14:paraId="438D352D" w14:textId="77777777" w:rsidR="00D64922" w:rsidRPr="00881D69" w:rsidRDefault="00D64922" w:rsidP="00D64922">
            <w:pPr>
              <w:spacing w:after="0"/>
              <w:jc w:val="right"/>
              <w:rPr>
                <w:color w:val="000000" w:themeColor="text1"/>
                <w:sz w:val="20"/>
              </w:rPr>
            </w:pPr>
            <w:r>
              <w:rPr>
                <w:color w:val="000000"/>
                <w:sz w:val="20"/>
                <w:szCs w:val="20"/>
              </w:rPr>
              <w:t>523,406</w:t>
            </w:r>
          </w:p>
        </w:tc>
      </w:tr>
      <w:tr w:rsidR="00D64922" w:rsidRPr="00F83FC5" w14:paraId="595D07A0" w14:textId="77777777" w:rsidTr="00D64922">
        <w:trPr>
          <w:cantSplit/>
          <w:jc w:val="center"/>
        </w:trPr>
        <w:tc>
          <w:tcPr>
            <w:tcW w:w="0" w:type="auto"/>
            <w:shd w:val="clear" w:color="auto" w:fill="auto"/>
            <w:noWrap/>
            <w:vAlign w:val="center"/>
          </w:tcPr>
          <w:p w14:paraId="2CA2908E" w14:textId="77777777" w:rsidR="00D64922" w:rsidRPr="00881D69" w:rsidRDefault="00D64922" w:rsidP="00D64922">
            <w:pPr>
              <w:spacing w:after="0"/>
              <w:jc w:val="right"/>
              <w:rPr>
                <w:sz w:val="20"/>
              </w:rPr>
            </w:pPr>
            <w:r>
              <w:rPr>
                <w:color w:val="000000"/>
                <w:sz w:val="20"/>
              </w:rPr>
              <w:t>1984</w:t>
            </w:r>
          </w:p>
        </w:tc>
        <w:tc>
          <w:tcPr>
            <w:tcW w:w="0" w:type="auto"/>
            <w:shd w:val="clear" w:color="auto" w:fill="auto"/>
            <w:vAlign w:val="center"/>
          </w:tcPr>
          <w:p w14:paraId="73905639" w14:textId="77777777" w:rsidR="00D64922" w:rsidRPr="00881D69" w:rsidRDefault="00D64922" w:rsidP="00D64922">
            <w:pPr>
              <w:spacing w:after="0"/>
              <w:jc w:val="right"/>
              <w:rPr>
                <w:color w:val="A6A6A6" w:themeColor="background1" w:themeShade="A6"/>
                <w:sz w:val="20"/>
              </w:rPr>
            </w:pPr>
            <w:r>
              <w:rPr>
                <w:color w:val="A6A6A6"/>
                <w:sz w:val="20"/>
                <w:szCs w:val="20"/>
              </w:rPr>
              <w:t>170,866</w:t>
            </w:r>
          </w:p>
        </w:tc>
        <w:tc>
          <w:tcPr>
            <w:tcW w:w="0" w:type="auto"/>
            <w:shd w:val="clear" w:color="auto" w:fill="auto"/>
            <w:noWrap/>
            <w:vAlign w:val="center"/>
          </w:tcPr>
          <w:p w14:paraId="0348C338" w14:textId="77777777" w:rsidR="00D64922" w:rsidRPr="00881D69" w:rsidRDefault="00D64922" w:rsidP="00D64922">
            <w:pPr>
              <w:spacing w:after="0"/>
              <w:jc w:val="right"/>
              <w:rPr>
                <w:color w:val="A6A6A6" w:themeColor="background1" w:themeShade="A6"/>
                <w:sz w:val="20"/>
              </w:rPr>
            </w:pPr>
            <w:r>
              <w:rPr>
                <w:color w:val="A6A6A6"/>
                <w:sz w:val="20"/>
                <w:szCs w:val="20"/>
              </w:rPr>
              <w:t>28,419</w:t>
            </w:r>
          </w:p>
        </w:tc>
        <w:tc>
          <w:tcPr>
            <w:tcW w:w="0" w:type="auto"/>
            <w:vAlign w:val="center"/>
          </w:tcPr>
          <w:p w14:paraId="1975EE39" w14:textId="77777777" w:rsidR="00D64922" w:rsidRPr="00881D69" w:rsidRDefault="00D64922" w:rsidP="00D64922">
            <w:pPr>
              <w:spacing w:after="0"/>
              <w:jc w:val="right"/>
              <w:rPr>
                <w:color w:val="A6A6A6" w:themeColor="background1" w:themeShade="A6"/>
                <w:sz w:val="20"/>
              </w:rPr>
            </w:pPr>
            <w:r>
              <w:rPr>
                <w:color w:val="A6A6A6"/>
                <w:sz w:val="20"/>
                <w:szCs w:val="20"/>
              </w:rPr>
              <w:t>632,697</w:t>
            </w:r>
          </w:p>
        </w:tc>
        <w:tc>
          <w:tcPr>
            <w:tcW w:w="0" w:type="auto"/>
            <w:shd w:val="clear" w:color="auto" w:fill="auto"/>
            <w:vAlign w:val="center"/>
          </w:tcPr>
          <w:p w14:paraId="5C40C0FF" w14:textId="77777777" w:rsidR="00D64922" w:rsidRPr="00881D69" w:rsidRDefault="00D64922" w:rsidP="00D64922">
            <w:pPr>
              <w:spacing w:after="0"/>
              <w:jc w:val="right"/>
              <w:rPr>
                <w:sz w:val="20"/>
              </w:rPr>
            </w:pPr>
            <w:r>
              <w:rPr>
                <w:color w:val="000000"/>
                <w:sz w:val="20"/>
                <w:szCs w:val="20"/>
              </w:rPr>
              <w:t>156,226</w:t>
            </w:r>
          </w:p>
        </w:tc>
        <w:tc>
          <w:tcPr>
            <w:tcW w:w="0" w:type="auto"/>
            <w:shd w:val="clear" w:color="auto" w:fill="auto"/>
            <w:vAlign w:val="center"/>
          </w:tcPr>
          <w:p w14:paraId="3B38E1A3" w14:textId="77777777" w:rsidR="00D64922" w:rsidRPr="00881D69" w:rsidRDefault="00D64922" w:rsidP="00D64922">
            <w:pPr>
              <w:spacing w:after="0"/>
              <w:jc w:val="right"/>
              <w:rPr>
                <w:sz w:val="20"/>
              </w:rPr>
            </w:pPr>
            <w:r>
              <w:rPr>
                <w:color w:val="000000"/>
                <w:sz w:val="20"/>
                <w:szCs w:val="20"/>
              </w:rPr>
              <w:t>27,388</w:t>
            </w:r>
          </w:p>
        </w:tc>
        <w:tc>
          <w:tcPr>
            <w:tcW w:w="0" w:type="auto"/>
            <w:vAlign w:val="center"/>
          </w:tcPr>
          <w:p w14:paraId="1034EC61" w14:textId="77777777" w:rsidR="00D64922" w:rsidRPr="00881D69" w:rsidRDefault="00D64922" w:rsidP="00D64922">
            <w:pPr>
              <w:spacing w:after="0"/>
              <w:jc w:val="right"/>
              <w:rPr>
                <w:color w:val="000000" w:themeColor="text1"/>
                <w:sz w:val="20"/>
              </w:rPr>
            </w:pPr>
            <w:r>
              <w:rPr>
                <w:color w:val="000000"/>
                <w:sz w:val="20"/>
                <w:szCs w:val="20"/>
              </w:rPr>
              <w:t>570,766</w:t>
            </w:r>
          </w:p>
        </w:tc>
      </w:tr>
      <w:tr w:rsidR="00D64922" w:rsidRPr="00F83FC5" w14:paraId="2AD410A7" w14:textId="77777777" w:rsidTr="00D64922">
        <w:trPr>
          <w:cantSplit/>
          <w:jc w:val="center"/>
        </w:trPr>
        <w:tc>
          <w:tcPr>
            <w:tcW w:w="0" w:type="auto"/>
            <w:shd w:val="clear" w:color="auto" w:fill="auto"/>
            <w:noWrap/>
            <w:vAlign w:val="center"/>
          </w:tcPr>
          <w:p w14:paraId="60FA5C6A" w14:textId="77777777" w:rsidR="00D64922" w:rsidRPr="00881D69" w:rsidRDefault="00D64922" w:rsidP="00D64922">
            <w:pPr>
              <w:spacing w:after="0"/>
              <w:jc w:val="right"/>
              <w:rPr>
                <w:sz w:val="20"/>
              </w:rPr>
            </w:pPr>
            <w:r>
              <w:rPr>
                <w:color w:val="000000"/>
                <w:sz w:val="20"/>
              </w:rPr>
              <w:t>1985</w:t>
            </w:r>
          </w:p>
        </w:tc>
        <w:tc>
          <w:tcPr>
            <w:tcW w:w="0" w:type="auto"/>
            <w:shd w:val="clear" w:color="auto" w:fill="auto"/>
            <w:vAlign w:val="center"/>
          </w:tcPr>
          <w:p w14:paraId="7FB83FCC" w14:textId="77777777" w:rsidR="00D64922" w:rsidRPr="00881D69" w:rsidRDefault="00D64922" w:rsidP="00D64922">
            <w:pPr>
              <w:spacing w:after="0"/>
              <w:jc w:val="right"/>
              <w:rPr>
                <w:color w:val="A6A6A6" w:themeColor="background1" w:themeShade="A6"/>
                <w:sz w:val="20"/>
              </w:rPr>
            </w:pPr>
            <w:r>
              <w:rPr>
                <w:color w:val="A6A6A6"/>
                <w:sz w:val="20"/>
                <w:szCs w:val="20"/>
              </w:rPr>
              <w:t>189,897</w:t>
            </w:r>
          </w:p>
        </w:tc>
        <w:tc>
          <w:tcPr>
            <w:tcW w:w="0" w:type="auto"/>
            <w:shd w:val="clear" w:color="auto" w:fill="auto"/>
            <w:noWrap/>
            <w:vAlign w:val="center"/>
          </w:tcPr>
          <w:p w14:paraId="5A746786" w14:textId="77777777" w:rsidR="00D64922" w:rsidRPr="00881D69" w:rsidRDefault="00D64922" w:rsidP="00D64922">
            <w:pPr>
              <w:spacing w:after="0"/>
              <w:jc w:val="right"/>
              <w:rPr>
                <w:color w:val="A6A6A6" w:themeColor="background1" w:themeShade="A6"/>
                <w:sz w:val="20"/>
              </w:rPr>
            </w:pPr>
            <w:r>
              <w:rPr>
                <w:color w:val="A6A6A6"/>
                <w:sz w:val="20"/>
                <w:szCs w:val="20"/>
              </w:rPr>
              <w:t>28,881</w:t>
            </w:r>
          </w:p>
        </w:tc>
        <w:tc>
          <w:tcPr>
            <w:tcW w:w="0" w:type="auto"/>
            <w:vAlign w:val="center"/>
          </w:tcPr>
          <w:p w14:paraId="3EB4679B" w14:textId="77777777" w:rsidR="00D64922" w:rsidRPr="00881D69" w:rsidRDefault="00D64922" w:rsidP="00D64922">
            <w:pPr>
              <w:spacing w:after="0"/>
              <w:jc w:val="right"/>
              <w:rPr>
                <w:color w:val="A6A6A6" w:themeColor="background1" w:themeShade="A6"/>
                <w:sz w:val="20"/>
              </w:rPr>
            </w:pPr>
            <w:r>
              <w:rPr>
                <w:color w:val="A6A6A6"/>
                <w:sz w:val="20"/>
                <w:szCs w:val="20"/>
              </w:rPr>
              <w:t>683,824</w:t>
            </w:r>
          </w:p>
        </w:tc>
        <w:tc>
          <w:tcPr>
            <w:tcW w:w="0" w:type="auto"/>
            <w:shd w:val="clear" w:color="auto" w:fill="auto"/>
            <w:vAlign w:val="center"/>
          </w:tcPr>
          <w:p w14:paraId="29F77CAD" w14:textId="77777777" w:rsidR="00D64922" w:rsidRPr="00881D69" w:rsidRDefault="00D64922" w:rsidP="00D64922">
            <w:pPr>
              <w:spacing w:after="0"/>
              <w:jc w:val="right"/>
              <w:rPr>
                <w:sz w:val="20"/>
              </w:rPr>
            </w:pPr>
            <w:r>
              <w:rPr>
                <w:color w:val="000000"/>
                <w:sz w:val="20"/>
                <w:szCs w:val="20"/>
              </w:rPr>
              <w:t>174,891</w:t>
            </w:r>
          </w:p>
        </w:tc>
        <w:tc>
          <w:tcPr>
            <w:tcW w:w="0" w:type="auto"/>
            <w:shd w:val="clear" w:color="auto" w:fill="auto"/>
            <w:vAlign w:val="center"/>
          </w:tcPr>
          <w:p w14:paraId="1676CABF" w14:textId="77777777" w:rsidR="00D64922" w:rsidRPr="00881D69" w:rsidRDefault="00D64922" w:rsidP="00D64922">
            <w:pPr>
              <w:spacing w:after="0"/>
              <w:jc w:val="right"/>
              <w:rPr>
                <w:sz w:val="20"/>
              </w:rPr>
            </w:pPr>
            <w:r>
              <w:rPr>
                <w:color w:val="000000"/>
                <w:sz w:val="20"/>
                <w:szCs w:val="20"/>
              </w:rPr>
              <w:t>28,132</w:t>
            </w:r>
          </w:p>
        </w:tc>
        <w:tc>
          <w:tcPr>
            <w:tcW w:w="0" w:type="auto"/>
            <w:vAlign w:val="center"/>
          </w:tcPr>
          <w:p w14:paraId="664CC951" w14:textId="77777777" w:rsidR="00D64922" w:rsidRPr="00881D69" w:rsidRDefault="00D64922" w:rsidP="00D64922">
            <w:pPr>
              <w:spacing w:after="0"/>
              <w:jc w:val="right"/>
              <w:rPr>
                <w:color w:val="000000" w:themeColor="text1"/>
                <w:sz w:val="20"/>
              </w:rPr>
            </w:pPr>
            <w:r>
              <w:rPr>
                <w:color w:val="000000"/>
                <w:sz w:val="20"/>
                <w:szCs w:val="20"/>
              </w:rPr>
              <w:t>629,649</w:t>
            </w:r>
          </w:p>
        </w:tc>
      </w:tr>
      <w:tr w:rsidR="00D64922" w:rsidRPr="00F83FC5" w14:paraId="0A99EA60" w14:textId="77777777" w:rsidTr="00D64922">
        <w:trPr>
          <w:cantSplit/>
          <w:jc w:val="center"/>
        </w:trPr>
        <w:tc>
          <w:tcPr>
            <w:tcW w:w="0" w:type="auto"/>
            <w:shd w:val="clear" w:color="auto" w:fill="auto"/>
            <w:noWrap/>
            <w:vAlign w:val="center"/>
          </w:tcPr>
          <w:p w14:paraId="248FA38C" w14:textId="77777777" w:rsidR="00D64922" w:rsidRPr="00881D69" w:rsidRDefault="00D64922" w:rsidP="00D64922">
            <w:pPr>
              <w:spacing w:after="0"/>
              <w:jc w:val="right"/>
              <w:rPr>
                <w:sz w:val="20"/>
              </w:rPr>
            </w:pPr>
            <w:r>
              <w:rPr>
                <w:color w:val="000000"/>
                <w:sz w:val="20"/>
              </w:rPr>
              <w:t>1986</w:t>
            </w:r>
          </w:p>
        </w:tc>
        <w:tc>
          <w:tcPr>
            <w:tcW w:w="0" w:type="auto"/>
            <w:shd w:val="clear" w:color="auto" w:fill="auto"/>
            <w:vAlign w:val="center"/>
          </w:tcPr>
          <w:p w14:paraId="3581F346" w14:textId="77777777" w:rsidR="00D64922" w:rsidRPr="00881D69" w:rsidRDefault="00D64922" w:rsidP="00D64922">
            <w:pPr>
              <w:spacing w:after="0"/>
              <w:jc w:val="right"/>
              <w:rPr>
                <w:color w:val="A6A6A6" w:themeColor="background1" w:themeShade="A6"/>
                <w:sz w:val="20"/>
              </w:rPr>
            </w:pPr>
            <w:r>
              <w:rPr>
                <w:color w:val="A6A6A6"/>
                <w:sz w:val="20"/>
                <w:szCs w:val="20"/>
              </w:rPr>
              <w:t>218,353</w:t>
            </w:r>
          </w:p>
        </w:tc>
        <w:tc>
          <w:tcPr>
            <w:tcW w:w="0" w:type="auto"/>
            <w:shd w:val="clear" w:color="auto" w:fill="auto"/>
            <w:noWrap/>
            <w:vAlign w:val="center"/>
          </w:tcPr>
          <w:p w14:paraId="555E8DDC" w14:textId="77777777" w:rsidR="00D64922" w:rsidRPr="00881D69" w:rsidRDefault="00D64922" w:rsidP="00D64922">
            <w:pPr>
              <w:spacing w:after="0"/>
              <w:jc w:val="right"/>
              <w:rPr>
                <w:color w:val="A6A6A6" w:themeColor="background1" w:themeShade="A6"/>
                <w:sz w:val="20"/>
              </w:rPr>
            </w:pPr>
            <w:r>
              <w:rPr>
                <w:color w:val="A6A6A6"/>
                <w:sz w:val="20"/>
                <w:szCs w:val="20"/>
              </w:rPr>
              <w:t>29,286</w:t>
            </w:r>
          </w:p>
        </w:tc>
        <w:tc>
          <w:tcPr>
            <w:tcW w:w="0" w:type="auto"/>
            <w:vAlign w:val="center"/>
          </w:tcPr>
          <w:p w14:paraId="27750B10" w14:textId="77777777" w:rsidR="00D64922" w:rsidRPr="00881D69" w:rsidRDefault="00D64922" w:rsidP="00D64922">
            <w:pPr>
              <w:spacing w:after="0"/>
              <w:jc w:val="right"/>
              <w:rPr>
                <w:color w:val="A6A6A6" w:themeColor="background1" w:themeShade="A6"/>
                <w:sz w:val="20"/>
              </w:rPr>
            </w:pPr>
            <w:r>
              <w:rPr>
                <w:color w:val="A6A6A6"/>
                <w:sz w:val="20"/>
                <w:szCs w:val="20"/>
              </w:rPr>
              <w:t>732,867</w:t>
            </w:r>
          </w:p>
        </w:tc>
        <w:tc>
          <w:tcPr>
            <w:tcW w:w="0" w:type="auto"/>
            <w:shd w:val="clear" w:color="auto" w:fill="auto"/>
            <w:vAlign w:val="center"/>
          </w:tcPr>
          <w:p w14:paraId="50362BFE" w14:textId="77777777" w:rsidR="00D64922" w:rsidRPr="00881D69" w:rsidRDefault="00D64922" w:rsidP="00D64922">
            <w:pPr>
              <w:spacing w:after="0"/>
              <w:jc w:val="right"/>
              <w:rPr>
                <w:sz w:val="20"/>
              </w:rPr>
            </w:pPr>
            <w:r>
              <w:rPr>
                <w:color w:val="000000"/>
                <w:sz w:val="20"/>
                <w:szCs w:val="20"/>
              </w:rPr>
              <w:t>204,308</w:t>
            </w:r>
          </w:p>
        </w:tc>
        <w:tc>
          <w:tcPr>
            <w:tcW w:w="0" w:type="auto"/>
            <w:shd w:val="clear" w:color="auto" w:fill="auto"/>
            <w:vAlign w:val="center"/>
          </w:tcPr>
          <w:p w14:paraId="49429E8B" w14:textId="77777777" w:rsidR="00D64922" w:rsidRPr="00881D69" w:rsidRDefault="00D64922" w:rsidP="00D64922">
            <w:pPr>
              <w:spacing w:after="0"/>
              <w:jc w:val="right"/>
              <w:rPr>
                <w:sz w:val="20"/>
              </w:rPr>
            </w:pPr>
            <w:r>
              <w:rPr>
                <w:color w:val="000000"/>
                <w:sz w:val="20"/>
                <w:szCs w:val="20"/>
              </w:rPr>
              <w:t>28,501</w:t>
            </w:r>
          </w:p>
        </w:tc>
        <w:tc>
          <w:tcPr>
            <w:tcW w:w="0" w:type="auto"/>
            <w:vAlign w:val="center"/>
          </w:tcPr>
          <w:p w14:paraId="1BC90A39" w14:textId="77777777" w:rsidR="00D64922" w:rsidRPr="00881D69" w:rsidRDefault="00D64922" w:rsidP="00D64922">
            <w:pPr>
              <w:spacing w:after="0"/>
              <w:jc w:val="right"/>
              <w:rPr>
                <w:color w:val="000000" w:themeColor="text1"/>
                <w:sz w:val="20"/>
              </w:rPr>
            </w:pPr>
            <w:r>
              <w:rPr>
                <w:color w:val="000000"/>
                <w:sz w:val="20"/>
                <w:szCs w:val="20"/>
              </w:rPr>
              <w:t>688,282</w:t>
            </w:r>
          </w:p>
        </w:tc>
      </w:tr>
      <w:tr w:rsidR="00D64922" w:rsidRPr="00F83FC5" w14:paraId="03FB8E70" w14:textId="77777777" w:rsidTr="00D64922">
        <w:trPr>
          <w:cantSplit/>
          <w:jc w:val="center"/>
        </w:trPr>
        <w:tc>
          <w:tcPr>
            <w:tcW w:w="0" w:type="auto"/>
            <w:shd w:val="clear" w:color="auto" w:fill="auto"/>
            <w:noWrap/>
            <w:vAlign w:val="center"/>
          </w:tcPr>
          <w:p w14:paraId="4DC12B28" w14:textId="77777777" w:rsidR="00D64922" w:rsidRPr="00881D69" w:rsidRDefault="00D64922" w:rsidP="00D64922">
            <w:pPr>
              <w:spacing w:after="0"/>
              <w:jc w:val="right"/>
              <w:rPr>
                <w:sz w:val="20"/>
              </w:rPr>
            </w:pPr>
            <w:r>
              <w:rPr>
                <w:color w:val="000000"/>
                <w:sz w:val="20"/>
              </w:rPr>
              <w:t>1987</w:t>
            </w:r>
          </w:p>
        </w:tc>
        <w:tc>
          <w:tcPr>
            <w:tcW w:w="0" w:type="auto"/>
            <w:shd w:val="clear" w:color="auto" w:fill="auto"/>
            <w:vAlign w:val="center"/>
          </w:tcPr>
          <w:p w14:paraId="06A185E9" w14:textId="77777777" w:rsidR="00D64922" w:rsidRPr="00881D69" w:rsidRDefault="00D64922" w:rsidP="00D64922">
            <w:pPr>
              <w:spacing w:after="0"/>
              <w:jc w:val="right"/>
              <w:rPr>
                <w:color w:val="A6A6A6" w:themeColor="background1" w:themeShade="A6"/>
                <w:sz w:val="20"/>
              </w:rPr>
            </w:pPr>
            <w:r>
              <w:rPr>
                <w:color w:val="A6A6A6"/>
                <w:sz w:val="20"/>
                <w:szCs w:val="20"/>
              </w:rPr>
              <w:t>237,217</w:t>
            </w:r>
          </w:p>
        </w:tc>
        <w:tc>
          <w:tcPr>
            <w:tcW w:w="0" w:type="auto"/>
            <w:shd w:val="clear" w:color="auto" w:fill="auto"/>
            <w:noWrap/>
            <w:vAlign w:val="center"/>
          </w:tcPr>
          <w:p w14:paraId="7D9AF017" w14:textId="77777777" w:rsidR="00D64922" w:rsidRPr="00881D69" w:rsidRDefault="00D64922" w:rsidP="00D64922">
            <w:pPr>
              <w:spacing w:after="0"/>
              <w:jc w:val="right"/>
              <w:rPr>
                <w:color w:val="A6A6A6" w:themeColor="background1" w:themeShade="A6"/>
                <w:sz w:val="20"/>
              </w:rPr>
            </w:pPr>
            <w:r>
              <w:rPr>
                <w:color w:val="A6A6A6"/>
                <w:sz w:val="20"/>
                <w:szCs w:val="20"/>
              </w:rPr>
              <w:t>28,197</w:t>
            </w:r>
          </w:p>
        </w:tc>
        <w:tc>
          <w:tcPr>
            <w:tcW w:w="0" w:type="auto"/>
            <w:vAlign w:val="center"/>
          </w:tcPr>
          <w:p w14:paraId="3BF9A841" w14:textId="77777777" w:rsidR="00D64922" w:rsidRPr="00881D69" w:rsidRDefault="00D64922" w:rsidP="00D64922">
            <w:pPr>
              <w:spacing w:after="0"/>
              <w:jc w:val="right"/>
              <w:rPr>
                <w:color w:val="A6A6A6" w:themeColor="background1" w:themeShade="A6"/>
                <w:sz w:val="20"/>
              </w:rPr>
            </w:pPr>
            <w:r>
              <w:rPr>
                <w:color w:val="A6A6A6"/>
                <w:sz w:val="20"/>
                <w:szCs w:val="20"/>
              </w:rPr>
              <w:t>782,490</w:t>
            </w:r>
          </w:p>
        </w:tc>
        <w:tc>
          <w:tcPr>
            <w:tcW w:w="0" w:type="auto"/>
            <w:shd w:val="clear" w:color="auto" w:fill="auto"/>
            <w:vAlign w:val="center"/>
          </w:tcPr>
          <w:p w14:paraId="73B88FDD" w14:textId="77777777" w:rsidR="00D64922" w:rsidRPr="00881D69" w:rsidRDefault="00D64922" w:rsidP="00D64922">
            <w:pPr>
              <w:spacing w:after="0"/>
              <w:jc w:val="right"/>
              <w:rPr>
                <w:sz w:val="20"/>
              </w:rPr>
            </w:pPr>
            <w:r>
              <w:rPr>
                <w:color w:val="000000"/>
                <w:sz w:val="20"/>
                <w:szCs w:val="20"/>
              </w:rPr>
              <w:t>227,282</w:t>
            </w:r>
          </w:p>
        </w:tc>
        <w:tc>
          <w:tcPr>
            <w:tcW w:w="0" w:type="auto"/>
            <w:shd w:val="clear" w:color="auto" w:fill="auto"/>
            <w:vAlign w:val="center"/>
          </w:tcPr>
          <w:p w14:paraId="0A7411B7" w14:textId="77777777" w:rsidR="00D64922" w:rsidRPr="00881D69" w:rsidRDefault="00D64922" w:rsidP="00D64922">
            <w:pPr>
              <w:spacing w:after="0"/>
              <w:jc w:val="right"/>
              <w:rPr>
                <w:sz w:val="20"/>
              </w:rPr>
            </w:pPr>
            <w:r>
              <w:rPr>
                <w:color w:val="000000"/>
                <w:sz w:val="20"/>
                <w:szCs w:val="20"/>
              </w:rPr>
              <w:t>27,352</w:t>
            </w:r>
          </w:p>
        </w:tc>
        <w:tc>
          <w:tcPr>
            <w:tcW w:w="0" w:type="auto"/>
            <w:vAlign w:val="center"/>
          </w:tcPr>
          <w:p w14:paraId="21D859D9" w14:textId="77777777" w:rsidR="00D64922" w:rsidRPr="00881D69" w:rsidRDefault="00D64922" w:rsidP="00D64922">
            <w:pPr>
              <w:spacing w:after="0"/>
              <w:jc w:val="right"/>
              <w:rPr>
                <w:color w:val="000000" w:themeColor="text1"/>
                <w:sz w:val="20"/>
              </w:rPr>
            </w:pPr>
            <w:r>
              <w:rPr>
                <w:color w:val="000000"/>
                <w:sz w:val="20"/>
                <w:szCs w:val="20"/>
              </w:rPr>
              <w:t>737,809</w:t>
            </w:r>
          </w:p>
        </w:tc>
      </w:tr>
      <w:tr w:rsidR="00D64922" w:rsidRPr="00F83FC5" w14:paraId="4D61C213" w14:textId="77777777" w:rsidTr="00D64922">
        <w:trPr>
          <w:cantSplit/>
          <w:jc w:val="center"/>
        </w:trPr>
        <w:tc>
          <w:tcPr>
            <w:tcW w:w="0" w:type="auto"/>
            <w:shd w:val="clear" w:color="auto" w:fill="auto"/>
            <w:noWrap/>
            <w:vAlign w:val="center"/>
          </w:tcPr>
          <w:p w14:paraId="6493FF6E" w14:textId="77777777" w:rsidR="00D64922" w:rsidRPr="00881D69" w:rsidRDefault="00D64922" w:rsidP="00D64922">
            <w:pPr>
              <w:spacing w:after="0"/>
              <w:jc w:val="right"/>
              <w:rPr>
                <w:sz w:val="20"/>
              </w:rPr>
            </w:pPr>
            <w:r>
              <w:rPr>
                <w:color w:val="000000"/>
                <w:sz w:val="20"/>
              </w:rPr>
              <w:t>1988</w:t>
            </w:r>
          </w:p>
        </w:tc>
        <w:tc>
          <w:tcPr>
            <w:tcW w:w="0" w:type="auto"/>
            <w:shd w:val="clear" w:color="auto" w:fill="auto"/>
            <w:vAlign w:val="center"/>
          </w:tcPr>
          <w:p w14:paraId="1CBB0743" w14:textId="77777777" w:rsidR="00D64922" w:rsidRPr="00881D69" w:rsidRDefault="00D64922" w:rsidP="00D64922">
            <w:pPr>
              <w:spacing w:after="0"/>
              <w:jc w:val="right"/>
              <w:rPr>
                <w:color w:val="A6A6A6" w:themeColor="background1" w:themeShade="A6"/>
                <w:sz w:val="20"/>
              </w:rPr>
            </w:pPr>
            <w:r>
              <w:rPr>
                <w:color w:val="A6A6A6"/>
                <w:sz w:val="20"/>
                <w:szCs w:val="20"/>
              </w:rPr>
              <w:t>241,051</w:t>
            </w:r>
          </w:p>
        </w:tc>
        <w:tc>
          <w:tcPr>
            <w:tcW w:w="0" w:type="auto"/>
            <w:shd w:val="clear" w:color="auto" w:fill="auto"/>
            <w:noWrap/>
            <w:vAlign w:val="center"/>
          </w:tcPr>
          <w:p w14:paraId="4E12692F" w14:textId="77777777" w:rsidR="00D64922" w:rsidRPr="00881D69" w:rsidRDefault="00D64922" w:rsidP="00D64922">
            <w:pPr>
              <w:spacing w:after="0"/>
              <w:jc w:val="right"/>
              <w:rPr>
                <w:color w:val="A6A6A6" w:themeColor="background1" w:themeShade="A6"/>
                <w:sz w:val="20"/>
              </w:rPr>
            </w:pPr>
            <w:r>
              <w:rPr>
                <w:color w:val="A6A6A6"/>
                <w:sz w:val="20"/>
                <w:szCs w:val="20"/>
              </w:rPr>
              <w:t>25,465</w:t>
            </w:r>
          </w:p>
        </w:tc>
        <w:tc>
          <w:tcPr>
            <w:tcW w:w="0" w:type="auto"/>
            <w:vAlign w:val="center"/>
          </w:tcPr>
          <w:p w14:paraId="335A13BB" w14:textId="77777777" w:rsidR="00D64922" w:rsidRPr="00881D69" w:rsidRDefault="00D64922" w:rsidP="00D64922">
            <w:pPr>
              <w:spacing w:after="0"/>
              <w:jc w:val="right"/>
              <w:rPr>
                <w:color w:val="A6A6A6" w:themeColor="background1" w:themeShade="A6"/>
                <w:sz w:val="20"/>
              </w:rPr>
            </w:pPr>
            <w:r>
              <w:rPr>
                <w:color w:val="A6A6A6"/>
                <w:sz w:val="20"/>
                <w:szCs w:val="20"/>
              </w:rPr>
              <w:t>798,727</w:t>
            </w:r>
          </w:p>
        </w:tc>
        <w:tc>
          <w:tcPr>
            <w:tcW w:w="0" w:type="auto"/>
            <w:shd w:val="clear" w:color="auto" w:fill="auto"/>
            <w:vAlign w:val="center"/>
          </w:tcPr>
          <w:p w14:paraId="21B3B6BD" w14:textId="77777777" w:rsidR="00D64922" w:rsidRPr="00881D69" w:rsidRDefault="00D64922" w:rsidP="00D64922">
            <w:pPr>
              <w:spacing w:after="0"/>
              <w:jc w:val="right"/>
              <w:rPr>
                <w:sz w:val="20"/>
              </w:rPr>
            </w:pPr>
            <w:r>
              <w:rPr>
                <w:color w:val="000000"/>
                <w:sz w:val="20"/>
                <w:szCs w:val="20"/>
              </w:rPr>
              <w:t>236,673</w:t>
            </w:r>
          </w:p>
        </w:tc>
        <w:tc>
          <w:tcPr>
            <w:tcW w:w="0" w:type="auto"/>
            <w:shd w:val="clear" w:color="auto" w:fill="auto"/>
            <w:vAlign w:val="center"/>
          </w:tcPr>
          <w:p w14:paraId="06764748" w14:textId="77777777" w:rsidR="00D64922" w:rsidRPr="00881D69" w:rsidRDefault="00D64922" w:rsidP="00D64922">
            <w:pPr>
              <w:spacing w:after="0"/>
              <w:jc w:val="right"/>
              <w:rPr>
                <w:sz w:val="20"/>
              </w:rPr>
            </w:pPr>
            <w:r>
              <w:rPr>
                <w:color w:val="000000"/>
                <w:sz w:val="20"/>
                <w:szCs w:val="20"/>
              </w:rPr>
              <w:t>24,971</w:t>
            </w:r>
          </w:p>
        </w:tc>
        <w:tc>
          <w:tcPr>
            <w:tcW w:w="0" w:type="auto"/>
            <w:vAlign w:val="center"/>
          </w:tcPr>
          <w:p w14:paraId="029947BD" w14:textId="77777777" w:rsidR="00D64922" w:rsidRPr="00881D69" w:rsidRDefault="00D64922" w:rsidP="00D64922">
            <w:pPr>
              <w:spacing w:after="0"/>
              <w:jc w:val="right"/>
              <w:rPr>
                <w:color w:val="000000" w:themeColor="text1"/>
                <w:sz w:val="20"/>
              </w:rPr>
            </w:pPr>
            <w:r>
              <w:rPr>
                <w:color w:val="000000"/>
                <w:sz w:val="20"/>
                <w:szCs w:val="20"/>
              </w:rPr>
              <w:t>758,800</w:t>
            </w:r>
          </w:p>
        </w:tc>
      </w:tr>
      <w:tr w:rsidR="00D64922" w:rsidRPr="00F83FC5" w14:paraId="1966642D" w14:textId="77777777" w:rsidTr="00D64922">
        <w:trPr>
          <w:cantSplit/>
          <w:jc w:val="center"/>
        </w:trPr>
        <w:tc>
          <w:tcPr>
            <w:tcW w:w="0" w:type="auto"/>
            <w:shd w:val="clear" w:color="auto" w:fill="auto"/>
            <w:noWrap/>
            <w:vAlign w:val="center"/>
          </w:tcPr>
          <w:p w14:paraId="3A5F3762" w14:textId="77777777" w:rsidR="00D64922" w:rsidRPr="00881D69" w:rsidRDefault="00D64922" w:rsidP="00D64922">
            <w:pPr>
              <w:spacing w:after="0"/>
              <w:jc w:val="right"/>
              <w:rPr>
                <w:sz w:val="20"/>
              </w:rPr>
            </w:pPr>
            <w:r>
              <w:rPr>
                <w:color w:val="000000"/>
                <w:sz w:val="20"/>
              </w:rPr>
              <w:t>1989</w:t>
            </w:r>
          </w:p>
        </w:tc>
        <w:tc>
          <w:tcPr>
            <w:tcW w:w="0" w:type="auto"/>
            <w:shd w:val="clear" w:color="auto" w:fill="auto"/>
            <w:vAlign w:val="center"/>
          </w:tcPr>
          <w:p w14:paraId="71DC8B55" w14:textId="77777777" w:rsidR="00D64922" w:rsidRPr="00881D69" w:rsidRDefault="00D64922" w:rsidP="00D64922">
            <w:pPr>
              <w:spacing w:after="0"/>
              <w:jc w:val="right"/>
              <w:rPr>
                <w:color w:val="A6A6A6" w:themeColor="background1" w:themeShade="A6"/>
                <w:sz w:val="20"/>
              </w:rPr>
            </w:pPr>
            <w:r>
              <w:rPr>
                <w:color w:val="A6A6A6"/>
                <w:sz w:val="20"/>
                <w:szCs w:val="20"/>
              </w:rPr>
              <w:t>253,103</w:t>
            </w:r>
          </w:p>
        </w:tc>
        <w:tc>
          <w:tcPr>
            <w:tcW w:w="0" w:type="auto"/>
            <w:shd w:val="clear" w:color="auto" w:fill="auto"/>
            <w:noWrap/>
            <w:vAlign w:val="center"/>
          </w:tcPr>
          <w:p w14:paraId="34DA28D3" w14:textId="77777777" w:rsidR="00D64922" w:rsidRPr="00881D69" w:rsidRDefault="00D64922" w:rsidP="00D64922">
            <w:pPr>
              <w:spacing w:after="0"/>
              <w:jc w:val="right"/>
              <w:rPr>
                <w:color w:val="A6A6A6" w:themeColor="background1" w:themeShade="A6"/>
                <w:sz w:val="20"/>
              </w:rPr>
            </w:pPr>
            <w:r>
              <w:rPr>
                <w:color w:val="A6A6A6"/>
                <w:sz w:val="20"/>
                <w:szCs w:val="20"/>
              </w:rPr>
              <w:t>23,483</w:t>
            </w:r>
          </w:p>
        </w:tc>
        <w:tc>
          <w:tcPr>
            <w:tcW w:w="0" w:type="auto"/>
            <w:vAlign w:val="center"/>
          </w:tcPr>
          <w:p w14:paraId="305D04B0" w14:textId="77777777" w:rsidR="00D64922" w:rsidRPr="00881D69" w:rsidRDefault="00D64922" w:rsidP="00D64922">
            <w:pPr>
              <w:spacing w:after="0"/>
              <w:jc w:val="right"/>
              <w:rPr>
                <w:color w:val="A6A6A6" w:themeColor="background1" w:themeShade="A6"/>
                <w:sz w:val="20"/>
              </w:rPr>
            </w:pPr>
            <w:r>
              <w:rPr>
                <w:color w:val="A6A6A6"/>
                <w:sz w:val="20"/>
                <w:szCs w:val="20"/>
              </w:rPr>
              <w:t>794,743</w:t>
            </w:r>
          </w:p>
        </w:tc>
        <w:tc>
          <w:tcPr>
            <w:tcW w:w="0" w:type="auto"/>
            <w:shd w:val="clear" w:color="auto" w:fill="auto"/>
            <w:vAlign w:val="center"/>
          </w:tcPr>
          <w:p w14:paraId="7B89AC33" w14:textId="77777777" w:rsidR="00D64922" w:rsidRPr="00881D69" w:rsidRDefault="00D64922" w:rsidP="00D64922">
            <w:pPr>
              <w:spacing w:after="0"/>
              <w:jc w:val="right"/>
              <w:rPr>
                <w:sz w:val="20"/>
              </w:rPr>
            </w:pPr>
            <w:r>
              <w:rPr>
                <w:color w:val="000000"/>
                <w:sz w:val="20"/>
                <w:szCs w:val="20"/>
              </w:rPr>
              <w:t>246,814</w:t>
            </w:r>
          </w:p>
        </w:tc>
        <w:tc>
          <w:tcPr>
            <w:tcW w:w="0" w:type="auto"/>
            <w:shd w:val="clear" w:color="auto" w:fill="auto"/>
            <w:vAlign w:val="center"/>
          </w:tcPr>
          <w:p w14:paraId="6BA01FAE" w14:textId="77777777" w:rsidR="00D64922" w:rsidRPr="00881D69" w:rsidRDefault="00D64922" w:rsidP="00D64922">
            <w:pPr>
              <w:spacing w:after="0"/>
              <w:jc w:val="right"/>
              <w:rPr>
                <w:sz w:val="20"/>
              </w:rPr>
            </w:pPr>
            <w:r>
              <w:rPr>
                <w:color w:val="000000"/>
                <w:sz w:val="20"/>
                <w:szCs w:val="20"/>
              </w:rPr>
              <w:t>22,704</w:t>
            </w:r>
          </w:p>
        </w:tc>
        <w:tc>
          <w:tcPr>
            <w:tcW w:w="0" w:type="auto"/>
            <w:vAlign w:val="center"/>
          </w:tcPr>
          <w:p w14:paraId="78EC397D" w14:textId="77777777" w:rsidR="00D64922" w:rsidRPr="00881D69" w:rsidRDefault="00D64922" w:rsidP="00D64922">
            <w:pPr>
              <w:spacing w:after="0"/>
              <w:jc w:val="right"/>
              <w:rPr>
                <w:color w:val="000000" w:themeColor="text1"/>
                <w:sz w:val="20"/>
              </w:rPr>
            </w:pPr>
            <w:r>
              <w:rPr>
                <w:color w:val="000000"/>
                <w:sz w:val="20"/>
                <w:szCs w:val="20"/>
              </w:rPr>
              <w:t>761,416</w:t>
            </w:r>
          </w:p>
        </w:tc>
      </w:tr>
      <w:tr w:rsidR="00D64922" w:rsidRPr="00F83FC5" w14:paraId="05849105" w14:textId="77777777" w:rsidTr="00D64922">
        <w:trPr>
          <w:cantSplit/>
          <w:jc w:val="center"/>
        </w:trPr>
        <w:tc>
          <w:tcPr>
            <w:tcW w:w="0" w:type="auto"/>
            <w:shd w:val="clear" w:color="auto" w:fill="auto"/>
            <w:noWrap/>
            <w:vAlign w:val="center"/>
          </w:tcPr>
          <w:p w14:paraId="081DDE41" w14:textId="77777777" w:rsidR="00D64922" w:rsidRPr="00881D69" w:rsidRDefault="00D64922" w:rsidP="00D64922">
            <w:pPr>
              <w:spacing w:after="0"/>
              <w:jc w:val="right"/>
              <w:rPr>
                <w:sz w:val="20"/>
              </w:rPr>
            </w:pPr>
            <w:r>
              <w:rPr>
                <w:color w:val="000000"/>
                <w:sz w:val="20"/>
              </w:rPr>
              <w:t>1990</w:t>
            </w:r>
          </w:p>
        </w:tc>
        <w:tc>
          <w:tcPr>
            <w:tcW w:w="0" w:type="auto"/>
            <w:shd w:val="clear" w:color="auto" w:fill="auto"/>
            <w:vAlign w:val="center"/>
          </w:tcPr>
          <w:p w14:paraId="7CE41729" w14:textId="77777777" w:rsidR="00D64922" w:rsidRPr="00881D69" w:rsidRDefault="00D64922" w:rsidP="00D64922">
            <w:pPr>
              <w:spacing w:after="0"/>
              <w:jc w:val="right"/>
              <w:rPr>
                <w:color w:val="A6A6A6" w:themeColor="background1" w:themeShade="A6"/>
                <w:sz w:val="20"/>
              </w:rPr>
            </w:pPr>
            <w:r>
              <w:rPr>
                <w:color w:val="A6A6A6"/>
                <w:sz w:val="20"/>
                <w:szCs w:val="20"/>
              </w:rPr>
              <w:t>254,500</w:t>
            </w:r>
          </w:p>
        </w:tc>
        <w:tc>
          <w:tcPr>
            <w:tcW w:w="0" w:type="auto"/>
            <w:shd w:val="clear" w:color="auto" w:fill="auto"/>
            <w:noWrap/>
            <w:vAlign w:val="center"/>
          </w:tcPr>
          <w:p w14:paraId="55597EE6" w14:textId="77777777" w:rsidR="00D64922" w:rsidRPr="00881D69" w:rsidRDefault="00D64922" w:rsidP="00D64922">
            <w:pPr>
              <w:spacing w:after="0"/>
              <w:jc w:val="right"/>
              <w:rPr>
                <w:color w:val="A6A6A6" w:themeColor="background1" w:themeShade="A6"/>
                <w:sz w:val="20"/>
              </w:rPr>
            </w:pPr>
            <w:r>
              <w:rPr>
                <w:color w:val="A6A6A6"/>
                <w:sz w:val="20"/>
                <w:szCs w:val="20"/>
              </w:rPr>
              <w:t>21,177</w:t>
            </w:r>
          </w:p>
        </w:tc>
        <w:tc>
          <w:tcPr>
            <w:tcW w:w="0" w:type="auto"/>
            <w:vAlign w:val="center"/>
          </w:tcPr>
          <w:p w14:paraId="656612E5" w14:textId="77777777" w:rsidR="00D64922" w:rsidRPr="00881D69" w:rsidRDefault="00D64922" w:rsidP="00D64922">
            <w:pPr>
              <w:spacing w:after="0"/>
              <w:jc w:val="right"/>
              <w:rPr>
                <w:color w:val="A6A6A6" w:themeColor="background1" w:themeShade="A6"/>
                <w:sz w:val="20"/>
              </w:rPr>
            </w:pPr>
            <w:r>
              <w:rPr>
                <w:color w:val="A6A6A6"/>
                <w:sz w:val="20"/>
                <w:szCs w:val="20"/>
              </w:rPr>
              <w:t>772,193</w:t>
            </w:r>
          </w:p>
        </w:tc>
        <w:tc>
          <w:tcPr>
            <w:tcW w:w="0" w:type="auto"/>
            <w:shd w:val="clear" w:color="auto" w:fill="auto"/>
            <w:vAlign w:val="center"/>
          </w:tcPr>
          <w:p w14:paraId="17EFD720" w14:textId="77777777" w:rsidR="00D64922" w:rsidRPr="00881D69" w:rsidRDefault="00D64922" w:rsidP="00D64922">
            <w:pPr>
              <w:spacing w:after="0"/>
              <w:jc w:val="right"/>
              <w:rPr>
                <w:sz w:val="20"/>
              </w:rPr>
            </w:pPr>
            <w:r>
              <w:rPr>
                <w:color w:val="000000"/>
                <w:sz w:val="20"/>
                <w:szCs w:val="20"/>
              </w:rPr>
              <w:t>248,159</w:t>
            </w:r>
          </w:p>
        </w:tc>
        <w:tc>
          <w:tcPr>
            <w:tcW w:w="0" w:type="auto"/>
            <w:shd w:val="clear" w:color="auto" w:fill="auto"/>
            <w:vAlign w:val="center"/>
          </w:tcPr>
          <w:p w14:paraId="671CAABC" w14:textId="77777777" w:rsidR="00D64922" w:rsidRPr="00881D69" w:rsidRDefault="00D64922" w:rsidP="00D64922">
            <w:pPr>
              <w:spacing w:after="0"/>
              <w:jc w:val="right"/>
              <w:rPr>
                <w:sz w:val="20"/>
              </w:rPr>
            </w:pPr>
            <w:r>
              <w:rPr>
                <w:color w:val="000000"/>
                <w:sz w:val="20"/>
                <w:szCs w:val="20"/>
              </w:rPr>
              <w:t>20,308</w:t>
            </w:r>
          </w:p>
        </w:tc>
        <w:tc>
          <w:tcPr>
            <w:tcW w:w="0" w:type="auto"/>
            <w:vAlign w:val="center"/>
          </w:tcPr>
          <w:p w14:paraId="51CECC68" w14:textId="77777777" w:rsidR="00D64922" w:rsidRPr="00881D69" w:rsidRDefault="00D64922" w:rsidP="00D64922">
            <w:pPr>
              <w:spacing w:after="0"/>
              <w:jc w:val="right"/>
              <w:rPr>
                <w:color w:val="000000" w:themeColor="text1"/>
                <w:sz w:val="20"/>
              </w:rPr>
            </w:pPr>
            <w:r>
              <w:rPr>
                <w:color w:val="000000"/>
                <w:sz w:val="20"/>
                <w:szCs w:val="20"/>
              </w:rPr>
              <w:t>746,639</w:t>
            </w:r>
          </w:p>
        </w:tc>
      </w:tr>
      <w:tr w:rsidR="00D64922" w:rsidRPr="00F83FC5" w14:paraId="5331F6D4" w14:textId="77777777" w:rsidTr="00D64922">
        <w:trPr>
          <w:cantSplit/>
          <w:jc w:val="center"/>
        </w:trPr>
        <w:tc>
          <w:tcPr>
            <w:tcW w:w="0" w:type="auto"/>
            <w:shd w:val="clear" w:color="auto" w:fill="auto"/>
            <w:noWrap/>
            <w:vAlign w:val="center"/>
          </w:tcPr>
          <w:p w14:paraId="49BC1B1F" w14:textId="77777777" w:rsidR="00D64922" w:rsidRPr="00881D69" w:rsidRDefault="00D64922" w:rsidP="00D64922">
            <w:pPr>
              <w:spacing w:after="0"/>
              <w:jc w:val="right"/>
              <w:rPr>
                <w:sz w:val="20"/>
              </w:rPr>
            </w:pPr>
            <w:r>
              <w:rPr>
                <w:color w:val="000000"/>
                <w:sz w:val="20"/>
              </w:rPr>
              <w:t>1991</w:t>
            </w:r>
          </w:p>
        </w:tc>
        <w:tc>
          <w:tcPr>
            <w:tcW w:w="0" w:type="auto"/>
            <w:shd w:val="clear" w:color="auto" w:fill="auto"/>
            <w:vAlign w:val="center"/>
          </w:tcPr>
          <w:p w14:paraId="506957D7" w14:textId="77777777" w:rsidR="00D64922" w:rsidRPr="00881D69" w:rsidRDefault="00D64922" w:rsidP="00D64922">
            <w:pPr>
              <w:spacing w:after="0"/>
              <w:jc w:val="right"/>
              <w:rPr>
                <w:color w:val="A6A6A6" w:themeColor="background1" w:themeShade="A6"/>
                <w:sz w:val="20"/>
              </w:rPr>
            </w:pPr>
            <w:r>
              <w:rPr>
                <w:color w:val="A6A6A6"/>
                <w:sz w:val="20"/>
                <w:szCs w:val="20"/>
              </w:rPr>
              <w:t>233,360</w:t>
            </w:r>
          </w:p>
        </w:tc>
        <w:tc>
          <w:tcPr>
            <w:tcW w:w="0" w:type="auto"/>
            <w:shd w:val="clear" w:color="auto" w:fill="auto"/>
            <w:noWrap/>
            <w:vAlign w:val="center"/>
          </w:tcPr>
          <w:p w14:paraId="745BBC4D" w14:textId="77777777" w:rsidR="00D64922" w:rsidRPr="00881D69" w:rsidRDefault="00D64922" w:rsidP="00D64922">
            <w:pPr>
              <w:spacing w:after="0"/>
              <w:jc w:val="right"/>
              <w:rPr>
                <w:color w:val="A6A6A6" w:themeColor="background1" w:themeShade="A6"/>
                <w:sz w:val="20"/>
              </w:rPr>
            </w:pPr>
            <w:r>
              <w:rPr>
                <w:color w:val="A6A6A6"/>
                <w:sz w:val="20"/>
                <w:szCs w:val="20"/>
              </w:rPr>
              <w:t>18,559</w:t>
            </w:r>
          </w:p>
        </w:tc>
        <w:tc>
          <w:tcPr>
            <w:tcW w:w="0" w:type="auto"/>
            <w:vAlign w:val="center"/>
          </w:tcPr>
          <w:p w14:paraId="7E53D712" w14:textId="77777777" w:rsidR="00D64922" w:rsidRPr="00881D69" w:rsidRDefault="00D64922" w:rsidP="00D64922">
            <w:pPr>
              <w:spacing w:after="0"/>
              <w:jc w:val="right"/>
              <w:rPr>
                <w:color w:val="A6A6A6" w:themeColor="background1" w:themeShade="A6"/>
                <w:sz w:val="20"/>
              </w:rPr>
            </w:pPr>
            <w:r>
              <w:rPr>
                <w:color w:val="A6A6A6"/>
                <w:sz w:val="20"/>
                <w:szCs w:val="20"/>
              </w:rPr>
              <w:t>731,935</w:t>
            </w:r>
          </w:p>
        </w:tc>
        <w:tc>
          <w:tcPr>
            <w:tcW w:w="0" w:type="auto"/>
            <w:shd w:val="clear" w:color="auto" w:fill="auto"/>
            <w:vAlign w:val="center"/>
          </w:tcPr>
          <w:p w14:paraId="716ECC8A" w14:textId="77777777" w:rsidR="00D64922" w:rsidRPr="00881D69" w:rsidRDefault="00D64922" w:rsidP="00D64922">
            <w:pPr>
              <w:spacing w:after="0"/>
              <w:jc w:val="right"/>
              <w:rPr>
                <w:sz w:val="20"/>
              </w:rPr>
            </w:pPr>
            <w:r>
              <w:rPr>
                <w:color w:val="000000"/>
                <w:sz w:val="20"/>
                <w:szCs w:val="20"/>
              </w:rPr>
              <w:t>230,388</w:t>
            </w:r>
          </w:p>
        </w:tc>
        <w:tc>
          <w:tcPr>
            <w:tcW w:w="0" w:type="auto"/>
            <w:shd w:val="clear" w:color="auto" w:fill="auto"/>
            <w:vAlign w:val="center"/>
          </w:tcPr>
          <w:p w14:paraId="42A9C5D7" w14:textId="77777777" w:rsidR="00D64922" w:rsidRPr="00881D69" w:rsidRDefault="00D64922" w:rsidP="00D64922">
            <w:pPr>
              <w:spacing w:after="0"/>
              <w:jc w:val="right"/>
              <w:rPr>
                <w:sz w:val="20"/>
              </w:rPr>
            </w:pPr>
            <w:r>
              <w:rPr>
                <w:color w:val="000000"/>
                <w:sz w:val="20"/>
                <w:szCs w:val="20"/>
              </w:rPr>
              <w:t>17,957</w:t>
            </w:r>
          </w:p>
        </w:tc>
        <w:tc>
          <w:tcPr>
            <w:tcW w:w="0" w:type="auto"/>
            <w:vAlign w:val="center"/>
          </w:tcPr>
          <w:p w14:paraId="06179EC1" w14:textId="77777777" w:rsidR="00D64922" w:rsidRPr="00881D69" w:rsidRDefault="00D64922" w:rsidP="00D64922">
            <w:pPr>
              <w:spacing w:after="0"/>
              <w:jc w:val="right"/>
              <w:rPr>
                <w:color w:val="000000" w:themeColor="text1"/>
                <w:sz w:val="20"/>
              </w:rPr>
            </w:pPr>
            <w:r>
              <w:rPr>
                <w:color w:val="000000"/>
                <w:sz w:val="20"/>
                <w:szCs w:val="20"/>
              </w:rPr>
              <w:t>713,259</w:t>
            </w:r>
          </w:p>
        </w:tc>
      </w:tr>
      <w:tr w:rsidR="00D64922" w:rsidRPr="00F83FC5" w14:paraId="7039DA4A" w14:textId="77777777" w:rsidTr="00D64922">
        <w:trPr>
          <w:cantSplit/>
          <w:jc w:val="center"/>
        </w:trPr>
        <w:tc>
          <w:tcPr>
            <w:tcW w:w="0" w:type="auto"/>
            <w:shd w:val="clear" w:color="auto" w:fill="auto"/>
            <w:noWrap/>
            <w:vAlign w:val="center"/>
          </w:tcPr>
          <w:p w14:paraId="3ED6FD01" w14:textId="77777777" w:rsidR="00D64922" w:rsidRPr="00881D69" w:rsidRDefault="00D64922" w:rsidP="00D64922">
            <w:pPr>
              <w:spacing w:after="0"/>
              <w:jc w:val="right"/>
              <w:rPr>
                <w:sz w:val="20"/>
              </w:rPr>
            </w:pPr>
            <w:r>
              <w:rPr>
                <w:color w:val="000000"/>
                <w:sz w:val="20"/>
              </w:rPr>
              <w:t>1992</w:t>
            </w:r>
          </w:p>
        </w:tc>
        <w:tc>
          <w:tcPr>
            <w:tcW w:w="0" w:type="auto"/>
            <w:shd w:val="clear" w:color="auto" w:fill="auto"/>
            <w:vAlign w:val="center"/>
          </w:tcPr>
          <w:p w14:paraId="58B4EEF8" w14:textId="77777777" w:rsidR="00D64922" w:rsidRPr="00881D69" w:rsidRDefault="00D64922" w:rsidP="00D64922">
            <w:pPr>
              <w:spacing w:after="0"/>
              <w:jc w:val="right"/>
              <w:rPr>
                <w:color w:val="A6A6A6" w:themeColor="background1" w:themeShade="A6"/>
                <w:sz w:val="20"/>
              </w:rPr>
            </w:pPr>
            <w:r>
              <w:rPr>
                <w:color w:val="A6A6A6"/>
                <w:sz w:val="20"/>
                <w:szCs w:val="20"/>
              </w:rPr>
              <w:t>213,108</w:t>
            </w:r>
          </w:p>
        </w:tc>
        <w:tc>
          <w:tcPr>
            <w:tcW w:w="0" w:type="auto"/>
            <w:shd w:val="clear" w:color="auto" w:fill="auto"/>
            <w:noWrap/>
            <w:vAlign w:val="center"/>
          </w:tcPr>
          <w:p w14:paraId="3040979B" w14:textId="77777777" w:rsidR="00D64922" w:rsidRPr="00881D69" w:rsidRDefault="00D64922" w:rsidP="00D64922">
            <w:pPr>
              <w:spacing w:after="0"/>
              <w:jc w:val="right"/>
              <w:rPr>
                <w:color w:val="A6A6A6" w:themeColor="background1" w:themeShade="A6"/>
                <w:sz w:val="20"/>
              </w:rPr>
            </w:pPr>
            <w:r>
              <w:rPr>
                <w:color w:val="A6A6A6"/>
                <w:sz w:val="20"/>
                <w:szCs w:val="20"/>
              </w:rPr>
              <w:t>16,508</w:t>
            </w:r>
          </w:p>
        </w:tc>
        <w:tc>
          <w:tcPr>
            <w:tcW w:w="0" w:type="auto"/>
            <w:vAlign w:val="center"/>
          </w:tcPr>
          <w:p w14:paraId="3904E449" w14:textId="77777777" w:rsidR="00D64922" w:rsidRPr="00881D69" w:rsidRDefault="00D64922" w:rsidP="00D64922">
            <w:pPr>
              <w:spacing w:after="0"/>
              <w:jc w:val="right"/>
              <w:rPr>
                <w:color w:val="A6A6A6" w:themeColor="background1" w:themeShade="A6"/>
                <w:sz w:val="20"/>
              </w:rPr>
            </w:pPr>
            <w:r>
              <w:rPr>
                <w:color w:val="A6A6A6"/>
                <w:sz w:val="20"/>
                <w:szCs w:val="20"/>
              </w:rPr>
              <w:t>702,773</w:t>
            </w:r>
          </w:p>
        </w:tc>
        <w:tc>
          <w:tcPr>
            <w:tcW w:w="0" w:type="auto"/>
            <w:shd w:val="clear" w:color="auto" w:fill="auto"/>
            <w:vAlign w:val="center"/>
          </w:tcPr>
          <w:p w14:paraId="0BB6893B" w14:textId="77777777" w:rsidR="00D64922" w:rsidRPr="00881D69" w:rsidRDefault="00D64922" w:rsidP="00D64922">
            <w:pPr>
              <w:spacing w:after="0"/>
              <w:jc w:val="right"/>
              <w:rPr>
                <w:sz w:val="20"/>
              </w:rPr>
            </w:pPr>
            <w:r>
              <w:rPr>
                <w:color w:val="000000"/>
                <w:sz w:val="20"/>
                <w:szCs w:val="20"/>
              </w:rPr>
              <w:t>213,001</w:t>
            </w:r>
          </w:p>
        </w:tc>
        <w:tc>
          <w:tcPr>
            <w:tcW w:w="0" w:type="auto"/>
            <w:shd w:val="clear" w:color="auto" w:fill="auto"/>
            <w:vAlign w:val="center"/>
          </w:tcPr>
          <w:p w14:paraId="74BB6590" w14:textId="77777777" w:rsidR="00D64922" w:rsidRPr="00881D69" w:rsidRDefault="00D64922" w:rsidP="00D64922">
            <w:pPr>
              <w:spacing w:after="0"/>
              <w:jc w:val="right"/>
              <w:rPr>
                <w:sz w:val="20"/>
              </w:rPr>
            </w:pPr>
            <w:r>
              <w:rPr>
                <w:color w:val="000000"/>
                <w:sz w:val="20"/>
                <w:szCs w:val="20"/>
              </w:rPr>
              <w:t>16,105</w:t>
            </w:r>
          </w:p>
        </w:tc>
        <w:tc>
          <w:tcPr>
            <w:tcW w:w="0" w:type="auto"/>
            <w:vAlign w:val="center"/>
          </w:tcPr>
          <w:p w14:paraId="543429F1" w14:textId="77777777" w:rsidR="00D64922" w:rsidRPr="00881D69" w:rsidRDefault="00D64922" w:rsidP="00D64922">
            <w:pPr>
              <w:spacing w:after="0"/>
              <w:jc w:val="right"/>
              <w:rPr>
                <w:color w:val="000000" w:themeColor="text1"/>
                <w:sz w:val="20"/>
              </w:rPr>
            </w:pPr>
            <w:r>
              <w:rPr>
                <w:color w:val="000000"/>
                <w:sz w:val="20"/>
                <w:szCs w:val="20"/>
              </w:rPr>
              <w:t>691,923</w:t>
            </w:r>
          </w:p>
        </w:tc>
      </w:tr>
      <w:tr w:rsidR="00D64922" w:rsidRPr="00F83FC5" w14:paraId="2A31176F" w14:textId="77777777" w:rsidTr="00D64922">
        <w:trPr>
          <w:cantSplit/>
          <w:jc w:val="center"/>
        </w:trPr>
        <w:tc>
          <w:tcPr>
            <w:tcW w:w="0" w:type="auto"/>
            <w:shd w:val="clear" w:color="auto" w:fill="auto"/>
            <w:noWrap/>
            <w:vAlign w:val="center"/>
          </w:tcPr>
          <w:p w14:paraId="76783D9E" w14:textId="77777777" w:rsidR="00D64922" w:rsidRPr="00881D69" w:rsidRDefault="00D64922" w:rsidP="00D64922">
            <w:pPr>
              <w:spacing w:after="0"/>
              <w:jc w:val="right"/>
              <w:rPr>
                <w:sz w:val="20"/>
              </w:rPr>
            </w:pPr>
            <w:r>
              <w:rPr>
                <w:color w:val="000000"/>
                <w:sz w:val="20"/>
              </w:rPr>
              <w:t>1993</w:t>
            </w:r>
          </w:p>
        </w:tc>
        <w:tc>
          <w:tcPr>
            <w:tcW w:w="0" w:type="auto"/>
            <w:shd w:val="clear" w:color="auto" w:fill="auto"/>
            <w:vAlign w:val="center"/>
          </w:tcPr>
          <w:p w14:paraId="7DE0D699" w14:textId="77777777" w:rsidR="00D64922" w:rsidRPr="00881D69" w:rsidRDefault="00D64922" w:rsidP="00D64922">
            <w:pPr>
              <w:spacing w:after="0"/>
              <w:jc w:val="right"/>
              <w:rPr>
                <w:color w:val="A6A6A6" w:themeColor="background1" w:themeShade="A6"/>
                <w:sz w:val="20"/>
              </w:rPr>
            </w:pPr>
            <w:r>
              <w:rPr>
                <w:color w:val="A6A6A6"/>
                <w:sz w:val="20"/>
                <w:szCs w:val="20"/>
              </w:rPr>
              <w:t>198,338</w:t>
            </w:r>
          </w:p>
        </w:tc>
        <w:tc>
          <w:tcPr>
            <w:tcW w:w="0" w:type="auto"/>
            <w:shd w:val="clear" w:color="auto" w:fill="auto"/>
            <w:noWrap/>
            <w:vAlign w:val="center"/>
          </w:tcPr>
          <w:p w14:paraId="3595A3B1" w14:textId="77777777" w:rsidR="00D64922" w:rsidRPr="00881D69" w:rsidRDefault="00D64922" w:rsidP="00D64922">
            <w:pPr>
              <w:spacing w:after="0"/>
              <w:jc w:val="right"/>
              <w:rPr>
                <w:color w:val="A6A6A6" w:themeColor="background1" w:themeShade="A6"/>
                <w:sz w:val="20"/>
              </w:rPr>
            </w:pPr>
            <w:r>
              <w:rPr>
                <w:color w:val="A6A6A6"/>
                <w:sz w:val="20"/>
                <w:szCs w:val="20"/>
              </w:rPr>
              <w:t>15,180</w:t>
            </w:r>
          </w:p>
        </w:tc>
        <w:tc>
          <w:tcPr>
            <w:tcW w:w="0" w:type="auto"/>
            <w:vAlign w:val="center"/>
          </w:tcPr>
          <w:p w14:paraId="48B59DBC" w14:textId="77777777" w:rsidR="00D64922" w:rsidRPr="00881D69" w:rsidRDefault="00D64922" w:rsidP="00D64922">
            <w:pPr>
              <w:spacing w:after="0"/>
              <w:jc w:val="right"/>
              <w:rPr>
                <w:color w:val="A6A6A6" w:themeColor="background1" w:themeShade="A6"/>
                <w:sz w:val="20"/>
              </w:rPr>
            </w:pPr>
            <w:r>
              <w:rPr>
                <w:color w:val="A6A6A6"/>
                <w:sz w:val="20"/>
                <w:szCs w:val="20"/>
              </w:rPr>
              <w:t>666,905</w:t>
            </w:r>
          </w:p>
        </w:tc>
        <w:tc>
          <w:tcPr>
            <w:tcW w:w="0" w:type="auto"/>
            <w:shd w:val="clear" w:color="auto" w:fill="auto"/>
            <w:vAlign w:val="center"/>
          </w:tcPr>
          <w:p w14:paraId="7A71065E" w14:textId="77777777" w:rsidR="00D64922" w:rsidRPr="00881D69" w:rsidRDefault="00D64922" w:rsidP="00D64922">
            <w:pPr>
              <w:spacing w:after="0"/>
              <w:jc w:val="right"/>
              <w:rPr>
                <w:sz w:val="20"/>
              </w:rPr>
            </w:pPr>
            <w:r>
              <w:rPr>
                <w:color w:val="000000"/>
                <w:sz w:val="20"/>
                <w:szCs w:val="20"/>
              </w:rPr>
              <w:t>200,365</w:t>
            </w:r>
          </w:p>
        </w:tc>
        <w:tc>
          <w:tcPr>
            <w:tcW w:w="0" w:type="auto"/>
            <w:shd w:val="clear" w:color="auto" w:fill="auto"/>
            <w:vAlign w:val="center"/>
          </w:tcPr>
          <w:p w14:paraId="5D0E3284" w14:textId="77777777" w:rsidR="00D64922" w:rsidRPr="00881D69" w:rsidRDefault="00D64922" w:rsidP="00D64922">
            <w:pPr>
              <w:spacing w:after="0"/>
              <w:jc w:val="right"/>
              <w:rPr>
                <w:sz w:val="20"/>
              </w:rPr>
            </w:pPr>
            <w:r>
              <w:rPr>
                <w:color w:val="000000"/>
                <w:sz w:val="20"/>
                <w:szCs w:val="20"/>
              </w:rPr>
              <w:t>14,878</w:t>
            </w:r>
          </w:p>
        </w:tc>
        <w:tc>
          <w:tcPr>
            <w:tcW w:w="0" w:type="auto"/>
            <w:vAlign w:val="center"/>
          </w:tcPr>
          <w:p w14:paraId="04B4E13A" w14:textId="77777777" w:rsidR="00D64922" w:rsidRPr="00881D69" w:rsidRDefault="00D64922" w:rsidP="00D64922">
            <w:pPr>
              <w:spacing w:after="0"/>
              <w:jc w:val="right"/>
              <w:rPr>
                <w:color w:val="000000" w:themeColor="text1"/>
                <w:sz w:val="20"/>
              </w:rPr>
            </w:pPr>
            <w:r>
              <w:rPr>
                <w:color w:val="000000"/>
                <w:sz w:val="20"/>
                <w:szCs w:val="20"/>
              </w:rPr>
              <w:t>666,335</w:t>
            </w:r>
          </w:p>
        </w:tc>
      </w:tr>
      <w:tr w:rsidR="00D64922" w:rsidRPr="00F83FC5" w14:paraId="1E3438A8" w14:textId="77777777" w:rsidTr="00D64922">
        <w:trPr>
          <w:cantSplit/>
          <w:jc w:val="center"/>
        </w:trPr>
        <w:tc>
          <w:tcPr>
            <w:tcW w:w="0" w:type="auto"/>
            <w:shd w:val="clear" w:color="auto" w:fill="auto"/>
            <w:noWrap/>
            <w:vAlign w:val="center"/>
          </w:tcPr>
          <w:p w14:paraId="385CBAFE" w14:textId="77777777" w:rsidR="00D64922" w:rsidRPr="00881D69" w:rsidRDefault="00D64922" w:rsidP="00D64922">
            <w:pPr>
              <w:spacing w:after="0"/>
              <w:jc w:val="right"/>
              <w:rPr>
                <w:sz w:val="20"/>
              </w:rPr>
            </w:pPr>
            <w:r>
              <w:rPr>
                <w:color w:val="000000"/>
                <w:sz w:val="20"/>
              </w:rPr>
              <w:t>1994</w:t>
            </w:r>
          </w:p>
        </w:tc>
        <w:tc>
          <w:tcPr>
            <w:tcW w:w="0" w:type="auto"/>
            <w:shd w:val="clear" w:color="auto" w:fill="auto"/>
            <w:vAlign w:val="center"/>
          </w:tcPr>
          <w:p w14:paraId="587E688E" w14:textId="77777777" w:rsidR="00D64922" w:rsidRPr="00881D69" w:rsidRDefault="00D64922" w:rsidP="00D64922">
            <w:pPr>
              <w:spacing w:after="0"/>
              <w:jc w:val="right"/>
              <w:rPr>
                <w:color w:val="A6A6A6" w:themeColor="background1" w:themeShade="A6"/>
                <w:sz w:val="20"/>
              </w:rPr>
            </w:pPr>
            <w:r>
              <w:rPr>
                <w:color w:val="A6A6A6"/>
                <w:sz w:val="20"/>
                <w:szCs w:val="20"/>
              </w:rPr>
              <w:t>201,236</w:t>
            </w:r>
          </w:p>
        </w:tc>
        <w:tc>
          <w:tcPr>
            <w:tcW w:w="0" w:type="auto"/>
            <w:shd w:val="clear" w:color="auto" w:fill="auto"/>
            <w:noWrap/>
            <w:vAlign w:val="center"/>
          </w:tcPr>
          <w:p w14:paraId="047DF7F7" w14:textId="77777777" w:rsidR="00D64922" w:rsidRPr="00881D69" w:rsidRDefault="00D64922" w:rsidP="00D64922">
            <w:pPr>
              <w:spacing w:after="0"/>
              <w:jc w:val="right"/>
              <w:rPr>
                <w:color w:val="A6A6A6" w:themeColor="background1" w:themeShade="A6"/>
                <w:sz w:val="20"/>
              </w:rPr>
            </w:pPr>
            <w:r>
              <w:rPr>
                <w:color w:val="A6A6A6"/>
                <w:sz w:val="20"/>
                <w:szCs w:val="20"/>
              </w:rPr>
              <w:t>14,421</w:t>
            </w:r>
          </w:p>
        </w:tc>
        <w:tc>
          <w:tcPr>
            <w:tcW w:w="0" w:type="auto"/>
            <w:vAlign w:val="center"/>
          </w:tcPr>
          <w:p w14:paraId="6F9E732D" w14:textId="77777777" w:rsidR="00D64922" w:rsidRPr="00881D69" w:rsidRDefault="00D64922" w:rsidP="00D64922">
            <w:pPr>
              <w:spacing w:after="0"/>
              <w:jc w:val="right"/>
              <w:rPr>
                <w:color w:val="A6A6A6" w:themeColor="background1" w:themeShade="A6"/>
                <w:sz w:val="20"/>
              </w:rPr>
            </w:pPr>
            <w:r>
              <w:rPr>
                <w:color w:val="A6A6A6"/>
                <w:sz w:val="20"/>
                <w:szCs w:val="20"/>
              </w:rPr>
              <w:t>636,597</w:t>
            </w:r>
          </w:p>
        </w:tc>
        <w:tc>
          <w:tcPr>
            <w:tcW w:w="0" w:type="auto"/>
            <w:shd w:val="clear" w:color="auto" w:fill="auto"/>
            <w:vAlign w:val="center"/>
          </w:tcPr>
          <w:p w14:paraId="2CB58B3F" w14:textId="77777777" w:rsidR="00D64922" w:rsidRPr="00881D69" w:rsidRDefault="00D64922" w:rsidP="00D64922">
            <w:pPr>
              <w:spacing w:after="0"/>
              <w:jc w:val="right"/>
              <w:rPr>
                <w:sz w:val="20"/>
              </w:rPr>
            </w:pPr>
            <w:r>
              <w:rPr>
                <w:color w:val="000000"/>
                <w:sz w:val="20"/>
                <w:szCs w:val="20"/>
              </w:rPr>
              <w:t>205,996</w:t>
            </w:r>
          </w:p>
        </w:tc>
        <w:tc>
          <w:tcPr>
            <w:tcW w:w="0" w:type="auto"/>
            <w:shd w:val="clear" w:color="auto" w:fill="auto"/>
            <w:vAlign w:val="center"/>
          </w:tcPr>
          <w:p w14:paraId="4BABBA24" w14:textId="77777777" w:rsidR="00D64922" w:rsidRPr="00881D69" w:rsidRDefault="00D64922" w:rsidP="00D64922">
            <w:pPr>
              <w:spacing w:after="0"/>
              <w:jc w:val="right"/>
              <w:rPr>
                <w:sz w:val="20"/>
              </w:rPr>
            </w:pPr>
            <w:r>
              <w:rPr>
                <w:color w:val="000000"/>
                <w:sz w:val="20"/>
                <w:szCs w:val="20"/>
              </w:rPr>
              <w:t>14,194</w:t>
            </w:r>
          </w:p>
        </w:tc>
        <w:tc>
          <w:tcPr>
            <w:tcW w:w="0" w:type="auto"/>
            <w:vAlign w:val="center"/>
          </w:tcPr>
          <w:p w14:paraId="1610D125" w14:textId="77777777" w:rsidR="00D64922" w:rsidRPr="00881D69" w:rsidRDefault="00D64922" w:rsidP="00D64922">
            <w:pPr>
              <w:spacing w:after="0"/>
              <w:jc w:val="right"/>
              <w:rPr>
                <w:color w:val="000000" w:themeColor="text1"/>
                <w:sz w:val="20"/>
              </w:rPr>
            </w:pPr>
            <w:r>
              <w:rPr>
                <w:color w:val="000000"/>
                <w:sz w:val="20"/>
                <w:szCs w:val="20"/>
              </w:rPr>
              <w:t>646,758</w:t>
            </w:r>
          </w:p>
        </w:tc>
      </w:tr>
      <w:tr w:rsidR="00D64922" w:rsidRPr="00F83FC5" w14:paraId="594C44D9" w14:textId="77777777" w:rsidTr="00D64922">
        <w:trPr>
          <w:cantSplit/>
          <w:jc w:val="center"/>
        </w:trPr>
        <w:tc>
          <w:tcPr>
            <w:tcW w:w="0" w:type="auto"/>
            <w:shd w:val="clear" w:color="auto" w:fill="auto"/>
            <w:noWrap/>
            <w:vAlign w:val="center"/>
          </w:tcPr>
          <w:p w14:paraId="546E520E" w14:textId="77777777" w:rsidR="00D64922" w:rsidRPr="00881D69" w:rsidRDefault="00D64922" w:rsidP="00D64922">
            <w:pPr>
              <w:spacing w:after="0"/>
              <w:jc w:val="right"/>
              <w:rPr>
                <w:sz w:val="20"/>
              </w:rPr>
            </w:pPr>
            <w:r>
              <w:rPr>
                <w:color w:val="000000"/>
                <w:sz w:val="20"/>
              </w:rPr>
              <w:t>1995</w:t>
            </w:r>
          </w:p>
        </w:tc>
        <w:tc>
          <w:tcPr>
            <w:tcW w:w="0" w:type="auto"/>
            <w:shd w:val="clear" w:color="auto" w:fill="auto"/>
            <w:vAlign w:val="center"/>
          </w:tcPr>
          <w:p w14:paraId="274ED8CD" w14:textId="77777777" w:rsidR="00D64922" w:rsidRPr="00881D69" w:rsidRDefault="00D64922" w:rsidP="00D64922">
            <w:pPr>
              <w:spacing w:after="0"/>
              <w:jc w:val="right"/>
              <w:rPr>
                <w:color w:val="A6A6A6" w:themeColor="background1" w:themeShade="A6"/>
                <w:sz w:val="20"/>
              </w:rPr>
            </w:pPr>
            <w:r>
              <w:rPr>
                <w:color w:val="A6A6A6"/>
                <w:sz w:val="20"/>
                <w:szCs w:val="20"/>
              </w:rPr>
              <w:t>202,277</w:t>
            </w:r>
          </w:p>
        </w:tc>
        <w:tc>
          <w:tcPr>
            <w:tcW w:w="0" w:type="auto"/>
            <w:shd w:val="clear" w:color="auto" w:fill="auto"/>
            <w:noWrap/>
            <w:vAlign w:val="center"/>
          </w:tcPr>
          <w:p w14:paraId="16DFF1AA" w14:textId="77777777" w:rsidR="00D64922" w:rsidRPr="00881D69" w:rsidRDefault="00D64922" w:rsidP="00D64922">
            <w:pPr>
              <w:spacing w:after="0"/>
              <w:jc w:val="right"/>
              <w:rPr>
                <w:color w:val="A6A6A6" w:themeColor="background1" w:themeShade="A6"/>
                <w:sz w:val="20"/>
              </w:rPr>
            </w:pPr>
            <w:r>
              <w:rPr>
                <w:color w:val="A6A6A6"/>
                <w:sz w:val="20"/>
                <w:szCs w:val="20"/>
              </w:rPr>
              <w:t>13,243</w:t>
            </w:r>
          </w:p>
        </w:tc>
        <w:tc>
          <w:tcPr>
            <w:tcW w:w="0" w:type="auto"/>
            <w:vAlign w:val="center"/>
          </w:tcPr>
          <w:p w14:paraId="2846BB49" w14:textId="77777777" w:rsidR="00D64922" w:rsidRPr="00881D69" w:rsidRDefault="00D64922" w:rsidP="00D64922">
            <w:pPr>
              <w:spacing w:after="0"/>
              <w:jc w:val="right"/>
              <w:rPr>
                <w:color w:val="A6A6A6" w:themeColor="background1" w:themeShade="A6"/>
                <w:sz w:val="20"/>
              </w:rPr>
            </w:pPr>
            <w:r>
              <w:rPr>
                <w:color w:val="A6A6A6"/>
                <w:sz w:val="20"/>
                <w:szCs w:val="20"/>
              </w:rPr>
              <w:t>594,030</w:t>
            </w:r>
          </w:p>
        </w:tc>
        <w:tc>
          <w:tcPr>
            <w:tcW w:w="0" w:type="auto"/>
            <w:shd w:val="clear" w:color="auto" w:fill="auto"/>
            <w:vAlign w:val="center"/>
          </w:tcPr>
          <w:p w14:paraId="3C8B9FA9" w14:textId="77777777" w:rsidR="00D64922" w:rsidRPr="00881D69" w:rsidRDefault="00D64922" w:rsidP="00D64922">
            <w:pPr>
              <w:spacing w:after="0"/>
              <w:jc w:val="right"/>
              <w:rPr>
                <w:sz w:val="20"/>
              </w:rPr>
            </w:pPr>
            <w:r>
              <w:rPr>
                <w:color w:val="000000"/>
                <w:sz w:val="20"/>
                <w:szCs w:val="20"/>
              </w:rPr>
              <w:t>210,227</w:t>
            </w:r>
          </w:p>
        </w:tc>
        <w:tc>
          <w:tcPr>
            <w:tcW w:w="0" w:type="auto"/>
            <w:shd w:val="clear" w:color="auto" w:fill="auto"/>
            <w:vAlign w:val="center"/>
          </w:tcPr>
          <w:p w14:paraId="5378DC74" w14:textId="77777777" w:rsidR="00D64922" w:rsidRPr="00881D69" w:rsidRDefault="00D64922" w:rsidP="00D64922">
            <w:pPr>
              <w:spacing w:after="0"/>
              <w:jc w:val="right"/>
              <w:rPr>
                <w:sz w:val="20"/>
              </w:rPr>
            </w:pPr>
            <w:r>
              <w:rPr>
                <w:color w:val="000000"/>
                <w:sz w:val="20"/>
                <w:szCs w:val="20"/>
              </w:rPr>
              <w:t>13,092</w:t>
            </w:r>
          </w:p>
        </w:tc>
        <w:tc>
          <w:tcPr>
            <w:tcW w:w="0" w:type="auto"/>
            <w:vAlign w:val="center"/>
          </w:tcPr>
          <w:p w14:paraId="5EAE219C" w14:textId="77777777" w:rsidR="00D64922" w:rsidRPr="00881D69" w:rsidRDefault="00D64922" w:rsidP="00D64922">
            <w:pPr>
              <w:spacing w:after="0"/>
              <w:jc w:val="right"/>
              <w:rPr>
                <w:color w:val="000000" w:themeColor="text1"/>
                <w:sz w:val="20"/>
              </w:rPr>
            </w:pPr>
            <w:r>
              <w:rPr>
                <w:color w:val="000000"/>
                <w:sz w:val="20"/>
                <w:szCs w:val="20"/>
              </w:rPr>
              <w:t>612,981</w:t>
            </w:r>
          </w:p>
        </w:tc>
      </w:tr>
      <w:tr w:rsidR="00D64922" w:rsidRPr="00F83FC5" w14:paraId="7FF2FDD2" w14:textId="77777777" w:rsidTr="00D64922">
        <w:trPr>
          <w:cantSplit/>
          <w:jc w:val="center"/>
        </w:trPr>
        <w:tc>
          <w:tcPr>
            <w:tcW w:w="0" w:type="auto"/>
            <w:shd w:val="clear" w:color="auto" w:fill="auto"/>
            <w:noWrap/>
            <w:vAlign w:val="center"/>
          </w:tcPr>
          <w:p w14:paraId="5DFA173D" w14:textId="77777777" w:rsidR="00D64922" w:rsidRPr="00881D69" w:rsidRDefault="00D64922" w:rsidP="00D64922">
            <w:pPr>
              <w:spacing w:after="0"/>
              <w:jc w:val="right"/>
              <w:rPr>
                <w:sz w:val="20"/>
              </w:rPr>
            </w:pPr>
            <w:r>
              <w:rPr>
                <w:color w:val="000000"/>
                <w:sz w:val="20"/>
              </w:rPr>
              <w:t>1996</w:t>
            </w:r>
          </w:p>
        </w:tc>
        <w:tc>
          <w:tcPr>
            <w:tcW w:w="0" w:type="auto"/>
            <w:shd w:val="clear" w:color="auto" w:fill="auto"/>
            <w:vAlign w:val="center"/>
          </w:tcPr>
          <w:p w14:paraId="5E5A7A44" w14:textId="77777777" w:rsidR="00D64922" w:rsidRPr="00881D69" w:rsidRDefault="00D64922" w:rsidP="00D64922">
            <w:pPr>
              <w:spacing w:after="0"/>
              <w:jc w:val="right"/>
              <w:rPr>
                <w:color w:val="A6A6A6" w:themeColor="background1" w:themeShade="A6"/>
                <w:sz w:val="20"/>
              </w:rPr>
            </w:pPr>
            <w:r>
              <w:rPr>
                <w:color w:val="A6A6A6"/>
                <w:sz w:val="20"/>
                <w:szCs w:val="20"/>
              </w:rPr>
              <w:t>180,906</w:t>
            </w:r>
          </w:p>
        </w:tc>
        <w:tc>
          <w:tcPr>
            <w:tcW w:w="0" w:type="auto"/>
            <w:shd w:val="clear" w:color="auto" w:fill="auto"/>
            <w:noWrap/>
            <w:vAlign w:val="center"/>
          </w:tcPr>
          <w:p w14:paraId="50116D40" w14:textId="77777777" w:rsidR="00D64922" w:rsidRPr="00881D69" w:rsidRDefault="00D64922" w:rsidP="00D64922">
            <w:pPr>
              <w:spacing w:after="0"/>
              <w:jc w:val="right"/>
              <w:rPr>
                <w:color w:val="A6A6A6" w:themeColor="background1" w:themeShade="A6"/>
                <w:sz w:val="20"/>
              </w:rPr>
            </w:pPr>
            <w:r>
              <w:rPr>
                <w:color w:val="A6A6A6"/>
                <w:sz w:val="20"/>
                <w:szCs w:val="20"/>
              </w:rPr>
              <w:t>11,347</w:t>
            </w:r>
          </w:p>
        </w:tc>
        <w:tc>
          <w:tcPr>
            <w:tcW w:w="0" w:type="auto"/>
            <w:vAlign w:val="center"/>
          </w:tcPr>
          <w:p w14:paraId="47991554" w14:textId="77777777" w:rsidR="00D64922" w:rsidRPr="00881D69" w:rsidRDefault="00D64922" w:rsidP="00D64922">
            <w:pPr>
              <w:spacing w:after="0"/>
              <w:jc w:val="right"/>
              <w:rPr>
                <w:color w:val="A6A6A6" w:themeColor="background1" w:themeShade="A6"/>
                <w:sz w:val="20"/>
              </w:rPr>
            </w:pPr>
            <w:r>
              <w:rPr>
                <w:color w:val="A6A6A6"/>
                <w:sz w:val="20"/>
                <w:szCs w:val="20"/>
              </w:rPr>
              <w:t>521,432</w:t>
            </w:r>
          </w:p>
        </w:tc>
        <w:tc>
          <w:tcPr>
            <w:tcW w:w="0" w:type="auto"/>
            <w:shd w:val="clear" w:color="auto" w:fill="auto"/>
            <w:vAlign w:val="center"/>
          </w:tcPr>
          <w:p w14:paraId="56D412A1" w14:textId="77777777" w:rsidR="00D64922" w:rsidRPr="00881D69" w:rsidRDefault="00D64922" w:rsidP="00D64922">
            <w:pPr>
              <w:spacing w:after="0"/>
              <w:jc w:val="right"/>
              <w:rPr>
                <w:sz w:val="20"/>
              </w:rPr>
            </w:pPr>
            <w:r>
              <w:rPr>
                <w:color w:val="000000"/>
                <w:sz w:val="20"/>
                <w:szCs w:val="20"/>
              </w:rPr>
              <w:t>192,335</w:t>
            </w:r>
          </w:p>
        </w:tc>
        <w:tc>
          <w:tcPr>
            <w:tcW w:w="0" w:type="auto"/>
            <w:shd w:val="clear" w:color="auto" w:fill="auto"/>
            <w:vAlign w:val="center"/>
          </w:tcPr>
          <w:p w14:paraId="20DB7F89" w14:textId="77777777" w:rsidR="00D64922" w:rsidRPr="00881D69" w:rsidRDefault="00D64922" w:rsidP="00D64922">
            <w:pPr>
              <w:spacing w:after="0"/>
              <w:jc w:val="right"/>
              <w:rPr>
                <w:sz w:val="20"/>
              </w:rPr>
            </w:pPr>
            <w:r>
              <w:rPr>
                <w:color w:val="000000"/>
                <w:sz w:val="20"/>
                <w:szCs w:val="20"/>
              </w:rPr>
              <w:t>11,290</w:t>
            </w:r>
          </w:p>
        </w:tc>
        <w:tc>
          <w:tcPr>
            <w:tcW w:w="0" w:type="auto"/>
            <w:vAlign w:val="center"/>
          </w:tcPr>
          <w:p w14:paraId="1FB86477" w14:textId="77777777" w:rsidR="00D64922" w:rsidRPr="00881D69" w:rsidRDefault="00D64922" w:rsidP="00D64922">
            <w:pPr>
              <w:spacing w:after="0"/>
              <w:jc w:val="right"/>
              <w:rPr>
                <w:color w:val="000000" w:themeColor="text1"/>
                <w:sz w:val="20"/>
              </w:rPr>
            </w:pPr>
            <w:r>
              <w:rPr>
                <w:color w:val="000000"/>
                <w:sz w:val="20"/>
                <w:szCs w:val="20"/>
              </w:rPr>
              <w:t>548,208</w:t>
            </w:r>
          </w:p>
        </w:tc>
      </w:tr>
      <w:tr w:rsidR="00D64922" w:rsidRPr="00F83FC5" w14:paraId="06520CE7" w14:textId="77777777" w:rsidTr="00D64922">
        <w:trPr>
          <w:cantSplit/>
          <w:jc w:val="center"/>
        </w:trPr>
        <w:tc>
          <w:tcPr>
            <w:tcW w:w="0" w:type="auto"/>
            <w:shd w:val="clear" w:color="auto" w:fill="auto"/>
            <w:noWrap/>
            <w:vAlign w:val="center"/>
          </w:tcPr>
          <w:p w14:paraId="28006444" w14:textId="77777777" w:rsidR="00D64922" w:rsidRPr="00881D69" w:rsidRDefault="00D64922" w:rsidP="00D64922">
            <w:pPr>
              <w:spacing w:after="0"/>
              <w:jc w:val="right"/>
              <w:rPr>
                <w:sz w:val="20"/>
              </w:rPr>
            </w:pPr>
            <w:r>
              <w:rPr>
                <w:color w:val="000000"/>
                <w:sz w:val="20"/>
              </w:rPr>
              <w:t>1997</w:t>
            </w:r>
          </w:p>
        </w:tc>
        <w:tc>
          <w:tcPr>
            <w:tcW w:w="0" w:type="auto"/>
            <w:shd w:val="clear" w:color="auto" w:fill="auto"/>
            <w:vAlign w:val="center"/>
          </w:tcPr>
          <w:p w14:paraId="32134BA9" w14:textId="77777777" w:rsidR="00D64922" w:rsidRPr="00881D69" w:rsidRDefault="00D64922" w:rsidP="00D64922">
            <w:pPr>
              <w:spacing w:after="0"/>
              <w:jc w:val="right"/>
              <w:rPr>
                <w:color w:val="A6A6A6" w:themeColor="background1" w:themeShade="A6"/>
                <w:sz w:val="20"/>
              </w:rPr>
            </w:pPr>
            <w:r>
              <w:rPr>
                <w:color w:val="A6A6A6"/>
                <w:sz w:val="20"/>
                <w:szCs w:val="20"/>
              </w:rPr>
              <w:t>153,341</w:t>
            </w:r>
          </w:p>
        </w:tc>
        <w:tc>
          <w:tcPr>
            <w:tcW w:w="0" w:type="auto"/>
            <w:shd w:val="clear" w:color="auto" w:fill="auto"/>
            <w:noWrap/>
            <w:vAlign w:val="center"/>
          </w:tcPr>
          <w:p w14:paraId="294A6CC2" w14:textId="77777777" w:rsidR="00D64922" w:rsidRPr="00881D69" w:rsidRDefault="00D64922" w:rsidP="00D64922">
            <w:pPr>
              <w:spacing w:after="0"/>
              <w:jc w:val="right"/>
              <w:rPr>
                <w:color w:val="A6A6A6" w:themeColor="background1" w:themeShade="A6"/>
                <w:sz w:val="20"/>
              </w:rPr>
            </w:pPr>
            <w:r>
              <w:rPr>
                <w:color w:val="A6A6A6"/>
                <w:sz w:val="20"/>
                <w:szCs w:val="20"/>
              </w:rPr>
              <w:t>9,400</w:t>
            </w:r>
          </w:p>
        </w:tc>
        <w:tc>
          <w:tcPr>
            <w:tcW w:w="0" w:type="auto"/>
            <w:vAlign w:val="center"/>
          </w:tcPr>
          <w:p w14:paraId="273B2A91" w14:textId="77777777" w:rsidR="00D64922" w:rsidRPr="00881D69" w:rsidRDefault="00D64922" w:rsidP="00D64922">
            <w:pPr>
              <w:spacing w:after="0"/>
              <w:jc w:val="right"/>
              <w:rPr>
                <w:color w:val="A6A6A6" w:themeColor="background1" w:themeShade="A6"/>
                <w:sz w:val="20"/>
              </w:rPr>
            </w:pPr>
            <w:r>
              <w:rPr>
                <w:color w:val="A6A6A6"/>
                <w:sz w:val="20"/>
                <w:szCs w:val="20"/>
              </w:rPr>
              <w:t>462,156</w:t>
            </w:r>
          </w:p>
        </w:tc>
        <w:tc>
          <w:tcPr>
            <w:tcW w:w="0" w:type="auto"/>
            <w:shd w:val="clear" w:color="auto" w:fill="auto"/>
            <w:vAlign w:val="center"/>
          </w:tcPr>
          <w:p w14:paraId="23DCB938" w14:textId="77777777" w:rsidR="00D64922" w:rsidRPr="00881D69" w:rsidRDefault="00D64922" w:rsidP="00D64922">
            <w:pPr>
              <w:spacing w:after="0"/>
              <w:jc w:val="right"/>
              <w:rPr>
                <w:sz w:val="20"/>
              </w:rPr>
            </w:pPr>
            <w:r>
              <w:rPr>
                <w:color w:val="000000"/>
                <w:sz w:val="20"/>
                <w:szCs w:val="20"/>
              </w:rPr>
              <w:t>166,602</w:t>
            </w:r>
          </w:p>
        </w:tc>
        <w:tc>
          <w:tcPr>
            <w:tcW w:w="0" w:type="auto"/>
            <w:shd w:val="clear" w:color="auto" w:fill="auto"/>
            <w:vAlign w:val="center"/>
          </w:tcPr>
          <w:p w14:paraId="65BA6A30" w14:textId="77777777" w:rsidR="00D64922" w:rsidRPr="00881D69" w:rsidRDefault="00D64922" w:rsidP="00D64922">
            <w:pPr>
              <w:spacing w:after="0"/>
              <w:jc w:val="right"/>
              <w:rPr>
                <w:sz w:val="20"/>
              </w:rPr>
            </w:pPr>
            <w:r>
              <w:rPr>
                <w:color w:val="000000"/>
                <w:sz w:val="20"/>
                <w:szCs w:val="20"/>
              </w:rPr>
              <w:t>9,324</w:t>
            </w:r>
          </w:p>
        </w:tc>
        <w:tc>
          <w:tcPr>
            <w:tcW w:w="0" w:type="auto"/>
            <w:vAlign w:val="center"/>
          </w:tcPr>
          <w:p w14:paraId="3B88B344" w14:textId="77777777" w:rsidR="00D64922" w:rsidRPr="00881D69" w:rsidRDefault="00D64922" w:rsidP="00D64922">
            <w:pPr>
              <w:spacing w:after="0"/>
              <w:jc w:val="right"/>
              <w:rPr>
                <w:color w:val="000000" w:themeColor="text1"/>
                <w:sz w:val="20"/>
              </w:rPr>
            </w:pPr>
            <w:r>
              <w:rPr>
                <w:color w:val="000000"/>
                <w:sz w:val="20"/>
                <w:szCs w:val="20"/>
              </w:rPr>
              <w:t>493,721</w:t>
            </w:r>
          </w:p>
        </w:tc>
      </w:tr>
      <w:tr w:rsidR="00D64922" w:rsidRPr="00F83FC5" w14:paraId="3B8A1C1E" w14:textId="77777777" w:rsidTr="00D64922">
        <w:trPr>
          <w:cantSplit/>
          <w:jc w:val="center"/>
        </w:trPr>
        <w:tc>
          <w:tcPr>
            <w:tcW w:w="0" w:type="auto"/>
            <w:shd w:val="clear" w:color="auto" w:fill="auto"/>
            <w:noWrap/>
            <w:vAlign w:val="center"/>
          </w:tcPr>
          <w:p w14:paraId="14C59B30" w14:textId="77777777" w:rsidR="00D64922" w:rsidRPr="00881D69" w:rsidRDefault="00D64922" w:rsidP="00D64922">
            <w:pPr>
              <w:spacing w:after="0"/>
              <w:jc w:val="right"/>
              <w:rPr>
                <w:sz w:val="20"/>
              </w:rPr>
            </w:pPr>
            <w:r>
              <w:rPr>
                <w:color w:val="000000"/>
                <w:sz w:val="20"/>
              </w:rPr>
              <w:t>1998</w:t>
            </w:r>
          </w:p>
        </w:tc>
        <w:tc>
          <w:tcPr>
            <w:tcW w:w="0" w:type="auto"/>
            <w:shd w:val="clear" w:color="auto" w:fill="auto"/>
            <w:vAlign w:val="center"/>
          </w:tcPr>
          <w:p w14:paraId="7BDF4CC9" w14:textId="77777777" w:rsidR="00D64922" w:rsidRPr="00881D69" w:rsidRDefault="00D64922" w:rsidP="00D64922">
            <w:pPr>
              <w:spacing w:after="0"/>
              <w:jc w:val="right"/>
              <w:rPr>
                <w:color w:val="A6A6A6" w:themeColor="background1" w:themeShade="A6"/>
                <w:sz w:val="20"/>
              </w:rPr>
            </w:pPr>
            <w:r>
              <w:rPr>
                <w:color w:val="A6A6A6"/>
                <w:sz w:val="20"/>
                <w:szCs w:val="20"/>
              </w:rPr>
              <w:t>127,133</w:t>
            </w:r>
          </w:p>
        </w:tc>
        <w:tc>
          <w:tcPr>
            <w:tcW w:w="0" w:type="auto"/>
            <w:shd w:val="clear" w:color="auto" w:fill="auto"/>
            <w:noWrap/>
            <w:vAlign w:val="center"/>
          </w:tcPr>
          <w:p w14:paraId="4091BEBE" w14:textId="77777777" w:rsidR="00D64922" w:rsidRPr="00881D69" w:rsidRDefault="00D64922" w:rsidP="00D64922">
            <w:pPr>
              <w:spacing w:after="0"/>
              <w:jc w:val="right"/>
              <w:rPr>
                <w:color w:val="A6A6A6" w:themeColor="background1" w:themeShade="A6"/>
                <w:sz w:val="20"/>
              </w:rPr>
            </w:pPr>
            <w:r>
              <w:rPr>
                <w:color w:val="A6A6A6"/>
                <w:sz w:val="20"/>
                <w:szCs w:val="20"/>
              </w:rPr>
              <w:t>7,878</w:t>
            </w:r>
          </w:p>
        </w:tc>
        <w:tc>
          <w:tcPr>
            <w:tcW w:w="0" w:type="auto"/>
            <w:vAlign w:val="center"/>
          </w:tcPr>
          <w:p w14:paraId="324F6574" w14:textId="77777777" w:rsidR="00D64922" w:rsidRPr="00881D69" w:rsidRDefault="00D64922" w:rsidP="00D64922">
            <w:pPr>
              <w:spacing w:after="0"/>
              <w:jc w:val="right"/>
              <w:rPr>
                <w:color w:val="A6A6A6" w:themeColor="background1" w:themeShade="A6"/>
                <w:sz w:val="20"/>
              </w:rPr>
            </w:pPr>
            <w:r>
              <w:rPr>
                <w:color w:val="A6A6A6"/>
                <w:sz w:val="20"/>
                <w:szCs w:val="20"/>
              </w:rPr>
              <w:t>411,385</w:t>
            </w:r>
          </w:p>
        </w:tc>
        <w:tc>
          <w:tcPr>
            <w:tcW w:w="0" w:type="auto"/>
            <w:shd w:val="clear" w:color="auto" w:fill="auto"/>
            <w:vAlign w:val="center"/>
          </w:tcPr>
          <w:p w14:paraId="2AF3D23B" w14:textId="77777777" w:rsidR="00D64922" w:rsidRPr="00881D69" w:rsidRDefault="00D64922" w:rsidP="00D64922">
            <w:pPr>
              <w:spacing w:after="0"/>
              <w:jc w:val="right"/>
              <w:rPr>
                <w:sz w:val="20"/>
              </w:rPr>
            </w:pPr>
            <w:r>
              <w:rPr>
                <w:color w:val="000000"/>
                <w:sz w:val="20"/>
                <w:szCs w:val="20"/>
              </w:rPr>
              <w:t>138,253</w:t>
            </w:r>
          </w:p>
        </w:tc>
        <w:tc>
          <w:tcPr>
            <w:tcW w:w="0" w:type="auto"/>
            <w:shd w:val="clear" w:color="auto" w:fill="auto"/>
            <w:vAlign w:val="center"/>
          </w:tcPr>
          <w:p w14:paraId="66D4F906" w14:textId="77777777" w:rsidR="00D64922" w:rsidRPr="00881D69" w:rsidRDefault="00D64922" w:rsidP="00D64922">
            <w:pPr>
              <w:spacing w:after="0"/>
              <w:jc w:val="right"/>
              <w:rPr>
                <w:sz w:val="20"/>
              </w:rPr>
            </w:pPr>
            <w:r>
              <w:rPr>
                <w:color w:val="000000"/>
                <w:sz w:val="20"/>
                <w:szCs w:val="20"/>
              </w:rPr>
              <w:t>7,749</w:t>
            </w:r>
          </w:p>
        </w:tc>
        <w:tc>
          <w:tcPr>
            <w:tcW w:w="0" w:type="auto"/>
            <w:vAlign w:val="center"/>
          </w:tcPr>
          <w:p w14:paraId="136241FC" w14:textId="77777777" w:rsidR="00D64922" w:rsidRPr="00881D69" w:rsidRDefault="00D64922" w:rsidP="00D64922">
            <w:pPr>
              <w:spacing w:after="0"/>
              <w:jc w:val="right"/>
              <w:rPr>
                <w:color w:val="000000" w:themeColor="text1"/>
                <w:sz w:val="20"/>
              </w:rPr>
            </w:pPr>
            <w:r>
              <w:rPr>
                <w:color w:val="000000"/>
                <w:sz w:val="20"/>
                <w:szCs w:val="20"/>
              </w:rPr>
              <w:t>438,935</w:t>
            </w:r>
          </w:p>
        </w:tc>
      </w:tr>
      <w:tr w:rsidR="00D64922" w:rsidRPr="00F83FC5" w14:paraId="580D5E5D" w14:textId="77777777" w:rsidTr="00D64922">
        <w:trPr>
          <w:cantSplit/>
          <w:jc w:val="center"/>
        </w:trPr>
        <w:tc>
          <w:tcPr>
            <w:tcW w:w="0" w:type="auto"/>
            <w:shd w:val="clear" w:color="auto" w:fill="auto"/>
            <w:noWrap/>
            <w:vAlign w:val="center"/>
            <w:hideMark/>
          </w:tcPr>
          <w:p w14:paraId="3C656DE3" w14:textId="77777777" w:rsidR="00D64922" w:rsidRPr="00881D69" w:rsidRDefault="00D64922" w:rsidP="00D64922">
            <w:pPr>
              <w:spacing w:after="0"/>
              <w:jc w:val="right"/>
              <w:rPr>
                <w:sz w:val="20"/>
              </w:rPr>
            </w:pPr>
            <w:r>
              <w:rPr>
                <w:color w:val="000000"/>
                <w:sz w:val="20"/>
              </w:rPr>
              <w:t>1999</w:t>
            </w:r>
          </w:p>
        </w:tc>
        <w:tc>
          <w:tcPr>
            <w:tcW w:w="0" w:type="auto"/>
            <w:shd w:val="clear" w:color="auto" w:fill="auto"/>
            <w:vAlign w:val="center"/>
            <w:hideMark/>
          </w:tcPr>
          <w:p w14:paraId="1A355FC7" w14:textId="77777777" w:rsidR="00D64922" w:rsidRPr="00881D69" w:rsidRDefault="00D64922" w:rsidP="00D64922">
            <w:pPr>
              <w:spacing w:after="0"/>
              <w:jc w:val="right"/>
              <w:rPr>
                <w:color w:val="A6A6A6" w:themeColor="background1" w:themeShade="A6"/>
                <w:sz w:val="20"/>
              </w:rPr>
            </w:pPr>
            <w:r>
              <w:rPr>
                <w:color w:val="A6A6A6"/>
                <w:sz w:val="20"/>
                <w:szCs w:val="20"/>
              </w:rPr>
              <w:t>113,050</w:t>
            </w:r>
          </w:p>
        </w:tc>
        <w:tc>
          <w:tcPr>
            <w:tcW w:w="0" w:type="auto"/>
            <w:shd w:val="clear" w:color="auto" w:fill="auto"/>
            <w:noWrap/>
            <w:vAlign w:val="center"/>
            <w:hideMark/>
          </w:tcPr>
          <w:p w14:paraId="0CA8259F" w14:textId="77777777" w:rsidR="00D64922" w:rsidRPr="00881D69" w:rsidRDefault="00D64922" w:rsidP="00D64922">
            <w:pPr>
              <w:spacing w:after="0"/>
              <w:jc w:val="right"/>
              <w:rPr>
                <w:color w:val="A6A6A6" w:themeColor="background1" w:themeShade="A6"/>
                <w:sz w:val="20"/>
              </w:rPr>
            </w:pPr>
            <w:r>
              <w:rPr>
                <w:color w:val="A6A6A6"/>
                <w:sz w:val="20"/>
                <w:szCs w:val="20"/>
              </w:rPr>
              <w:t>7,081</w:t>
            </w:r>
          </w:p>
        </w:tc>
        <w:tc>
          <w:tcPr>
            <w:tcW w:w="0" w:type="auto"/>
            <w:vAlign w:val="center"/>
          </w:tcPr>
          <w:p w14:paraId="29B7ED73" w14:textId="77777777" w:rsidR="00D64922" w:rsidRPr="00881D69" w:rsidRDefault="00D64922" w:rsidP="00D64922">
            <w:pPr>
              <w:spacing w:after="0"/>
              <w:jc w:val="right"/>
              <w:rPr>
                <w:color w:val="A6A6A6" w:themeColor="background1" w:themeShade="A6"/>
                <w:sz w:val="20"/>
              </w:rPr>
            </w:pPr>
            <w:r>
              <w:rPr>
                <w:color w:val="A6A6A6"/>
                <w:sz w:val="20"/>
                <w:szCs w:val="20"/>
              </w:rPr>
              <w:t>371,229</w:t>
            </w:r>
          </w:p>
        </w:tc>
        <w:tc>
          <w:tcPr>
            <w:tcW w:w="0" w:type="auto"/>
            <w:shd w:val="clear" w:color="auto" w:fill="auto"/>
            <w:vAlign w:val="center"/>
          </w:tcPr>
          <w:p w14:paraId="101D2075" w14:textId="77777777" w:rsidR="00D64922" w:rsidRPr="00881D69" w:rsidRDefault="00D64922" w:rsidP="00D64922">
            <w:pPr>
              <w:spacing w:after="0"/>
              <w:jc w:val="right"/>
              <w:rPr>
                <w:sz w:val="20"/>
              </w:rPr>
            </w:pPr>
            <w:r>
              <w:rPr>
                <w:color w:val="000000"/>
                <w:sz w:val="20"/>
                <w:szCs w:val="20"/>
              </w:rPr>
              <w:t>122,007</w:t>
            </w:r>
          </w:p>
        </w:tc>
        <w:tc>
          <w:tcPr>
            <w:tcW w:w="0" w:type="auto"/>
            <w:shd w:val="clear" w:color="auto" w:fill="auto"/>
            <w:vAlign w:val="center"/>
          </w:tcPr>
          <w:p w14:paraId="4872ED83" w14:textId="77777777" w:rsidR="00D64922" w:rsidRPr="00881D69" w:rsidRDefault="00D64922" w:rsidP="00D64922">
            <w:pPr>
              <w:spacing w:after="0"/>
              <w:jc w:val="right"/>
              <w:rPr>
                <w:sz w:val="20"/>
              </w:rPr>
            </w:pPr>
            <w:r>
              <w:rPr>
                <w:color w:val="000000"/>
                <w:sz w:val="20"/>
                <w:szCs w:val="20"/>
              </w:rPr>
              <w:t>6,863</w:t>
            </w:r>
          </w:p>
        </w:tc>
        <w:tc>
          <w:tcPr>
            <w:tcW w:w="0" w:type="auto"/>
            <w:vAlign w:val="center"/>
          </w:tcPr>
          <w:p w14:paraId="7C0E9F97" w14:textId="77777777" w:rsidR="00D64922" w:rsidRPr="00881D69" w:rsidRDefault="00D64922" w:rsidP="00D64922">
            <w:pPr>
              <w:spacing w:after="0"/>
              <w:jc w:val="right"/>
              <w:rPr>
                <w:color w:val="000000" w:themeColor="text1"/>
                <w:sz w:val="20"/>
              </w:rPr>
            </w:pPr>
            <w:r>
              <w:rPr>
                <w:color w:val="000000"/>
                <w:sz w:val="20"/>
                <w:szCs w:val="20"/>
              </w:rPr>
              <w:t>392,705</w:t>
            </w:r>
          </w:p>
        </w:tc>
      </w:tr>
      <w:tr w:rsidR="00D64922" w:rsidRPr="00F83FC5" w14:paraId="4495CE25" w14:textId="77777777" w:rsidTr="00D64922">
        <w:trPr>
          <w:cantSplit/>
          <w:jc w:val="center"/>
        </w:trPr>
        <w:tc>
          <w:tcPr>
            <w:tcW w:w="0" w:type="auto"/>
            <w:shd w:val="clear" w:color="auto" w:fill="auto"/>
            <w:noWrap/>
            <w:vAlign w:val="center"/>
            <w:hideMark/>
          </w:tcPr>
          <w:p w14:paraId="13E9EF07" w14:textId="77777777" w:rsidR="00D64922" w:rsidRPr="00881D69" w:rsidRDefault="00D64922" w:rsidP="00D64922">
            <w:pPr>
              <w:spacing w:after="0"/>
              <w:jc w:val="right"/>
              <w:rPr>
                <w:sz w:val="20"/>
              </w:rPr>
            </w:pPr>
            <w:r>
              <w:rPr>
                <w:color w:val="000000"/>
                <w:sz w:val="20"/>
              </w:rPr>
              <w:t>2000</w:t>
            </w:r>
          </w:p>
        </w:tc>
        <w:tc>
          <w:tcPr>
            <w:tcW w:w="0" w:type="auto"/>
            <w:shd w:val="clear" w:color="auto" w:fill="auto"/>
            <w:vAlign w:val="center"/>
            <w:hideMark/>
          </w:tcPr>
          <w:p w14:paraId="10839FD6" w14:textId="77777777" w:rsidR="00D64922" w:rsidRPr="00881D69" w:rsidRDefault="00D64922" w:rsidP="00D64922">
            <w:pPr>
              <w:spacing w:after="0"/>
              <w:jc w:val="right"/>
              <w:rPr>
                <w:color w:val="A6A6A6" w:themeColor="background1" w:themeShade="A6"/>
                <w:sz w:val="20"/>
              </w:rPr>
            </w:pPr>
            <w:r>
              <w:rPr>
                <w:color w:val="A6A6A6"/>
                <w:sz w:val="20"/>
                <w:szCs w:val="20"/>
              </w:rPr>
              <w:t>99,436</w:t>
            </w:r>
          </w:p>
        </w:tc>
        <w:tc>
          <w:tcPr>
            <w:tcW w:w="0" w:type="auto"/>
            <w:shd w:val="clear" w:color="auto" w:fill="auto"/>
            <w:noWrap/>
            <w:vAlign w:val="center"/>
            <w:hideMark/>
          </w:tcPr>
          <w:p w14:paraId="24978260" w14:textId="77777777" w:rsidR="00D64922" w:rsidRPr="00881D69" w:rsidRDefault="00D64922" w:rsidP="00D64922">
            <w:pPr>
              <w:spacing w:after="0"/>
              <w:jc w:val="right"/>
              <w:rPr>
                <w:color w:val="A6A6A6" w:themeColor="background1" w:themeShade="A6"/>
                <w:sz w:val="20"/>
              </w:rPr>
            </w:pPr>
            <w:r>
              <w:rPr>
                <w:color w:val="A6A6A6"/>
                <w:sz w:val="20"/>
                <w:szCs w:val="20"/>
              </w:rPr>
              <w:t>6,515</w:t>
            </w:r>
          </w:p>
        </w:tc>
        <w:tc>
          <w:tcPr>
            <w:tcW w:w="0" w:type="auto"/>
            <w:vAlign w:val="center"/>
          </w:tcPr>
          <w:p w14:paraId="6371681A" w14:textId="77777777" w:rsidR="00D64922" w:rsidRPr="00881D69" w:rsidRDefault="00D64922" w:rsidP="00D64922">
            <w:pPr>
              <w:spacing w:after="0"/>
              <w:jc w:val="right"/>
              <w:rPr>
                <w:color w:val="A6A6A6" w:themeColor="background1" w:themeShade="A6"/>
                <w:sz w:val="20"/>
              </w:rPr>
            </w:pPr>
            <w:r>
              <w:rPr>
                <w:color w:val="A6A6A6"/>
                <w:sz w:val="20"/>
                <w:szCs w:val="20"/>
              </w:rPr>
              <w:t>329,155</w:t>
            </w:r>
          </w:p>
        </w:tc>
        <w:tc>
          <w:tcPr>
            <w:tcW w:w="0" w:type="auto"/>
            <w:shd w:val="clear" w:color="auto" w:fill="auto"/>
            <w:vAlign w:val="center"/>
          </w:tcPr>
          <w:p w14:paraId="10B39560" w14:textId="77777777" w:rsidR="00D64922" w:rsidRPr="00881D69" w:rsidRDefault="00D64922" w:rsidP="00D64922">
            <w:pPr>
              <w:spacing w:after="0"/>
              <w:jc w:val="right"/>
              <w:rPr>
                <w:sz w:val="20"/>
              </w:rPr>
            </w:pPr>
            <w:r>
              <w:rPr>
                <w:color w:val="000000"/>
                <w:sz w:val="20"/>
                <w:szCs w:val="20"/>
              </w:rPr>
              <w:t>104,988</w:t>
            </w:r>
          </w:p>
        </w:tc>
        <w:tc>
          <w:tcPr>
            <w:tcW w:w="0" w:type="auto"/>
            <w:shd w:val="clear" w:color="auto" w:fill="auto"/>
            <w:vAlign w:val="center"/>
          </w:tcPr>
          <w:p w14:paraId="547634E1" w14:textId="77777777" w:rsidR="00D64922" w:rsidRPr="00881D69" w:rsidRDefault="00D64922" w:rsidP="00D64922">
            <w:pPr>
              <w:spacing w:after="0"/>
              <w:jc w:val="right"/>
              <w:rPr>
                <w:sz w:val="20"/>
              </w:rPr>
            </w:pPr>
            <w:r>
              <w:rPr>
                <w:color w:val="000000"/>
                <w:sz w:val="20"/>
                <w:szCs w:val="20"/>
              </w:rPr>
              <w:t>6,219</w:t>
            </w:r>
          </w:p>
        </w:tc>
        <w:tc>
          <w:tcPr>
            <w:tcW w:w="0" w:type="auto"/>
            <w:vAlign w:val="center"/>
          </w:tcPr>
          <w:p w14:paraId="55D76DA2" w14:textId="77777777" w:rsidR="00D64922" w:rsidRPr="00881D69" w:rsidRDefault="00D64922" w:rsidP="00D64922">
            <w:pPr>
              <w:spacing w:after="0"/>
              <w:jc w:val="right"/>
              <w:rPr>
                <w:color w:val="000000" w:themeColor="text1"/>
                <w:sz w:val="20"/>
              </w:rPr>
            </w:pPr>
            <w:r>
              <w:rPr>
                <w:color w:val="000000"/>
                <w:sz w:val="20"/>
                <w:szCs w:val="20"/>
              </w:rPr>
              <w:t>340,710</w:t>
            </w:r>
          </w:p>
        </w:tc>
      </w:tr>
      <w:tr w:rsidR="00D64922" w:rsidRPr="00F83FC5" w14:paraId="5D7BF38C" w14:textId="77777777" w:rsidTr="00D64922">
        <w:trPr>
          <w:cantSplit/>
          <w:jc w:val="center"/>
        </w:trPr>
        <w:tc>
          <w:tcPr>
            <w:tcW w:w="0" w:type="auto"/>
            <w:shd w:val="clear" w:color="auto" w:fill="auto"/>
            <w:noWrap/>
            <w:vAlign w:val="center"/>
            <w:hideMark/>
          </w:tcPr>
          <w:p w14:paraId="421249AB" w14:textId="77777777" w:rsidR="00D64922" w:rsidRPr="00881D69" w:rsidRDefault="00D64922" w:rsidP="00D64922">
            <w:pPr>
              <w:spacing w:after="0"/>
              <w:jc w:val="right"/>
              <w:rPr>
                <w:sz w:val="20"/>
              </w:rPr>
            </w:pPr>
            <w:r>
              <w:rPr>
                <w:color w:val="000000"/>
                <w:sz w:val="20"/>
              </w:rPr>
              <w:t>2001</w:t>
            </w:r>
          </w:p>
        </w:tc>
        <w:tc>
          <w:tcPr>
            <w:tcW w:w="0" w:type="auto"/>
            <w:shd w:val="clear" w:color="auto" w:fill="auto"/>
            <w:vAlign w:val="center"/>
            <w:hideMark/>
          </w:tcPr>
          <w:p w14:paraId="52A0F1FF" w14:textId="77777777" w:rsidR="00D64922" w:rsidRPr="00881D69" w:rsidRDefault="00D64922" w:rsidP="00D64922">
            <w:pPr>
              <w:spacing w:after="0"/>
              <w:jc w:val="right"/>
              <w:rPr>
                <w:color w:val="A6A6A6" w:themeColor="background1" w:themeShade="A6"/>
                <w:sz w:val="20"/>
              </w:rPr>
            </w:pPr>
            <w:r>
              <w:rPr>
                <w:color w:val="A6A6A6"/>
                <w:sz w:val="20"/>
                <w:szCs w:val="20"/>
              </w:rPr>
              <w:t>89,635</w:t>
            </w:r>
          </w:p>
        </w:tc>
        <w:tc>
          <w:tcPr>
            <w:tcW w:w="0" w:type="auto"/>
            <w:shd w:val="clear" w:color="auto" w:fill="auto"/>
            <w:noWrap/>
            <w:vAlign w:val="center"/>
            <w:hideMark/>
          </w:tcPr>
          <w:p w14:paraId="0370AB6B" w14:textId="77777777" w:rsidR="00D64922" w:rsidRPr="00881D69" w:rsidRDefault="00D64922" w:rsidP="00D64922">
            <w:pPr>
              <w:spacing w:after="0"/>
              <w:jc w:val="right"/>
              <w:rPr>
                <w:color w:val="A6A6A6" w:themeColor="background1" w:themeShade="A6"/>
                <w:sz w:val="20"/>
              </w:rPr>
            </w:pPr>
            <w:r>
              <w:rPr>
                <w:color w:val="A6A6A6"/>
                <w:sz w:val="20"/>
                <w:szCs w:val="20"/>
              </w:rPr>
              <w:t>5,917</w:t>
            </w:r>
          </w:p>
        </w:tc>
        <w:tc>
          <w:tcPr>
            <w:tcW w:w="0" w:type="auto"/>
            <w:vAlign w:val="center"/>
          </w:tcPr>
          <w:p w14:paraId="146CCAF1" w14:textId="77777777" w:rsidR="00D64922" w:rsidRPr="00881D69" w:rsidRDefault="00D64922" w:rsidP="00D64922">
            <w:pPr>
              <w:spacing w:after="0"/>
              <w:jc w:val="right"/>
              <w:rPr>
                <w:color w:val="A6A6A6" w:themeColor="background1" w:themeShade="A6"/>
                <w:sz w:val="20"/>
              </w:rPr>
            </w:pPr>
            <w:r>
              <w:rPr>
                <w:color w:val="A6A6A6"/>
                <w:sz w:val="20"/>
                <w:szCs w:val="20"/>
              </w:rPr>
              <w:t>310,120</w:t>
            </w:r>
          </w:p>
        </w:tc>
        <w:tc>
          <w:tcPr>
            <w:tcW w:w="0" w:type="auto"/>
            <w:shd w:val="clear" w:color="auto" w:fill="auto"/>
            <w:vAlign w:val="center"/>
          </w:tcPr>
          <w:p w14:paraId="2CB23354" w14:textId="77777777" w:rsidR="00D64922" w:rsidRPr="00881D69" w:rsidRDefault="00D64922" w:rsidP="00D64922">
            <w:pPr>
              <w:spacing w:after="0"/>
              <w:jc w:val="right"/>
              <w:rPr>
                <w:sz w:val="20"/>
              </w:rPr>
            </w:pPr>
            <w:r>
              <w:rPr>
                <w:color w:val="000000"/>
                <w:sz w:val="20"/>
                <w:szCs w:val="20"/>
              </w:rPr>
              <w:t>92,439</w:t>
            </w:r>
          </w:p>
        </w:tc>
        <w:tc>
          <w:tcPr>
            <w:tcW w:w="0" w:type="auto"/>
            <w:shd w:val="clear" w:color="auto" w:fill="auto"/>
            <w:vAlign w:val="center"/>
          </w:tcPr>
          <w:p w14:paraId="4B67E4B2" w14:textId="77777777" w:rsidR="00D64922" w:rsidRPr="00881D69" w:rsidRDefault="00D64922" w:rsidP="00D64922">
            <w:pPr>
              <w:spacing w:after="0"/>
              <w:jc w:val="right"/>
              <w:rPr>
                <w:sz w:val="20"/>
              </w:rPr>
            </w:pPr>
            <w:r>
              <w:rPr>
                <w:color w:val="000000"/>
                <w:sz w:val="20"/>
                <w:szCs w:val="20"/>
              </w:rPr>
              <w:t>5,587</w:t>
            </w:r>
          </w:p>
        </w:tc>
        <w:tc>
          <w:tcPr>
            <w:tcW w:w="0" w:type="auto"/>
            <w:vAlign w:val="center"/>
          </w:tcPr>
          <w:p w14:paraId="6BBD6FEE" w14:textId="77777777" w:rsidR="00D64922" w:rsidRPr="00881D69" w:rsidRDefault="00D64922" w:rsidP="00D64922">
            <w:pPr>
              <w:spacing w:after="0"/>
              <w:jc w:val="right"/>
              <w:rPr>
                <w:color w:val="000000" w:themeColor="text1"/>
                <w:sz w:val="20"/>
              </w:rPr>
            </w:pPr>
            <w:r>
              <w:rPr>
                <w:color w:val="000000"/>
                <w:sz w:val="20"/>
                <w:szCs w:val="20"/>
              </w:rPr>
              <w:t>311,860</w:t>
            </w:r>
          </w:p>
        </w:tc>
      </w:tr>
      <w:tr w:rsidR="00D64922" w:rsidRPr="00F83FC5" w14:paraId="54F61385" w14:textId="77777777" w:rsidTr="00D64922">
        <w:trPr>
          <w:cantSplit/>
          <w:jc w:val="center"/>
        </w:trPr>
        <w:tc>
          <w:tcPr>
            <w:tcW w:w="0" w:type="auto"/>
            <w:shd w:val="clear" w:color="auto" w:fill="auto"/>
            <w:noWrap/>
            <w:vAlign w:val="center"/>
            <w:hideMark/>
          </w:tcPr>
          <w:p w14:paraId="773B25E3" w14:textId="77777777" w:rsidR="00D64922" w:rsidRPr="00881D69" w:rsidRDefault="00D64922" w:rsidP="00D64922">
            <w:pPr>
              <w:spacing w:after="0"/>
              <w:jc w:val="right"/>
              <w:rPr>
                <w:sz w:val="20"/>
              </w:rPr>
            </w:pPr>
            <w:r>
              <w:rPr>
                <w:color w:val="000000"/>
                <w:sz w:val="20"/>
              </w:rPr>
              <w:t>2002</w:t>
            </w:r>
          </w:p>
        </w:tc>
        <w:tc>
          <w:tcPr>
            <w:tcW w:w="0" w:type="auto"/>
            <w:shd w:val="clear" w:color="auto" w:fill="auto"/>
            <w:vAlign w:val="center"/>
            <w:hideMark/>
          </w:tcPr>
          <w:p w14:paraId="3329621D" w14:textId="77777777" w:rsidR="00D64922" w:rsidRPr="00881D69" w:rsidRDefault="00D64922" w:rsidP="00D64922">
            <w:pPr>
              <w:spacing w:after="0"/>
              <w:jc w:val="right"/>
              <w:rPr>
                <w:color w:val="A6A6A6" w:themeColor="background1" w:themeShade="A6"/>
                <w:sz w:val="20"/>
              </w:rPr>
            </w:pPr>
            <w:r>
              <w:rPr>
                <w:color w:val="A6A6A6"/>
                <w:sz w:val="20"/>
                <w:szCs w:val="20"/>
              </w:rPr>
              <w:t>84,463</w:t>
            </w:r>
          </w:p>
        </w:tc>
        <w:tc>
          <w:tcPr>
            <w:tcW w:w="0" w:type="auto"/>
            <w:shd w:val="clear" w:color="auto" w:fill="auto"/>
            <w:noWrap/>
            <w:vAlign w:val="center"/>
            <w:hideMark/>
          </w:tcPr>
          <w:p w14:paraId="55A5B4B2" w14:textId="77777777" w:rsidR="00D64922" w:rsidRPr="00881D69" w:rsidRDefault="00D64922" w:rsidP="00D64922">
            <w:pPr>
              <w:spacing w:after="0"/>
              <w:jc w:val="right"/>
              <w:rPr>
                <w:color w:val="A6A6A6" w:themeColor="background1" w:themeShade="A6"/>
                <w:sz w:val="20"/>
              </w:rPr>
            </w:pPr>
            <w:r>
              <w:rPr>
                <w:color w:val="A6A6A6"/>
                <w:sz w:val="20"/>
                <w:szCs w:val="20"/>
              </w:rPr>
              <w:t>5,364</w:t>
            </w:r>
          </w:p>
        </w:tc>
        <w:tc>
          <w:tcPr>
            <w:tcW w:w="0" w:type="auto"/>
            <w:vAlign w:val="center"/>
          </w:tcPr>
          <w:p w14:paraId="5111F96A" w14:textId="77777777" w:rsidR="00D64922" w:rsidRPr="00881D69" w:rsidRDefault="00D64922" w:rsidP="00D64922">
            <w:pPr>
              <w:spacing w:after="0"/>
              <w:jc w:val="right"/>
              <w:rPr>
                <w:color w:val="A6A6A6" w:themeColor="background1" w:themeShade="A6"/>
                <w:sz w:val="20"/>
              </w:rPr>
            </w:pPr>
            <w:r>
              <w:rPr>
                <w:color w:val="A6A6A6"/>
                <w:sz w:val="20"/>
                <w:szCs w:val="20"/>
              </w:rPr>
              <w:t>314,352</w:t>
            </w:r>
          </w:p>
        </w:tc>
        <w:tc>
          <w:tcPr>
            <w:tcW w:w="0" w:type="auto"/>
            <w:shd w:val="clear" w:color="auto" w:fill="auto"/>
            <w:vAlign w:val="center"/>
          </w:tcPr>
          <w:p w14:paraId="399A2ECD" w14:textId="77777777" w:rsidR="00D64922" w:rsidRPr="00881D69" w:rsidRDefault="00D64922" w:rsidP="00D64922">
            <w:pPr>
              <w:spacing w:after="0"/>
              <w:jc w:val="right"/>
              <w:rPr>
                <w:sz w:val="20"/>
              </w:rPr>
            </w:pPr>
            <w:r>
              <w:rPr>
                <w:color w:val="000000"/>
                <w:sz w:val="20"/>
                <w:szCs w:val="20"/>
              </w:rPr>
              <w:t>84,866</w:t>
            </w:r>
          </w:p>
        </w:tc>
        <w:tc>
          <w:tcPr>
            <w:tcW w:w="0" w:type="auto"/>
            <w:shd w:val="clear" w:color="auto" w:fill="auto"/>
            <w:vAlign w:val="center"/>
          </w:tcPr>
          <w:p w14:paraId="6B023966" w14:textId="77777777" w:rsidR="00D64922" w:rsidRPr="00881D69" w:rsidRDefault="00D64922" w:rsidP="00D64922">
            <w:pPr>
              <w:spacing w:after="0"/>
              <w:jc w:val="right"/>
              <w:rPr>
                <w:sz w:val="20"/>
              </w:rPr>
            </w:pPr>
            <w:r>
              <w:rPr>
                <w:color w:val="000000"/>
                <w:sz w:val="20"/>
                <w:szCs w:val="20"/>
              </w:rPr>
              <w:t>5,030</w:t>
            </w:r>
          </w:p>
        </w:tc>
        <w:tc>
          <w:tcPr>
            <w:tcW w:w="0" w:type="auto"/>
            <w:vAlign w:val="center"/>
          </w:tcPr>
          <w:p w14:paraId="4F60F078" w14:textId="77777777" w:rsidR="00D64922" w:rsidRPr="00881D69" w:rsidRDefault="00D64922" w:rsidP="00D64922">
            <w:pPr>
              <w:spacing w:after="0"/>
              <w:jc w:val="right"/>
              <w:rPr>
                <w:color w:val="000000" w:themeColor="text1"/>
                <w:sz w:val="20"/>
              </w:rPr>
            </w:pPr>
            <w:r>
              <w:rPr>
                <w:color w:val="000000"/>
                <w:sz w:val="20"/>
                <w:szCs w:val="20"/>
              </w:rPr>
              <w:t>307,981</w:t>
            </w:r>
          </w:p>
        </w:tc>
      </w:tr>
      <w:tr w:rsidR="00D64922" w:rsidRPr="00F83FC5" w14:paraId="728FDC21" w14:textId="77777777" w:rsidTr="00D64922">
        <w:trPr>
          <w:cantSplit/>
          <w:jc w:val="center"/>
        </w:trPr>
        <w:tc>
          <w:tcPr>
            <w:tcW w:w="0" w:type="auto"/>
            <w:shd w:val="clear" w:color="auto" w:fill="auto"/>
            <w:noWrap/>
            <w:vAlign w:val="center"/>
            <w:hideMark/>
          </w:tcPr>
          <w:p w14:paraId="7F57ACAE" w14:textId="77777777" w:rsidR="00D64922" w:rsidRPr="00881D69" w:rsidRDefault="00D64922" w:rsidP="00D64922">
            <w:pPr>
              <w:spacing w:after="0"/>
              <w:jc w:val="right"/>
              <w:rPr>
                <w:sz w:val="20"/>
              </w:rPr>
            </w:pPr>
            <w:r>
              <w:rPr>
                <w:color w:val="000000"/>
                <w:sz w:val="20"/>
              </w:rPr>
              <w:t>2003</w:t>
            </w:r>
          </w:p>
        </w:tc>
        <w:tc>
          <w:tcPr>
            <w:tcW w:w="0" w:type="auto"/>
            <w:shd w:val="clear" w:color="auto" w:fill="auto"/>
            <w:vAlign w:val="center"/>
            <w:hideMark/>
          </w:tcPr>
          <w:p w14:paraId="61888778" w14:textId="77777777" w:rsidR="00D64922" w:rsidRPr="00881D69" w:rsidRDefault="00D64922" w:rsidP="00D64922">
            <w:pPr>
              <w:spacing w:after="0"/>
              <w:jc w:val="right"/>
              <w:rPr>
                <w:color w:val="A6A6A6" w:themeColor="background1" w:themeShade="A6"/>
                <w:sz w:val="20"/>
              </w:rPr>
            </w:pPr>
            <w:r>
              <w:rPr>
                <w:color w:val="A6A6A6"/>
                <w:sz w:val="20"/>
                <w:szCs w:val="20"/>
              </w:rPr>
              <w:t>83,097</w:t>
            </w:r>
          </w:p>
        </w:tc>
        <w:tc>
          <w:tcPr>
            <w:tcW w:w="0" w:type="auto"/>
            <w:shd w:val="clear" w:color="auto" w:fill="auto"/>
            <w:noWrap/>
            <w:vAlign w:val="center"/>
            <w:hideMark/>
          </w:tcPr>
          <w:p w14:paraId="4DC1F4F6" w14:textId="77777777" w:rsidR="00D64922" w:rsidRPr="00881D69" w:rsidRDefault="00D64922" w:rsidP="00D64922">
            <w:pPr>
              <w:spacing w:after="0"/>
              <w:jc w:val="right"/>
              <w:rPr>
                <w:color w:val="A6A6A6" w:themeColor="background1" w:themeShade="A6"/>
                <w:sz w:val="20"/>
              </w:rPr>
            </w:pPr>
            <w:r>
              <w:rPr>
                <w:color w:val="A6A6A6"/>
                <w:sz w:val="20"/>
                <w:szCs w:val="20"/>
              </w:rPr>
              <w:t>5,078</w:t>
            </w:r>
          </w:p>
        </w:tc>
        <w:tc>
          <w:tcPr>
            <w:tcW w:w="0" w:type="auto"/>
            <w:vAlign w:val="center"/>
          </w:tcPr>
          <w:p w14:paraId="24DF7090" w14:textId="77777777" w:rsidR="00D64922" w:rsidRPr="00881D69" w:rsidRDefault="00D64922" w:rsidP="00D64922">
            <w:pPr>
              <w:spacing w:after="0"/>
              <w:jc w:val="right"/>
              <w:rPr>
                <w:color w:val="A6A6A6" w:themeColor="background1" w:themeShade="A6"/>
                <w:sz w:val="20"/>
              </w:rPr>
            </w:pPr>
            <w:r>
              <w:rPr>
                <w:color w:val="A6A6A6"/>
                <w:sz w:val="20"/>
                <w:szCs w:val="20"/>
              </w:rPr>
              <w:t>315,306</w:t>
            </w:r>
          </w:p>
        </w:tc>
        <w:tc>
          <w:tcPr>
            <w:tcW w:w="0" w:type="auto"/>
            <w:shd w:val="clear" w:color="auto" w:fill="auto"/>
            <w:vAlign w:val="center"/>
          </w:tcPr>
          <w:p w14:paraId="2AEE0D12" w14:textId="77777777" w:rsidR="00D64922" w:rsidRPr="00881D69" w:rsidRDefault="00D64922" w:rsidP="00D64922">
            <w:pPr>
              <w:spacing w:after="0"/>
              <w:jc w:val="right"/>
              <w:rPr>
                <w:sz w:val="20"/>
              </w:rPr>
            </w:pPr>
            <w:r>
              <w:rPr>
                <w:color w:val="000000"/>
                <w:sz w:val="20"/>
                <w:szCs w:val="20"/>
              </w:rPr>
              <w:t>79,759</w:t>
            </w:r>
          </w:p>
        </w:tc>
        <w:tc>
          <w:tcPr>
            <w:tcW w:w="0" w:type="auto"/>
            <w:shd w:val="clear" w:color="auto" w:fill="auto"/>
            <w:vAlign w:val="center"/>
          </w:tcPr>
          <w:p w14:paraId="09782D54" w14:textId="77777777" w:rsidR="00D64922" w:rsidRPr="00881D69" w:rsidRDefault="00D64922" w:rsidP="00D64922">
            <w:pPr>
              <w:spacing w:after="0"/>
              <w:jc w:val="right"/>
              <w:rPr>
                <w:sz w:val="20"/>
              </w:rPr>
            </w:pPr>
            <w:r>
              <w:rPr>
                <w:color w:val="000000"/>
                <w:sz w:val="20"/>
                <w:szCs w:val="20"/>
              </w:rPr>
              <w:t>4,767</w:t>
            </w:r>
          </w:p>
        </w:tc>
        <w:tc>
          <w:tcPr>
            <w:tcW w:w="0" w:type="auto"/>
            <w:vAlign w:val="center"/>
          </w:tcPr>
          <w:p w14:paraId="626FB56C" w14:textId="77777777" w:rsidR="00D64922" w:rsidRPr="00881D69" w:rsidRDefault="00D64922" w:rsidP="00D64922">
            <w:pPr>
              <w:spacing w:after="0"/>
              <w:jc w:val="right"/>
              <w:rPr>
                <w:color w:val="000000" w:themeColor="text1"/>
                <w:sz w:val="20"/>
              </w:rPr>
            </w:pPr>
            <w:r>
              <w:rPr>
                <w:color w:val="000000"/>
                <w:sz w:val="20"/>
                <w:szCs w:val="20"/>
              </w:rPr>
              <w:t>300,900</w:t>
            </w:r>
          </w:p>
        </w:tc>
      </w:tr>
      <w:tr w:rsidR="00D64922" w:rsidRPr="00F83FC5" w14:paraId="48694802" w14:textId="77777777" w:rsidTr="00D64922">
        <w:trPr>
          <w:cantSplit/>
          <w:jc w:val="center"/>
        </w:trPr>
        <w:tc>
          <w:tcPr>
            <w:tcW w:w="0" w:type="auto"/>
            <w:shd w:val="clear" w:color="auto" w:fill="auto"/>
            <w:noWrap/>
            <w:vAlign w:val="center"/>
            <w:hideMark/>
          </w:tcPr>
          <w:p w14:paraId="13FCCD69" w14:textId="77777777" w:rsidR="00D64922" w:rsidRPr="00881D69" w:rsidRDefault="00D64922" w:rsidP="00D64922">
            <w:pPr>
              <w:spacing w:after="0"/>
              <w:jc w:val="right"/>
              <w:rPr>
                <w:sz w:val="20"/>
              </w:rPr>
            </w:pPr>
            <w:r>
              <w:rPr>
                <w:color w:val="000000"/>
                <w:sz w:val="20"/>
              </w:rPr>
              <w:t>2004</w:t>
            </w:r>
          </w:p>
        </w:tc>
        <w:tc>
          <w:tcPr>
            <w:tcW w:w="0" w:type="auto"/>
            <w:shd w:val="clear" w:color="auto" w:fill="auto"/>
            <w:vAlign w:val="center"/>
            <w:hideMark/>
          </w:tcPr>
          <w:p w14:paraId="6460EC84" w14:textId="77777777" w:rsidR="00D64922" w:rsidRPr="00881D69" w:rsidRDefault="00D64922" w:rsidP="00D64922">
            <w:pPr>
              <w:spacing w:after="0"/>
              <w:jc w:val="right"/>
              <w:rPr>
                <w:color w:val="A6A6A6" w:themeColor="background1" w:themeShade="A6"/>
                <w:sz w:val="20"/>
              </w:rPr>
            </w:pPr>
            <w:r>
              <w:rPr>
                <w:color w:val="A6A6A6"/>
                <w:sz w:val="20"/>
                <w:szCs w:val="20"/>
              </w:rPr>
              <w:t>84,097</w:t>
            </w:r>
          </w:p>
        </w:tc>
        <w:tc>
          <w:tcPr>
            <w:tcW w:w="0" w:type="auto"/>
            <w:shd w:val="clear" w:color="auto" w:fill="auto"/>
            <w:noWrap/>
            <w:vAlign w:val="center"/>
            <w:hideMark/>
          </w:tcPr>
          <w:p w14:paraId="755E66B5" w14:textId="77777777" w:rsidR="00D64922" w:rsidRPr="00881D69" w:rsidRDefault="00D64922" w:rsidP="00D64922">
            <w:pPr>
              <w:spacing w:after="0"/>
              <w:jc w:val="right"/>
              <w:rPr>
                <w:color w:val="A6A6A6" w:themeColor="background1" w:themeShade="A6"/>
                <w:sz w:val="20"/>
              </w:rPr>
            </w:pPr>
            <w:r>
              <w:rPr>
                <w:color w:val="A6A6A6"/>
                <w:sz w:val="20"/>
                <w:szCs w:val="20"/>
              </w:rPr>
              <w:t>5,129</w:t>
            </w:r>
          </w:p>
        </w:tc>
        <w:tc>
          <w:tcPr>
            <w:tcW w:w="0" w:type="auto"/>
            <w:vAlign w:val="center"/>
          </w:tcPr>
          <w:p w14:paraId="41971707" w14:textId="77777777" w:rsidR="00D64922" w:rsidRPr="00881D69" w:rsidRDefault="00D64922" w:rsidP="00D64922">
            <w:pPr>
              <w:spacing w:after="0"/>
              <w:jc w:val="right"/>
              <w:rPr>
                <w:color w:val="A6A6A6" w:themeColor="background1" w:themeShade="A6"/>
                <w:sz w:val="20"/>
              </w:rPr>
            </w:pPr>
            <w:r>
              <w:rPr>
                <w:color w:val="A6A6A6"/>
                <w:sz w:val="20"/>
                <w:szCs w:val="20"/>
              </w:rPr>
              <w:t>296,214</w:t>
            </w:r>
          </w:p>
        </w:tc>
        <w:tc>
          <w:tcPr>
            <w:tcW w:w="0" w:type="auto"/>
            <w:shd w:val="clear" w:color="auto" w:fill="auto"/>
            <w:vAlign w:val="center"/>
          </w:tcPr>
          <w:p w14:paraId="5C5B4953" w14:textId="77777777" w:rsidR="00D64922" w:rsidRPr="00881D69" w:rsidRDefault="00D64922" w:rsidP="00D64922">
            <w:pPr>
              <w:spacing w:after="0"/>
              <w:jc w:val="right"/>
              <w:rPr>
                <w:sz w:val="20"/>
              </w:rPr>
            </w:pPr>
            <w:r>
              <w:rPr>
                <w:color w:val="000000"/>
                <w:sz w:val="20"/>
                <w:szCs w:val="20"/>
              </w:rPr>
              <w:t>81,895</w:t>
            </w:r>
          </w:p>
        </w:tc>
        <w:tc>
          <w:tcPr>
            <w:tcW w:w="0" w:type="auto"/>
            <w:shd w:val="clear" w:color="auto" w:fill="auto"/>
            <w:vAlign w:val="center"/>
          </w:tcPr>
          <w:p w14:paraId="3518D091" w14:textId="77777777" w:rsidR="00D64922" w:rsidRPr="00881D69" w:rsidRDefault="00D64922" w:rsidP="00D64922">
            <w:pPr>
              <w:spacing w:after="0"/>
              <w:jc w:val="right"/>
              <w:rPr>
                <w:sz w:val="20"/>
              </w:rPr>
            </w:pPr>
            <w:r>
              <w:rPr>
                <w:color w:val="000000"/>
                <w:sz w:val="20"/>
                <w:szCs w:val="20"/>
              </w:rPr>
              <w:t>4,857</w:t>
            </w:r>
          </w:p>
        </w:tc>
        <w:tc>
          <w:tcPr>
            <w:tcW w:w="0" w:type="auto"/>
            <w:vAlign w:val="center"/>
          </w:tcPr>
          <w:p w14:paraId="1406153C" w14:textId="77777777" w:rsidR="00D64922" w:rsidRPr="00881D69" w:rsidRDefault="00D64922" w:rsidP="00D64922">
            <w:pPr>
              <w:spacing w:after="0"/>
              <w:jc w:val="right"/>
              <w:rPr>
                <w:color w:val="000000" w:themeColor="text1"/>
                <w:sz w:val="20"/>
              </w:rPr>
            </w:pPr>
            <w:r>
              <w:rPr>
                <w:color w:val="000000"/>
                <w:sz w:val="20"/>
                <w:szCs w:val="20"/>
              </w:rPr>
              <w:t>285,813</w:t>
            </w:r>
          </w:p>
        </w:tc>
      </w:tr>
      <w:tr w:rsidR="00D64922" w:rsidRPr="00F83FC5" w14:paraId="60519838" w14:textId="77777777" w:rsidTr="00D64922">
        <w:trPr>
          <w:cantSplit/>
          <w:jc w:val="center"/>
        </w:trPr>
        <w:tc>
          <w:tcPr>
            <w:tcW w:w="0" w:type="auto"/>
            <w:shd w:val="clear" w:color="auto" w:fill="auto"/>
            <w:noWrap/>
            <w:vAlign w:val="center"/>
            <w:hideMark/>
          </w:tcPr>
          <w:p w14:paraId="09FC4AD3" w14:textId="77777777" w:rsidR="00D64922" w:rsidRPr="00881D69" w:rsidRDefault="00D64922" w:rsidP="00D64922">
            <w:pPr>
              <w:spacing w:after="0"/>
              <w:jc w:val="right"/>
              <w:rPr>
                <w:sz w:val="20"/>
              </w:rPr>
            </w:pPr>
            <w:r>
              <w:rPr>
                <w:color w:val="000000"/>
                <w:sz w:val="20"/>
              </w:rPr>
              <w:t>2005</w:t>
            </w:r>
          </w:p>
        </w:tc>
        <w:tc>
          <w:tcPr>
            <w:tcW w:w="0" w:type="auto"/>
            <w:shd w:val="clear" w:color="auto" w:fill="auto"/>
            <w:vAlign w:val="center"/>
            <w:hideMark/>
          </w:tcPr>
          <w:p w14:paraId="2ECF28D1" w14:textId="77777777" w:rsidR="00D64922" w:rsidRPr="00881D69" w:rsidRDefault="00D64922" w:rsidP="00D64922">
            <w:pPr>
              <w:spacing w:after="0"/>
              <w:jc w:val="right"/>
              <w:rPr>
                <w:color w:val="A6A6A6" w:themeColor="background1" w:themeShade="A6"/>
                <w:sz w:val="20"/>
              </w:rPr>
            </w:pPr>
            <w:r>
              <w:rPr>
                <w:color w:val="A6A6A6"/>
                <w:sz w:val="20"/>
                <w:szCs w:val="20"/>
              </w:rPr>
              <w:t>80,924</w:t>
            </w:r>
          </w:p>
        </w:tc>
        <w:tc>
          <w:tcPr>
            <w:tcW w:w="0" w:type="auto"/>
            <w:shd w:val="clear" w:color="auto" w:fill="auto"/>
            <w:noWrap/>
            <w:vAlign w:val="center"/>
            <w:hideMark/>
          </w:tcPr>
          <w:p w14:paraId="5C5D9B30" w14:textId="77777777" w:rsidR="00D64922" w:rsidRPr="00881D69" w:rsidRDefault="00D64922" w:rsidP="00D64922">
            <w:pPr>
              <w:spacing w:after="0"/>
              <w:jc w:val="right"/>
              <w:rPr>
                <w:color w:val="A6A6A6" w:themeColor="background1" w:themeShade="A6"/>
                <w:sz w:val="20"/>
              </w:rPr>
            </w:pPr>
            <w:r>
              <w:rPr>
                <w:color w:val="A6A6A6"/>
                <w:sz w:val="20"/>
                <w:szCs w:val="20"/>
              </w:rPr>
              <w:t>4,989</w:t>
            </w:r>
          </w:p>
        </w:tc>
        <w:tc>
          <w:tcPr>
            <w:tcW w:w="0" w:type="auto"/>
            <w:vAlign w:val="center"/>
          </w:tcPr>
          <w:p w14:paraId="0E17624C" w14:textId="77777777" w:rsidR="00D64922" w:rsidRPr="00881D69" w:rsidRDefault="00D64922" w:rsidP="00D64922">
            <w:pPr>
              <w:spacing w:after="0"/>
              <w:jc w:val="right"/>
              <w:rPr>
                <w:color w:val="A6A6A6" w:themeColor="background1" w:themeShade="A6"/>
                <w:sz w:val="20"/>
              </w:rPr>
            </w:pPr>
            <w:r>
              <w:rPr>
                <w:color w:val="A6A6A6"/>
                <w:sz w:val="20"/>
                <w:szCs w:val="20"/>
              </w:rPr>
              <w:t>268,601</w:t>
            </w:r>
          </w:p>
        </w:tc>
        <w:tc>
          <w:tcPr>
            <w:tcW w:w="0" w:type="auto"/>
            <w:shd w:val="clear" w:color="auto" w:fill="auto"/>
            <w:vAlign w:val="center"/>
          </w:tcPr>
          <w:p w14:paraId="3222B9A1" w14:textId="77777777" w:rsidR="00D64922" w:rsidRPr="00881D69" w:rsidRDefault="00D64922" w:rsidP="00D64922">
            <w:pPr>
              <w:spacing w:after="0"/>
              <w:jc w:val="right"/>
              <w:rPr>
                <w:sz w:val="20"/>
              </w:rPr>
            </w:pPr>
            <w:r>
              <w:rPr>
                <w:color w:val="000000"/>
                <w:sz w:val="20"/>
                <w:szCs w:val="20"/>
              </w:rPr>
              <w:t>79,790</w:t>
            </w:r>
          </w:p>
        </w:tc>
        <w:tc>
          <w:tcPr>
            <w:tcW w:w="0" w:type="auto"/>
            <w:shd w:val="clear" w:color="auto" w:fill="auto"/>
            <w:vAlign w:val="center"/>
          </w:tcPr>
          <w:p w14:paraId="79381BEB" w14:textId="77777777" w:rsidR="00D64922" w:rsidRPr="00881D69" w:rsidRDefault="00D64922" w:rsidP="00D64922">
            <w:pPr>
              <w:spacing w:after="0"/>
              <w:jc w:val="right"/>
              <w:rPr>
                <w:sz w:val="20"/>
              </w:rPr>
            </w:pPr>
            <w:r>
              <w:rPr>
                <w:color w:val="000000"/>
                <w:sz w:val="20"/>
                <w:szCs w:val="20"/>
              </w:rPr>
              <w:t>4,776</w:t>
            </w:r>
          </w:p>
        </w:tc>
        <w:tc>
          <w:tcPr>
            <w:tcW w:w="0" w:type="auto"/>
            <w:vAlign w:val="center"/>
          </w:tcPr>
          <w:p w14:paraId="7893FCAE" w14:textId="77777777" w:rsidR="00D64922" w:rsidRPr="00881D69" w:rsidRDefault="00D64922" w:rsidP="00D64922">
            <w:pPr>
              <w:spacing w:after="0"/>
              <w:jc w:val="right"/>
              <w:rPr>
                <w:color w:val="000000" w:themeColor="text1"/>
                <w:sz w:val="20"/>
              </w:rPr>
            </w:pPr>
            <w:r>
              <w:rPr>
                <w:color w:val="000000"/>
                <w:sz w:val="20"/>
                <w:szCs w:val="20"/>
              </w:rPr>
              <w:t>260,949</w:t>
            </w:r>
          </w:p>
        </w:tc>
      </w:tr>
      <w:tr w:rsidR="00D64922" w:rsidRPr="00F83FC5" w14:paraId="49F4F66B" w14:textId="77777777" w:rsidTr="00D64922">
        <w:trPr>
          <w:cantSplit/>
          <w:jc w:val="center"/>
        </w:trPr>
        <w:tc>
          <w:tcPr>
            <w:tcW w:w="0" w:type="auto"/>
            <w:shd w:val="clear" w:color="auto" w:fill="auto"/>
            <w:noWrap/>
            <w:vAlign w:val="center"/>
            <w:hideMark/>
          </w:tcPr>
          <w:p w14:paraId="354983AC" w14:textId="77777777" w:rsidR="00D64922" w:rsidRPr="00881D69" w:rsidRDefault="00D64922" w:rsidP="00D64922">
            <w:pPr>
              <w:spacing w:after="0"/>
              <w:jc w:val="right"/>
              <w:rPr>
                <w:sz w:val="20"/>
              </w:rPr>
            </w:pPr>
            <w:r>
              <w:rPr>
                <w:color w:val="000000"/>
                <w:sz w:val="20"/>
              </w:rPr>
              <w:t>2006</w:t>
            </w:r>
          </w:p>
        </w:tc>
        <w:tc>
          <w:tcPr>
            <w:tcW w:w="0" w:type="auto"/>
            <w:shd w:val="clear" w:color="auto" w:fill="auto"/>
            <w:vAlign w:val="center"/>
            <w:hideMark/>
          </w:tcPr>
          <w:p w14:paraId="604D2377" w14:textId="77777777" w:rsidR="00D64922" w:rsidRPr="00881D69" w:rsidRDefault="00D64922" w:rsidP="00D64922">
            <w:pPr>
              <w:spacing w:after="0"/>
              <w:jc w:val="right"/>
              <w:rPr>
                <w:color w:val="A6A6A6" w:themeColor="background1" w:themeShade="A6"/>
                <w:sz w:val="20"/>
              </w:rPr>
            </w:pPr>
            <w:r>
              <w:rPr>
                <w:color w:val="A6A6A6"/>
                <w:sz w:val="20"/>
                <w:szCs w:val="20"/>
              </w:rPr>
              <w:t>73,244</w:t>
            </w:r>
          </w:p>
        </w:tc>
        <w:tc>
          <w:tcPr>
            <w:tcW w:w="0" w:type="auto"/>
            <w:shd w:val="clear" w:color="auto" w:fill="auto"/>
            <w:noWrap/>
            <w:vAlign w:val="center"/>
            <w:hideMark/>
          </w:tcPr>
          <w:p w14:paraId="0A567F19" w14:textId="77777777" w:rsidR="00D64922" w:rsidRPr="00881D69" w:rsidRDefault="00D64922" w:rsidP="00D64922">
            <w:pPr>
              <w:spacing w:after="0"/>
              <w:jc w:val="right"/>
              <w:rPr>
                <w:color w:val="A6A6A6" w:themeColor="background1" w:themeShade="A6"/>
                <w:sz w:val="20"/>
              </w:rPr>
            </w:pPr>
            <w:r>
              <w:rPr>
                <w:color w:val="A6A6A6"/>
                <w:sz w:val="20"/>
                <w:szCs w:val="20"/>
              </w:rPr>
              <w:t>4,467</w:t>
            </w:r>
          </w:p>
        </w:tc>
        <w:tc>
          <w:tcPr>
            <w:tcW w:w="0" w:type="auto"/>
            <w:vAlign w:val="center"/>
          </w:tcPr>
          <w:p w14:paraId="3356A704" w14:textId="77777777" w:rsidR="00D64922" w:rsidRPr="00881D69" w:rsidRDefault="00D64922" w:rsidP="00D64922">
            <w:pPr>
              <w:spacing w:after="0"/>
              <w:jc w:val="right"/>
              <w:rPr>
                <w:color w:val="A6A6A6" w:themeColor="background1" w:themeShade="A6"/>
                <w:sz w:val="20"/>
              </w:rPr>
            </w:pPr>
            <w:r>
              <w:rPr>
                <w:color w:val="A6A6A6"/>
                <w:sz w:val="20"/>
                <w:szCs w:val="20"/>
              </w:rPr>
              <w:t>255,663</w:t>
            </w:r>
          </w:p>
        </w:tc>
        <w:tc>
          <w:tcPr>
            <w:tcW w:w="0" w:type="auto"/>
            <w:shd w:val="clear" w:color="auto" w:fill="auto"/>
            <w:vAlign w:val="center"/>
          </w:tcPr>
          <w:p w14:paraId="1E52227E" w14:textId="77777777" w:rsidR="00D64922" w:rsidRPr="00881D69" w:rsidRDefault="00D64922" w:rsidP="00D64922">
            <w:pPr>
              <w:spacing w:after="0"/>
              <w:jc w:val="right"/>
              <w:rPr>
                <w:sz w:val="20"/>
              </w:rPr>
            </w:pPr>
            <w:r>
              <w:rPr>
                <w:color w:val="000000"/>
                <w:sz w:val="20"/>
                <w:szCs w:val="20"/>
              </w:rPr>
              <w:t>73,029</w:t>
            </w:r>
          </w:p>
        </w:tc>
        <w:tc>
          <w:tcPr>
            <w:tcW w:w="0" w:type="auto"/>
            <w:shd w:val="clear" w:color="auto" w:fill="auto"/>
            <w:vAlign w:val="center"/>
          </w:tcPr>
          <w:p w14:paraId="5001EDAD" w14:textId="77777777" w:rsidR="00D64922" w:rsidRPr="00881D69" w:rsidRDefault="00D64922" w:rsidP="00D64922">
            <w:pPr>
              <w:spacing w:after="0"/>
              <w:jc w:val="right"/>
              <w:rPr>
                <w:sz w:val="20"/>
              </w:rPr>
            </w:pPr>
            <w:r>
              <w:rPr>
                <w:color w:val="000000"/>
                <w:sz w:val="20"/>
                <w:szCs w:val="20"/>
              </w:rPr>
              <w:t>4,316</w:t>
            </w:r>
          </w:p>
        </w:tc>
        <w:tc>
          <w:tcPr>
            <w:tcW w:w="0" w:type="auto"/>
            <w:vAlign w:val="center"/>
          </w:tcPr>
          <w:p w14:paraId="7507DEA3" w14:textId="77777777" w:rsidR="00D64922" w:rsidRPr="00881D69" w:rsidRDefault="00D64922" w:rsidP="00D64922">
            <w:pPr>
              <w:spacing w:after="0"/>
              <w:jc w:val="right"/>
              <w:rPr>
                <w:color w:val="000000" w:themeColor="text1"/>
                <w:sz w:val="20"/>
              </w:rPr>
            </w:pPr>
            <w:r>
              <w:rPr>
                <w:color w:val="000000"/>
                <w:sz w:val="20"/>
                <w:szCs w:val="20"/>
              </w:rPr>
              <w:t>248,789</w:t>
            </w:r>
          </w:p>
        </w:tc>
      </w:tr>
      <w:tr w:rsidR="00D64922" w:rsidRPr="00F83FC5" w14:paraId="1A51DEF6" w14:textId="77777777" w:rsidTr="00D64922">
        <w:trPr>
          <w:cantSplit/>
          <w:jc w:val="center"/>
        </w:trPr>
        <w:tc>
          <w:tcPr>
            <w:tcW w:w="0" w:type="auto"/>
            <w:shd w:val="clear" w:color="auto" w:fill="auto"/>
            <w:noWrap/>
            <w:vAlign w:val="center"/>
            <w:hideMark/>
          </w:tcPr>
          <w:p w14:paraId="559E5397" w14:textId="77777777" w:rsidR="00D64922" w:rsidRPr="00881D69" w:rsidRDefault="00D64922" w:rsidP="00D64922">
            <w:pPr>
              <w:spacing w:after="0"/>
              <w:jc w:val="right"/>
              <w:rPr>
                <w:sz w:val="20"/>
              </w:rPr>
            </w:pPr>
            <w:r>
              <w:rPr>
                <w:color w:val="000000"/>
                <w:sz w:val="20"/>
              </w:rPr>
              <w:t>2007</w:t>
            </w:r>
          </w:p>
        </w:tc>
        <w:tc>
          <w:tcPr>
            <w:tcW w:w="0" w:type="auto"/>
            <w:shd w:val="clear" w:color="auto" w:fill="auto"/>
            <w:vAlign w:val="center"/>
            <w:hideMark/>
          </w:tcPr>
          <w:p w14:paraId="35F9B733" w14:textId="77777777" w:rsidR="00D64922" w:rsidRPr="00881D69" w:rsidRDefault="00D64922" w:rsidP="00D64922">
            <w:pPr>
              <w:spacing w:after="0"/>
              <w:jc w:val="right"/>
              <w:rPr>
                <w:color w:val="A6A6A6" w:themeColor="background1" w:themeShade="A6"/>
                <w:sz w:val="20"/>
              </w:rPr>
            </w:pPr>
            <w:r>
              <w:rPr>
                <w:color w:val="A6A6A6"/>
                <w:sz w:val="20"/>
                <w:szCs w:val="20"/>
              </w:rPr>
              <w:t>64,086</w:t>
            </w:r>
          </w:p>
        </w:tc>
        <w:tc>
          <w:tcPr>
            <w:tcW w:w="0" w:type="auto"/>
            <w:shd w:val="clear" w:color="auto" w:fill="auto"/>
            <w:noWrap/>
            <w:vAlign w:val="center"/>
            <w:hideMark/>
          </w:tcPr>
          <w:p w14:paraId="47F5F638" w14:textId="77777777" w:rsidR="00D64922" w:rsidRPr="00881D69" w:rsidRDefault="00D64922" w:rsidP="00D64922">
            <w:pPr>
              <w:spacing w:after="0"/>
              <w:jc w:val="right"/>
              <w:rPr>
                <w:color w:val="A6A6A6" w:themeColor="background1" w:themeShade="A6"/>
                <w:sz w:val="20"/>
              </w:rPr>
            </w:pPr>
            <w:r>
              <w:rPr>
                <w:color w:val="A6A6A6"/>
                <w:sz w:val="20"/>
                <w:szCs w:val="20"/>
              </w:rPr>
              <w:t>3,987</w:t>
            </w:r>
          </w:p>
        </w:tc>
        <w:tc>
          <w:tcPr>
            <w:tcW w:w="0" w:type="auto"/>
            <w:vAlign w:val="center"/>
          </w:tcPr>
          <w:p w14:paraId="41F3A241" w14:textId="77777777" w:rsidR="00D64922" w:rsidRPr="00881D69" w:rsidRDefault="00D64922" w:rsidP="00D64922">
            <w:pPr>
              <w:spacing w:after="0"/>
              <w:jc w:val="right"/>
              <w:rPr>
                <w:color w:val="A6A6A6" w:themeColor="background1" w:themeShade="A6"/>
                <w:sz w:val="20"/>
              </w:rPr>
            </w:pPr>
            <w:r>
              <w:rPr>
                <w:color w:val="A6A6A6"/>
                <w:sz w:val="20"/>
                <w:szCs w:val="20"/>
              </w:rPr>
              <w:t>265,118</w:t>
            </w:r>
          </w:p>
        </w:tc>
        <w:tc>
          <w:tcPr>
            <w:tcW w:w="0" w:type="auto"/>
            <w:shd w:val="clear" w:color="auto" w:fill="auto"/>
            <w:vAlign w:val="center"/>
          </w:tcPr>
          <w:p w14:paraId="3AA45E45" w14:textId="77777777" w:rsidR="00D64922" w:rsidRPr="00881D69" w:rsidRDefault="00D64922" w:rsidP="00D64922">
            <w:pPr>
              <w:spacing w:after="0"/>
              <w:jc w:val="right"/>
              <w:rPr>
                <w:sz w:val="20"/>
              </w:rPr>
            </w:pPr>
            <w:r>
              <w:rPr>
                <w:color w:val="000000"/>
                <w:sz w:val="20"/>
                <w:szCs w:val="20"/>
              </w:rPr>
              <w:t>64,425</w:t>
            </w:r>
          </w:p>
        </w:tc>
        <w:tc>
          <w:tcPr>
            <w:tcW w:w="0" w:type="auto"/>
            <w:shd w:val="clear" w:color="auto" w:fill="auto"/>
            <w:vAlign w:val="center"/>
          </w:tcPr>
          <w:p w14:paraId="4EC161EB" w14:textId="77777777" w:rsidR="00D64922" w:rsidRPr="00881D69" w:rsidRDefault="00D64922" w:rsidP="00D64922">
            <w:pPr>
              <w:spacing w:after="0"/>
              <w:jc w:val="right"/>
              <w:rPr>
                <w:sz w:val="20"/>
              </w:rPr>
            </w:pPr>
            <w:r>
              <w:rPr>
                <w:color w:val="000000"/>
                <w:sz w:val="20"/>
                <w:szCs w:val="20"/>
              </w:rPr>
              <w:t>3,873</w:t>
            </w:r>
          </w:p>
        </w:tc>
        <w:tc>
          <w:tcPr>
            <w:tcW w:w="0" w:type="auto"/>
            <w:vAlign w:val="center"/>
          </w:tcPr>
          <w:p w14:paraId="6BD660F1" w14:textId="77777777" w:rsidR="00D64922" w:rsidRPr="00881D69" w:rsidRDefault="00D64922" w:rsidP="00D64922">
            <w:pPr>
              <w:spacing w:after="0"/>
              <w:jc w:val="right"/>
              <w:rPr>
                <w:color w:val="000000" w:themeColor="text1"/>
                <w:sz w:val="20"/>
              </w:rPr>
            </w:pPr>
            <w:r>
              <w:rPr>
                <w:color w:val="000000"/>
                <w:sz w:val="20"/>
                <w:szCs w:val="20"/>
              </w:rPr>
              <w:t>256,856</w:t>
            </w:r>
          </w:p>
        </w:tc>
      </w:tr>
      <w:tr w:rsidR="00D64922" w:rsidRPr="00F83FC5" w14:paraId="23AA43E6" w14:textId="77777777" w:rsidTr="00D64922">
        <w:trPr>
          <w:cantSplit/>
          <w:jc w:val="center"/>
        </w:trPr>
        <w:tc>
          <w:tcPr>
            <w:tcW w:w="0" w:type="auto"/>
            <w:shd w:val="clear" w:color="auto" w:fill="auto"/>
            <w:noWrap/>
            <w:vAlign w:val="center"/>
            <w:hideMark/>
          </w:tcPr>
          <w:p w14:paraId="51E33BF0" w14:textId="77777777" w:rsidR="00D64922" w:rsidRPr="00881D69" w:rsidRDefault="00D64922" w:rsidP="00D64922">
            <w:pPr>
              <w:spacing w:after="0"/>
              <w:jc w:val="right"/>
              <w:rPr>
                <w:sz w:val="20"/>
              </w:rPr>
            </w:pPr>
            <w:r>
              <w:rPr>
                <w:color w:val="000000"/>
                <w:sz w:val="20"/>
              </w:rPr>
              <w:t>2008</w:t>
            </w:r>
          </w:p>
        </w:tc>
        <w:tc>
          <w:tcPr>
            <w:tcW w:w="0" w:type="auto"/>
            <w:shd w:val="clear" w:color="auto" w:fill="auto"/>
            <w:vAlign w:val="center"/>
            <w:hideMark/>
          </w:tcPr>
          <w:p w14:paraId="157F4559" w14:textId="77777777" w:rsidR="00D64922" w:rsidRPr="00881D69" w:rsidRDefault="00D64922" w:rsidP="00D64922">
            <w:pPr>
              <w:spacing w:after="0"/>
              <w:jc w:val="right"/>
              <w:rPr>
                <w:color w:val="A6A6A6" w:themeColor="background1" w:themeShade="A6"/>
                <w:sz w:val="20"/>
              </w:rPr>
            </w:pPr>
            <w:r>
              <w:rPr>
                <w:color w:val="A6A6A6"/>
                <w:sz w:val="20"/>
                <w:szCs w:val="20"/>
              </w:rPr>
              <w:t>59,220</w:t>
            </w:r>
          </w:p>
        </w:tc>
        <w:tc>
          <w:tcPr>
            <w:tcW w:w="0" w:type="auto"/>
            <w:shd w:val="clear" w:color="auto" w:fill="auto"/>
            <w:noWrap/>
            <w:vAlign w:val="center"/>
            <w:hideMark/>
          </w:tcPr>
          <w:p w14:paraId="4E943508" w14:textId="77777777" w:rsidR="00D64922" w:rsidRPr="00881D69" w:rsidRDefault="00D64922" w:rsidP="00D64922">
            <w:pPr>
              <w:spacing w:after="0"/>
              <w:jc w:val="right"/>
              <w:rPr>
                <w:color w:val="A6A6A6" w:themeColor="background1" w:themeShade="A6"/>
                <w:sz w:val="20"/>
              </w:rPr>
            </w:pPr>
            <w:r>
              <w:rPr>
                <w:color w:val="A6A6A6"/>
                <w:sz w:val="20"/>
                <w:szCs w:val="20"/>
              </w:rPr>
              <w:t>3,900</w:t>
            </w:r>
          </w:p>
        </w:tc>
        <w:tc>
          <w:tcPr>
            <w:tcW w:w="0" w:type="auto"/>
            <w:vAlign w:val="center"/>
          </w:tcPr>
          <w:p w14:paraId="26C35B9C" w14:textId="77777777" w:rsidR="00D64922" w:rsidRPr="00881D69" w:rsidRDefault="00D64922" w:rsidP="00D64922">
            <w:pPr>
              <w:spacing w:after="0"/>
              <w:jc w:val="right"/>
              <w:rPr>
                <w:color w:val="A6A6A6" w:themeColor="background1" w:themeShade="A6"/>
                <w:sz w:val="20"/>
              </w:rPr>
            </w:pPr>
            <w:r>
              <w:rPr>
                <w:color w:val="A6A6A6"/>
                <w:sz w:val="20"/>
                <w:szCs w:val="20"/>
              </w:rPr>
              <w:t>300,799</w:t>
            </w:r>
          </w:p>
        </w:tc>
        <w:tc>
          <w:tcPr>
            <w:tcW w:w="0" w:type="auto"/>
            <w:shd w:val="clear" w:color="auto" w:fill="auto"/>
            <w:vAlign w:val="center"/>
          </w:tcPr>
          <w:p w14:paraId="2F9E3222" w14:textId="77777777" w:rsidR="00D64922" w:rsidRPr="00881D69" w:rsidRDefault="00D64922" w:rsidP="00D64922">
            <w:pPr>
              <w:spacing w:after="0"/>
              <w:jc w:val="right"/>
              <w:rPr>
                <w:sz w:val="20"/>
              </w:rPr>
            </w:pPr>
            <w:r>
              <w:rPr>
                <w:color w:val="000000"/>
                <w:sz w:val="20"/>
                <w:szCs w:val="20"/>
              </w:rPr>
              <w:t>59,572</w:t>
            </w:r>
          </w:p>
        </w:tc>
        <w:tc>
          <w:tcPr>
            <w:tcW w:w="0" w:type="auto"/>
            <w:shd w:val="clear" w:color="auto" w:fill="auto"/>
            <w:vAlign w:val="center"/>
          </w:tcPr>
          <w:p w14:paraId="62F6209C" w14:textId="77777777" w:rsidR="00D64922" w:rsidRPr="00881D69" w:rsidRDefault="00D64922" w:rsidP="00D64922">
            <w:pPr>
              <w:spacing w:after="0"/>
              <w:jc w:val="right"/>
              <w:rPr>
                <w:sz w:val="20"/>
              </w:rPr>
            </w:pPr>
            <w:r>
              <w:rPr>
                <w:color w:val="000000"/>
                <w:sz w:val="20"/>
                <w:szCs w:val="20"/>
              </w:rPr>
              <w:t>3,786</w:t>
            </w:r>
          </w:p>
        </w:tc>
        <w:tc>
          <w:tcPr>
            <w:tcW w:w="0" w:type="auto"/>
            <w:vAlign w:val="center"/>
          </w:tcPr>
          <w:p w14:paraId="174DEDD8" w14:textId="77777777" w:rsidR="00D64922" w:rsidRPr="00881D69" w:rsidRDefault="00D64922" w:rsidP="00D64922">
            <w:pPr>
              <w:spacing w:after="0"/>
              <w:jc w:val="right"/>
              <w:rPr>
                <w:color w:val="000000" w:themeColor="text1"/>
                <w:sz w:val="20"/>
              </w:rPr>
            </w:pPr>
            <w:r>
              <w:rPr>
                <w:color w:val="000000"/>
                <w:sz w:val="20"/>
                <w:szCs w:val="20"/>
              </w:rPr>
              <w:t>290,058</w:t>
            </w:r>
          </w:p>
        </w:tc>
      </w:tr>
      <w:tr w:rsidR="00D64922" w:rsidRPr="00F83FC5" w14:paraId="1BB5DDBC" w14:textId="77777777" w:rsidTr="00D64922">
        <w:trPr>
          <w:cantSplit/>
          <w:jc w:val="center"/>
        </w:trPr>
        <w:tc>
          <w:tcPr>
            <w:tcW w:w="0" w:type="auto"/>
            <w:shd w:val="clear" w:color="auto" w:fill="auto"/>
            <w:noWrap/>
            <w:vAlign w:val="center"/>
            <w:hideMark/>
          </w:tcPr>
          <w:p w14:paraId="55FB8C85" w14:textId="77777777" w:rsidR="00D64922" w:rsidRPr="00881D69" w:rsidRDefault="00D64922" w:rsidP="00D64922">
            <w:pPr>
              <w:spacing w:after="0"/>
              <w:jc w:val="right"/>
              <w:rPr>
                <w:sz w:val="20"/>
              </w:rPr>
            </w:pPr>
            <w:r>
              <w:rPr>
                <w:color w:val="000000"/>
                <w:sz w:val="20"/>
              </w:rPr>
              <w:t>2009</w:t>
            </w:r>
          </w:p>
        </w:tc>
        <w:tc>
          <w:tcPr>
            <w:tcW w:w="0" w:type="auto"/>
            <w:shd w:val="clear" w:color="auto" w:fill="auto"/>
            <w:vAlign w:val="center"/>
            <w:hideMark/>
          </w:tcPr>
          <w:p w14:paraId="2E4AAC79" w14:textId="77777777" w:rsidR="00D64922" w:rsidRPr="00881D69" w:rsidRDefault="00D64922" w:rsidP="00D64922">
            <w:pPr>
              <w:spacing w:after="0"/>
              <w:jc w:val="right"/>
              <w:rPr>
                <w:color w:val="A6A6A6" w:themeColor="background1" w:themeShade="A6"/>
                <w:sz w:val="20"/>
              </w:rPr>
            </w:pPr>
            <w:r>
              <w:rPr>
                <w:color w:val="A6A6A6"/>
                <w:sz w:val="20"/>
                <w:szCs w:val="20"/>
              </w:rPr>
              <w:t>64,159</w:t>
            </w:r>
          </w:p>
        </w:tc>
        <w:tc>
          <w:tcPr>
            <w:tcW w:w="0" w:type="auto"/>
            <w:shd w:val="clear" w:color="auto" w:fill="auto"/>
            <w:noWrap/>
            <w:vAlign w:val="center"/>
            <w:hideMark/>
          </w:tcPr>
          <w:p w14:paraId="01C775DA" w14:textId="77777777" w:rsidR="00D64922" w:rsidRPr="00881D69" w:rsidRDefault="00D64922" w:rsidP="00D64922">
            <w:pPr>
              <w:spacing w:after="0"/>
              <w:jc w:val="right"/>
              <w:rPr>
                <w:color w:val="A6A6A6" w:themeColor="background1" w:themeShade="A6"/>
                <w:sz w:val="20"/>
              </w:rPr>
            </w:pPr>
            <w:r>
              <w:rPr>
                <w:color w:val="A6A6A6"/>
                <w:sz w:val="20"/>
                <w:szCs w:val="20"/>
              </w:rPr>
              <w:t>4,419</w:t>
            </w:r>
          </w:p>
        </w:tc>
        <w:tc>
          <w:tcPr>
            <w:tcW w:w="0" w:type="auto"/>
            <w:vAlign w:val="center"/>
          </w:tcPr>
          <w:p w14:paraId="5C00E224" w14:textId="77777777" w:rsidR="00D64922" w:rsidRPr="00881D69" w:rsidRDefault="00D64922" w:rsidP="00D64922">
            <w:pPr>
              <w:spacing w:after="0"/>
              <w:jc w:val="right"/>
              <w:rPr>
                <w:color w:val="A6A6A6" w:themeColor="background1" w:themeShade="A6"/>
                <w:sz w:val="20"/>
              </w:rPr>
            </w:pPr>
            <w:r>
              <w:rPr>
                <w:color w:val="A6A6A6"/>
                <w:sz w:val="20"/>
                <w:szCs w:val="20"/>
              </w:rPr>
              <w:t>346,125</w:t>
            </w:r>
          </w:p>
        </w:tc>
        <w:tc>
          <w:tcPr>
            <w:tcW w:w="0" w:type="auto"/>
            <w:shd w:val="clear" w:color="auto" w:fill="auto"/>
            <w:vAlign w:val="center"/>
          </w:tcPr>
          <w:p w14:paraId="28F076E4" w14:textId="77777777" w:rsidR="00D64922" w:rsidRPr="00881D69" w:rsidRDefault="00D64922" w:rsidP="00D64922">
            <w:pPr>
              <w:spacing w:after="0"/>
              <w:jc w:val="right"/>
              <w:rPr>
                <w:sz w:val="20"/>
              </w:rPr>
            </w:pPr>
            <w:r>
              <w:rPr>
                <w:color w:val="000000"/>
                <w:sz w:val="20"/>
                <w:szCs w:val="20"/>
              </w:rPr>
              <w:t>64,239</w:t>
            </w:r>
          </w:p>
        </w:tc>
        <w:tc>
          <w:tcPr>
            <w:tcW w:w="0" w:type="auto"/>
            <w:shd w:val="clear" w:color="auto" w:fill="auto"/>
            <w:vAlign w:val="center"/>
          </w:tcPr>
          <w:p w14:paraId="2C0DE451" w14:textId="77777777" w:rsidR="00D64922" w:rsidRPr="00881D69" w:rsidRDefault="00D64922" w:rsidP="00D64922">
            <w:pPr>
              <w:spacing w:after="0"/>
              <w:jc w:val="right"/>
              <w:rPr>
                <w:sz w:val="20"/>
              </w:rPr>
            </w:pPr>
            <w:r>
              <w:rPr>
                <w:color w:val="000000"/>
                <w:sz w:val="20"/>
                <w:szCs w:val="20"/>
              </w:rPr>
              <w:t>4,269</w:t>
            </w:r>
          </w:p>
        </w:tc>
        <w:tc>
          <w:tcPr>
            <w:tcW w:w="0" w:type="auto"/>
            <w:vAlign w:val="center"/>
          </w:tcPr>
          <w:p w14:paraId="2BFCC8F3" w14:textId="77777777" w:rsidR="00D64922" w:rsidRPr="00881D69" w:rsidRDefault="00D64922" w:rsidP="00D64922">
            <w:pPr>
              <w:spacing w:after="0"/>
              <w:jc w:val="right"/>
              <w:rPr>
                <w:color w:val="000000" w:themeColor="text1"/>
                <w:sz w:val="20"/>
              </w:rPr>
            </w:pPr>
            <w:r>
              <w:rPr>
                <w:color w:val="000000"/>
                <w:sz w:val="20"/>
                <w:szCs w:val="20"/>
              </w:rPr>
              <w:t>333,418</w:t>
            </w:r>
          </w:p>
        </w:tc>
      </w:tr>
      <w:tr w:rsidR="00D64922" w:rsidRPr="00F83FC5" w14:paraId="4D721A0E" w14:textId="77777777" w:rsidTr="00D64922">
        <w:trPr>
          <w:cantSplit/>
          <w:jc w:val="center"/>
        </w:trPr>
        <w:tc>
          <w:tcPr>
            <w:tcW w:w="0" w:type="auto"/>
            <w:shd w:val="clear" w:color="auto" w:fill="auto"/>
            <w:noWrap/>
            <w:vAlign w:val="center"/>
            <w:hideMark/>
          </w:tcPr>
          <w:p w14:paraId="2B082567" w14:textId="77777777" w:rsidR="00D64922" w:rsidRPr="00881D69" w:rsidRDefault="00D64922" w:rsidP="00D64922">
            <w:pPr>
              <w:spacing w:after="0"/>
              <w:jc w:val="right"/>
              <w:rPr>
                <w:sz w:val="20"/>
              </w:rPr>
            </w:pPr>
            <w:r>
              <w:rPr>
                <w:color w:val="000000"/>
                <w:sz w:val="20"/>
              </w:rPr>
              <w:t>2010</w:t>
            </w:r>
          </w:p>
        </w:tc>
        <w:tc>
          <w:tcPr>
            <w:tcW w:w="0" w:type="auto"/>
            <w:shd w:val="clear" w:color="auto" w:fill="auto"/>
            <w:vAlign w:val="center"/>
            <w:hideMark/>
          </w:tcPr>
          <w:p w14:paraId="728FAB6B" w14:textId="77777777" w:rsidR="00D64922" w:rsidRPr="00881D69" w:rsidRDefault="00D64922" w:rsidP="00D64922">
            <w:pPr>
              <w:spacing w:after="0"/>
              <w:jc w:val="right"/>
              <w:rPr>
                <w:color w:val="A6A6A6" w:themeColor="background1" w:themeShade="A6"/>
                <w:sz w:val="20"/>
              </w:rPr>
            </w:pPr>
            <w:r>
              <w:rPr>
                <w:color w:val="A6A6A6"/>
                <w:sz w:val="20"/>
                <w:szCs w:val="20"/>
              </w:rPr>
              <w:t>84,726</w:t>
            </w:r>
          </w:p>
        </w:tc>
        <w:tc>
          <w:tcPr>
            <w:tcW w:w="0" w:type="auto"/>
            <w:shd w:val="clear" w:color="auto" w:fill="auto"/>
            <w:noWrap/>
            <w:vAlign w:val="center"/>
            <w:hideMark/>
          </w:tcPr>
          <w:p w14:paraId="0CB02142" w14:textId="77777777" w:rsidR="00D64922" w:rsidRPr="00881D69" w:rsidRDefault="00D64922" w:rsidP="00D64922">
            <w:pPr>
              <w:spacing w:after="0"/>
              <w:jc w:val="right"/>
              <w:rPr>
                <w:color w:val="A6A6A6" w:themeColor="background1" w:themeShade="A6"/>
                <w:sz w:val="20"/>
              </w:rPr>
            </w:pPr>
            <w:r>
              <w:rPr>
                <w:color w:val="A6A6A6"/>
                <w:sz w:val="20"/>
                <w:szCs w:val="20"/>
              </w:rPr>
              <w:t>5,605</w:t>
            </w:r>
          </w:p>
        </w:tc>
        <w:tc>
          <w:tcPr>
            <w:tcW w:w="0" w:type="auto"/>
            <w:vAlign w:val="center"/>
          </w:tcPr>
          <w:p w14:paraId="5BF89E57" w14:textId="77777777" w:rsidR="00D64922" w:rsidRPr="00881D69" w:rsidRDefault="00D64922" w:rsidP="00D64922">
            <w:pPr>
              <w:spacing w:after="0"/>
              <w:jc w:val="right"/>
              <w:rPr>
                <w:color w:val="A6A6A6" w:themeColor="background1" w:themeShade="A6"/>
                <w:sz w:val="20"/>
              </w:rPr>
            </w:pPr>
            <w:r>
              <w:rPr>
                <w:color w:val="A6A6A6"/>
                <w:sz w:val="20"/>
                <w:szCs w:val="20"/>
              </w:rPr>
              <w:t>400,730</w:t>
            </w:r>
          </w:p>
        </w:tc>
        <w:tc>
          <w:tcPr>
            <w:tcW w:w="0" w:type="auto"/>
            <w:shd w:val="clear" w:color="auto" w:fill="auto"/>
            <w:vAlign w:val="center"/>
          </w:tcPr>
          <w:p w14:paraId="6BDF66BD" w14:textId="77777777" w:rsidR="00D64922" w:rsidRPr="00881D69" w:rsidRDefault="00D64922" w:rsidP="00D64922">
            <w:pPr>
              <w:spacing w:after="0"/>
              <w:jc w:val="right"/>
              <w:rPr>
                <w:sz w:val="20"/>
              </w:rPr>
            </w:pPr>
            <w:r>
              <w:rPr>
                <w:color w:val="000000"/>
                <w:sz w:val="20"/>
                <w:szCs w:val="20"/>
              </w:rPr>
              <w:t>84,634</w:t>
            </w:r>
          </w:p>
        </w:tc>
        <w:tc>
          <w:tcPr>
            <w:tcW w:w="0" w:type="auto"/>
            <w:shd w:val="clear" w:color="auto" w:fill="auto"/>
            <w:vAlign w:val="center"/>
          </w:tcPr>
          <w:p w14:paraId="74755984" w14:textId="77777777" w:rsidR="00D64922" w:rsidRPr="00881D69" w:rsidRDefault="00D64922" w:rsidP="00D64922">
            <w:pPr>
              <w:spacing w:after="0"/>
              <w:jc w:val="right"/>
              <w:rPr>
                <w:sz w:val="20"/>
              </w:rPr>
            </w:pPr>
            <w:r>
              <w:rPr>
                <w:color w:val="000000"/>
                <w:sz w:val="20"/>
                <w:szCs w:val="20"/>
              </w:rPr>
              <w:t>5,391</w:t>
            </w:r>
          </w:p>
        </w:tc>
        <w:tc>
          <w:tcPr>
            <w:tcW w:w="0" w:type="auto"/>
            <w:vAlign w:val="center"/>
          </w:tcPr>
          <w:p w14:paraId="54F81CB4" w14:textId="77777777" w:rsidR="00D64922" w:rsidRPr="00881D69" w:rsidRDefault="00D64922" w:rsidP="00D64922">
            <w:pPr>
              <w:spacing w:after="0"/>
              <w:jc w:val="right"/>
              <w:rPr>
                <w:color w:val="000000" w:themeColor="text1"/>
                <w:sz w:val="20"/>
              </w:rPr>
            </w:pPr>
            <w:r>
              <w:rPr>
                <w:color w:val="000000"/>
                <w:sz w:val="20"/>
                <w:szCs w:val="20"/>
              </w:rPr>
              <w:t>386,732</w:t>
            </w:r>
          </w:p>
        </w:tc>
      </w:tr>
      <w:tr w:rsidR="00D64922" w:rsidRPr="00F83FC5" w14:paraId="44854C06" w14:textId="77777777" w:rsidTr="00D64922">
        <w:trPr>
          <w:cantSplit/>
          <w:jc w:val="center"/>
        </w:trPr>
        <w:tc>
          <w:tcPr>
            <w:tcW w:w="0" w:type="auto"/>
            <w:shd w:val="clear" w:color="auto" w:fill="auto"/>
            <w:noWrap/>
            <w:vAlign w:val="center"/>
            <w:hideMark/>
          </w:tcPr>
          <w:p w14:paraId="2D5E5DCF" w14:textId="77777777" w:rsidR="00D64922" w:rsidRPr="00881D69" w:rsidRDefault="00D64922" w:rsidP="00D64922">
            <w:pPr>
              <w:spacing w:after="0"/>
              <w:jc w:val="right"/>
              <w:rPr>
                <w:sz w:val="20"/>
              </w:rPr>
            </w:pPr>
            <w:r>
              <w:rPr>
                <w:color w:val="000000"/>
                <w:sz w:val="20"/>
              </w:rPr>
              <w:t>2011</w:t>
            </w:r>
          </w:p>
        </w:tc>
        <w:tc>
          <w:tcPr>
            <w:tcW w:w="0" w:type="auto"/>
            <w:shd w:val="clear" w:color="auto" w:fill="auto"/>
            <w:vAlign w:val="center"/>
            <w:hideMark/>
          </w:tcPr>
          <w:p w14:paraId="1841960F" w14:textId="77777777" w:rsidR="00D64922" w:rsidRPr="00881D69" w:rsidRDefault="00D64922" w:rsidP="00D64922">
            <w:pPr>
              <w:spacing w:after="0"/>
              <w:jc w:val="right"/>
              <w:rPr>
                <w:color w:val="A6A6A6" w:themeColor="background1" w:themeShade="A6"/>
                <w:sz w:val="20"/>
              </w:rPr>
            </w:pPr>
            <w:r>
              <w:rPr>
                <w:color w:val="A6A6A6"/>
                <w:sz w:val="20"/>
                <w:szCs w:val="20"/>
              </w:rPr>
              <w:t>97,196</w:t>
            </w:r>
          </w:p>
        </w:tc>
        <w:tc>
          <w:tcPr>
            <w:tcW w:w="0" w:type="auto"/>
            <w:shd w:val="clear" w:color="auto" w:fill="auto"/>
            <w:noWrap/>
            <w:vAlign w:val="center"/>
            <w:hideMark/>
          </w:tcPr>
          <w:p w14:paraId="27267858" w14:textId="77777777" w:rsidR="00D64922" w:rsidRPr="00881D69" w:rsidRDefault="00D64922" w:rsidP="00D64922">
            <w:pPr>
              <w:spacing w:after="0"/>
              <w:jc w:val="right"/>
              <w:rPr>
                <w:color w:val="A6A6A6" w:themeColor="background1" w:themeShade="A6"/>
                <w:sz w:val="20"/>
              </w:rPr>
            </w:pPr>
            <w:r>
              <w:rPr>
                <w:color w:val="A6A6A6"/>
                <w:sz w:val="20"/>
                <w:szCs w:val="20"/>
              </w:rPr>
              <w:t>6,737</w:t>
            </w:r>
          </w:p>
        </w:tc>
        <w:tc>
          <w:tcPr>
            <w:tcW w:w="0" w:type="auto"/>
            <w:vAlign w:val="center"/>
          </w:tcPr>
          <w:p w14:paraId="09E398F8" w14:textId="77777777" w:rsidR="00D64922" w:rsidRPr="00881D69" w:rsidRDefault="00D64922" w:rsidP="00D64922">
            <w:pPr>
              <w:spacing w:after="0"/>
              <w:jc w:val="right"/>
              <w:rPr>
                <w:color w:val="A6A6A6" w:themeColor="background1" w:themeShade="A6"/>
                <w:sz w:val="20"/>
              </w:rPr>
            </w:pPr>
            <w:r>
              <w:rPr>
                <w:color w:val="A6A6A6"/>
                <w:sz w:val="20"/>
                <w:szCs w:val="20"/>
              </w:rPr>
              <w:t>422,163</w:t>
            </w:r>
          </w:p>
        </w:tc>
        <w:tc>
          <w:tcPr>
            <w:tcW w:w="0" w:type="auto"/>
            <w:shd w:val="clear" w:color="auto" w:fill="auto"/>
            <w:vAlign w:val="center"/>
          </w:tcPr>
          <w:p w14:paraId="7B702321" w14:textId="77777777" w:rsidR="00D64922" w:rsidRPr="00881D69" w:rsidRDefault="00D64922" w:rsidP="00D64922">
            <w:pPr>
              <w:spacing w:after="0"/>
              <w:jc w:val="right"/>
              <w:rPr>
                <w:sz w:val="20"/>
              </w:rPr>
            </w:pPr>
            <w:r>
              <w:rPr>
                <w:color w:val="000000"/>
                <w:sz w:val="20"/>
                <w:szCs w:val="20"/>
              </w:rPr>
              <w:t>96,909</w:t>
            </w:r>
          </w:p>
        </w:tc>
        <w:tc>
          <w:tcPr>
            <w:tcW w:w="0" w:type="auto"/>
            <w:shd w:val="clear" w:color="auto" w:fill="auto"/>
            <w:vAlign w:val="center"/>
          </w:tcPr>
          <w:p w14:paraId="18009C4E" w14:textId="77777777" w:rsidR="00D64922" w:rsidRPr="00881D69" w:rsidRDefault="00D64922" w:rsidP="00D64922">
            <w:pPr>
              <w:spacing w:after="0"/>
              <w:jc w:val="right"/>
              <w:rPr>
                <w:sz w:val="20"/>
              </w:rPr>
            </w:pPr>
            <w:r>
              <w:rPr>
                <w:color w:val="000000"/>
                <w:sz w:val="20"/>
                <w:szCs w:val="20"/>
              </w:rPr>
              <w:t>6,472</w:t>
            </w:r>
          </w:p>
        </w:tc>
        <w:tc>
          <w:tcPr>
            <w:tcW w:w="0" w:type="auto"/>
            <w:vAlign w:val="center"/>
          </w:tcPr>
          <w:p w14:paraId="6A7924CA" w14:textId="77777777" w:rsidR="00D64922" w:rsidRPr="00881D69" w:rsidRDefault="00D64922" w:rsidP="00D64922">
            <w:pPr>
              <w:spacing w:after="0"/>
              <w:jc w:val="right"/>
              <w:rPr>
                <w:color w:val="000000" w:themeColor="text1"/>
                <w:sz w:val="20"/>
              </w:rPr>
            </w:pPr>
            <w:r>
              <w:rPr>
                <w:color w:val="000000"/>
                <w:sz w:val="20"/>
                <w:szCs w:val="20"/>
              </w:rPr>
              <w:t>407,856</w:t>
            </w:r>
          </w:p>
        </w:tc>
      </w:tr>
      <w:tr w:rsidR="00D64922" w:rsidRPr="00F83FC5" w14:paraId="1EF6325B" w14:textId="77777777" w:rsidTr="00D64922">
        <w:trPr>
          <w:cantSplit/>
          <w:jc w:val="center"/>
        </w:trPr>
        <w:tc>
          <w:tcPr>
            <w:tcW w:w="0" w:type="auto"/>
            <w:shd w:val="clear" w:color="auto" w:fill="auto"/>
            <w:noWrap/>
            <w:vAlign w:val="center"/>
            <w:hideMark/>
          </w:tcPr>
          <w:p w14:paraId="48C25892" w14:textId="77777777" w:rsidR="00D64922" w:rsidRPr="00881D69" w:rsidRDefault="00D64922" w:rsidP="00D64922">
            <w:pPr>
              <w:spacing w:after="0"/>
              <w:jc w:val="right"/>
              <w:rPr>
                <w:sz w:val="20"/>
              </w:rPr>
            </w:pPr>
            <w:r>
              <w:rPr>
                <w:color w:val="000000"/>
                <w:sz w:val="20"/>
              </w:rPr>
              <w:t>2012</w:t>
            </w:r>
          </w:p>
        </w:tc>
        <w:tc>
          <w:tcPr>
            <w:tcW w:w="0" w:type="auto"/>
            <w:shd w:val="clear" w:color="auto" w:fill="auto"/>
            <w:vAlign w:val="center"/>
            <w:hideMark/>
          </w:tcPr>
          <w:p w14:paraId="62CCC36F" w14:textId="77777777" w:rsidR="00D64922" w:rsidRPr="00881D69" w:rsidRDefault="00D64922" w:rsidP="00D64922">
            <w:pPr>
              <w:spacing w:after="0"/>
              <w:jc w:val="right"/>
              <w:rPr>
                <w:color w:val="A6A6A6" w:themeColor="background1" w:themeShade="A6"/>
                <w:sz w:val="20"/>
              </w:rPr>
            </w:pPr>
            <w:r>
              <w:rPr>
                <w:color w:val="A6A6A6"/>
                <w:sz w:val="20"/>
                <w:szCs w:val="20"/>
              </w:rPr>
              <w:t>105,131</w:t>
            </w:r>
          </w:p>
        </w:tc>
        <w:tc>
          <w:tcPr>
            <w:tcW w:w="0" w:type="auto"/>
            <w:shd w:val="clear" w:color="auto" w:fill="auto"/>
            <w:noWrap/>
            <w:vAlign w:val="center"/>
            <w:hideMark/>
          </w:tcPr>
          <w:p w14:paraId="647276D4" w14:textId="77777777" w:rsidR="00D64922" w:rsidRPr="00881D69" w:rsidRDefault="00D64922" w:rsidP="00D64922">
            <w:pPr>
              <w:spacing w:after="0"/>
              <w:jc w:val="right"/>
              <w:rPr>
                <w:color w:val="A6A6A6" w:themeColor="background1" w:themeShade="A6"/>
                <w:sz w:val="20"/>
              </w:rPr>
            </w:pPr>
            <w:r>
              <w:rPr>
                <w:color w:val="A6A6A6"/>
                <w:sz w:val="20"/>
                <w:szCs w:val="20"/>
              </w:rPr>
              <w:t>7,951</w:t>
            </w:r>
          </w:p>
        </w:tc>
        <w:tc>
          <w:tcPr>
            <w:tcW w:w="0" w:type="auto"/>
            <w:vAlign w:val="center"/>
          </w:tcPr>
          <w:p w14:paraId="16458660" w14:textId="77777777" w:rsidR="00D64922" w:rsidRPr="00881D69" w:rsidRDefault="00D64922" w:rsidP="00D64922">
            <w:pPr>
              <w:spacing w:after="0"/>
              <w:jc w:val="right"/>
              <w:rPr>
                <w:color w:val="A6A6A6" w:themeColor="background1" w:themeShade="A6"/>
                <w:sz w:val="20"/>
              </w:rPr>
            </w:pPr>
            <w:r>
              <w:rPr>
                <w:color w:val="A6A6A6"/>
                <w:sz w:val="20"/>
                <w:szCs w:val="20"/>
              </w:rPr>
              <w:t>430,148</w:t>
            </w:r>
          </w:p>
        </w:tc>
        <w:tc>
          <w:tcPr>
            <w:tcW w:w="0" w:type="auto"/>
            <w:shd w:val="clear" w:color="auto" w:fill="auto"/>
            <w:vAlign w:val="center"/>
          </w:tcPr>
          <w:p w14:paraId="0440BECF" w14:textId="77777777" w:rsidR="00D64922" w:rsidRPr="00881D69" w:rsidRDefault="00D64922" w:rsidP="00D64922">
            <w:pPr>
              <w:spacing w:after="0"/>
              <w:jc w:val="right"/>
              <w:rPr>
                <w:sz w:val="20"/>
              </w:rPr>
            </w:pPr>
            <w:r>
              <w:rPr>
                <w:color w:val="000000"/>
                <w:sz w:val="20"/>
                <w:szCs w:val="20"/>
              </w:rPr>
              <w:t>104,695</w:t>
            </w:r>
          </w:p>
        </w:tc>
        <w:tc>
          <w:tcPr>
            <w:tcW w:w="0" w:type="auto"/>
            <w:shd w:val="clear" w:color="auto" w:fill="auto"/>
            <w:vAlign w:val="center"/>
          </w:tcPr>
          <w:p w14:paraId="42E4CBF0" w14:textId="77777777" w:rsidR="00D64922" w:rsidRPr="00881D69" w:rsidRDefault="00D64922" w:rsidP="00D64922">
            <w:pPr>
              <w:spacing w:after="0"/>
              <w:jc w:val="right"/>
              <w:rPr>
                <w:sz w:val="20"/>
              </w:rPr>
            </w:pPr>
            <w:r>
              <w:rPr>
                <w:color w:val="000000"/>
                <w:sz w:val="20"/>
                <w:szCs w:val="20"/>
              </w:rPr>
              <w:t>7,646</w:t>
            </w:r>
          </w:p>
        </w:tc>
        <w:tc>
          <w:tcPr>
            <w:tcW w:w="0" w:type="auto"/>
            <w:vAlign w:val="center"/>
          </w:tcPr>
          <w:p w14:paraId="5E708DA1" w14:textId="77777777" w:rsidR="00D64922" w:rsidRPr="00881D69" w:rsidRDefault="00D64922" w:rsidP="00D64922">
            <w:pPr>
              <w:spacing w:after="0"/>
              <w:jc w:val="right"/>
              <w:rPr>
                <w:color w:val="000000" w:themeColor="text1"/>
                <w:sz w:val="20"/>
              </w:rPr>
            </w:pPr>
            <w:r>
              <w:rPr>
                <w:color w:val="000000"/>
                <w:sz w:val="20"/>
                <w:szCs w:val="20"/>
              </w:rPr>
              <w:t>414,540</w:t>
            </w:r>
          </w:p>
        </w:tc>
      </w:tr>
      <w:tr w:rsidR="00D64922" w:rsidRPr="00F83FC5" w14:paraId="69AC40E1" w14:textId="77777777" w:rsidTr="00D64922">
        <w:trPr>
          <w:cantSplit/>
          <w:jc w:val="center"/>
        </w:trPr>
        <w:tc>
          <w:tcPr>
            <w:tcW w:w="0" w:type="auto"/>
            <w:shd w:val="clear" w:color="auto" w:fill="auto"/>
            <w:noWrap/>
            <w:vAlign w:val="center"/>
            <w:hideMark/>
          </w:tcPr>
          <w:p w14:paraId="65F690DE" w14:textId="77777777" w:rsidR="00D64922" w:rsidRPr="00881D69" w:rsidRDefault="00D64922" w:rsidP="00D64922">
            <w:pPr>
              <w:spacing w:after="0"/>
              <w:jc w:val="right"/>
              <w:rPr>
                <w:sz w:val="20"/>
              </w:rPr>
            </w:pPr>
            <w:r>
              <w:rPr>
                <w:color w:val="000000"/>
                <w:sz w:val="20"/>
              </w:rPr>
              <w:t>2013</w:t>
            </w:r>
          </w:p>
        </w:tc>
        <w:tc>
          <w:tcPr>
            <w:tcW w:w="0" w:type="auto"/>
            <w:shd w:val="clear" w:color="auto" w:fill="auto"/>
            <w:vAlign w:val="center"/>
            <w:hideMark/>
          </w:tcPr>
          <w:p w14:paraId="3F207D40" w14:textId="77777777" w:rsidR="00D64922" w:rsidRPr="00881D69" w:rsidRDefault="00D64922" w:rsidP="00D64922">
            <w:pPr>
              <w:spacing w:after="0"/>
              <w:jc w:val="right"/>
              <w:rPr>
                <w:color w:val="A6A6A6" w:themeColor="background1" w:themeShade="A6"/>
                <w:sz w:val="20"/>
              </w:rPr>
            </w:pPr>
            <w:r>
              <w:rPr>
                <w:color w:val="A6A6A6"/>
                <w:sz w:val="20"/>
                <w:szCs w:val="20"/>
              </w:rPr>
              <w:t>110,731</w:t>
            </w:r>
          </w:p>
        </w:tc>
        <w:tc>
          <w:tcPr>
            <w:tcW w:w="0" w:type="auto"/>
            <w:shd w:val="clear" w:color="auto" w:fill="auto"/>
            <w:noWrap/>
            <w:vAlign w:val="center"/>
            <w:hideMark/>
          </w:tcPr>
          <w:p w14:paraId="5C71C99A" w14:textId="77777777" w:rsidR="00D64922" w:rsidRPr="00881D69" w:rsidRDefault="00D64922" w:rsidP="00D64922">
            <w:pPr>
              <w:spacing w:after="0"/>
              <w:jc w:val="right"/>
              <w:rPr>
                <w:color w:val="A6A6A6" w:themeColor="background1" w:themeShade="A6"/>
                <w:sz w:val="20"/>
              </w:rPr>
            </w:pPr>
            <w:r>
              <w:rPr>
                <w:color w:val="A6A6A6"/>
                <w:sz w:val="20"/>
                <w:szCs w:val="20"/>
              </w:rPr>
              <w:t>9,086</w:t>
            </w:r>
          </w:p>
        </w:tc>
        <w:tc>
          <w:tcPr>
            <w:tcW w:w="0" w:type="auto"/>
            <w:vAlign w:val="center"/>
          </w:tcPr>
          <w:p w14:paraId="1450127B" w14:textId="77777777" w:rsidR="00D64922" w:rsidRPr="00881D69" w:rsidRDefault="00D64922" w:rsidP="00D64922">
            <w:pPr>
              <w:spacing w:after="0"/>
              <w:jc w:val="right"/>
              <w:rPr>
                <w:color w:val="A6A6A6" w:themeColor="background1" w:themeShade="A6"/>
                <w:sz w:val="20"/>
              </w:rPr>
            </w:pPr>
            <w:r>
              <w:rPr>
                <w:color w:val="A6A6A6"/>
                <w:sz w:val="20"/>
                <w:szCs w:val="20"/>
              </w:rPr>
              <w:t>461,599</w:t>
            </w:r>
          </w:p>
        </w:tc>
        <w:tc>
          <w:tcPr>
            <w:tcW w:w="0" w:type="auto"/>
            <w:shd w:val="clear" w:color="auto" w:fill="auto"/>
            <w:vAlign w:val="center"/>
          </w:tcPr>
          <w:p w14:paraId="5EE1C3FC" w14:textId="77777777" w:rsidR="00D64922" w:rsidRPr="00881D69" w:rsidRDefault="00D64922" w:rsidP="00D64922">
            <w:pPr>
              <w:spacing w:after="0"/>
              <w:jc w:val="right"/>
              <w:rPr>
                <w:sz w:val="20"/>
              </w:rPr>
            </w:pPr>
            <w:r>
              <w:rPr>
                <w:color w:val="000000"/>
                <w:sz w:val="20"/>
                <w:szCs w:val="20"/>
              </w:rPr>
              <w:t>110,162</w:t>
            </w:r>
          </w:p>
        </w:tc>
        <w:tc>
          <w:tcPr>
            <w:tcW w:w="0" w:type="auto"/>
            <w:shd w:val="clear" w:color="auto" w:fill="auto"/>
            <w:vAlign w:val="center"/>
          </w:tcPr>
          <w:p w14:paraId="16288972" w14:textId="77777777" w:rsidR="00D64922" w:rsidRPr="00881D69" w:rsidRDefault="00D64922" w:rsidP="00D64922">
            <w:pPr>
              <w:spacing w:after="0"/>
              <w:jc w:val="right"/>
              <w:rPr>
                <w:sz w:val="20"/>
              </w:rPr>
            </w:pPr>
            <w:r>
              <w:rPr>
                <w:color w:val="000000"/>
                <w:sz w:val="20"/>
                <w:szCs w:val="20"/>
              </w:rPr>
              <w:t>8,772</w:t>
            </w:r>
          </w:p>
        </w:tc>
        <w:tc>
          <w:tcPr>
            <w:tcW w:w="0" w:type="auto"/>
            <w:vAlign w:val="center"/>
          </w:tcPr>
          <w:p w14:paraId="2C2D874C" w14:textId="77777777" w:rsidR="00D64922" w:rsidRPr="00881D69" w:rsidRDefault="00D64922" w:rsidP="00D64922">
            <w:pPr>
              <w:spacing w:after="0"/>
              <w:jc w:val="right"/>
              <w:rPr>
                <w:color w:val="000000" w:themeColor="text1"/>
                <w:sz w:val="20"/>
              </w:rPr>
            </w:pPr>
            <w:r>
              <w:rPr>
                <w:color w:val="000000"/>
                <w:sz w:val="20"/>
                <w:szCs w:val="20"/>
              </w:rPr>
              <w:t>441,572</w:t>
            </w:r>
          </w:p>
        </w:tc>
      </w:tr>
      <w:tr w:rsidR="00D64922" w:rsidRPr="00F83FC5" w14:paraId="40D9B32B" w14:textId="77777777" w:rsidTr="00D64922">
        <w:trPr>
          <w:cantSplit/>
          <w:jc w:val="center"/>
        </w:trPr>
        <w:tc>
          <w:tcPr>
            <w:tcW w:w="0" w:type="auto"/>
            <w:shd w:val="clear" w:color="auto" w:fill="auto"/>
            <w:noWrap/>
            <w:vAlign w:val="center"/>
            <w:hideMark/>
          </w:tcPr>
          <w:p w14:paraId="1041E284" w14:textId="77777777" w:rsidR="00D64922" w:rsidRPr="00881D69" w:rsidRDefault="00D64922" w:rsidP="00D64922">
            <w:pPr>
              <w:spacing w:after="0"/>
              <w:jc w:val="right"/>
              <w:rPr>
                <w:sz w:val="20"/>
              </w:rPr>
            </w:pPr>
            <w:r>
              <w:rPr>
                <w:color w:val="000000"/>
                <w:sz w:val="20"/>
              </w:rPr>
              <w:t>2014</w:t>
            </w:r>
          </w:p>
        </w:tc>
        <w:tc>
          <w:tcPr>
            <w:tcW w:w="0" w:type="auto"/>
            <w:shd w:val="clear" w:color="auto" w:fill="auto"/>
            <w:vAlign w:val="center"/>
            <w:hideMark/>
          </w:tcPr>
          <w:p w14:paraId="4A9B8F36" w14:textId="77777777" w:rsidR="00D64922" w:rsidRPr="00881D69" w:rsidRDefault="00D64922" w:rsidP="00D64922">
            <w:pPr>
              <w:spacing w:after="0"/>
              <w:jc w:val="right"/>
              <w:rPr>
                <w:color w:val="A6A6A6" w:themeColor="background1" w:themeShade="A6"/>
                <w:sz w:val="20"/>
              </w:rPr>
            </w:pPr>
            <w:r>
              <w:rPr>
                <w:color w:val="A6A6A6"/>
                <w:sz w:val="20"/>
                <w:szCs w:val="20"/>
              </w:rPr>
              <w:t>116,051</w:t>
            </w:r>
          </w:p>
        </w:tc>
        <w:tc>
          <w:tcPr>
            <w:tcW w:w="0" w:type="auto"/>
            <w:shd w:val="clear" w:color="auto" w:fill="auto"/>
            <w:noWrap/>
            <w:vAlign w:val="center"/>
            <w:hideMark/>
          </w:tcPr>
          <w:p w14:paraId="4CD1D95E" w14:textId="77777777" w:rsidR="00D64922" w:rsidRPr="00881D69" w:rsidRDefault="00D64922" w:rsidP="00D64922">
            <w:pPr>
              <w:spacing w:after="0"/>
              <w:jc w:val="right"/>
              <w:rPr>
                <w:color w:val="A6A6A6" w:themeColor="background1" w:themeShade="A6"/>
                <w:sz w:val="20"/>
              </w:rPr>
            </w:pPr>
            <w:r>
              <w:rPr>
                <w:color w:val="A6A6A6"/>
                <w:sz w:val="20"/>
                <w:szCs w:val="20"/>
              </w:rPr>
              <w:t>10,450</w:t>
            </w:r>
          </w:p>
        </w:tc>
        <w:tc>
          <w:tcPr>
            <w:tcW w:w="0" w:type="auto"/>
            <w:vAlign w:val="center"/>
          </w:tcPr>
          <w:p w14:paraId="298CC151" w14:textId="77777777" w:rsidR="00D64922" w:rsidRPr="00881D69" w:rsidRDefault="00D64922" w:rsidP="00D64922">
            <w:pPr>
              <w:spacing w:after="0"/>
              <w:jc w:val="right"/>
              <w:rPr>
                <w:color w:val="A6A6A6" w:themeColor="background1" w:themeShade="A6"/>
                <w:sz w:val="20"/>
              </w:rPr>
            </w:pPr>
            <w:r>
              <w:rPr>
                <w:color w:val="A6A6A6"/>
                <w:sz w:val="20"/>
                <w:szCs w:val="20"/>
              </w:rPr>
              <w:t>544,567</w:t>
            </w:r>
          </w:p>
        </w:tc>
        <w:tc>
          <w:tcPr>
            <w:tcW w:w="0" w:type="auto"/>
            <w:shd w:val="clear" w:color="auto" w:fill="auto"/>
            <w:vAlign w:val="center"/>
          </w:tcPr>
          <w:p w14:paraId="17E115EC" w14:textId="77777777" w:rsidR="00D64922" w:rsidRPr="00881D69" w:rsidRDefault="00D64922" w:rsidP="00D64922">
            <w:pPr>
              <w:spacing w:after="0"/>
              <w:jc w:val="right"/>
              <w:rPr>
                <w:sz w:val="20"/>
              </w:rPr>
            </w:pPr>
            <w:r>
              <w:rPr>
                <w:color w:val="000000"/>
                <w:sz w:val="20"/>
                <w:szCs w:val="20"/>
              </w:rPr>
              <w:t>114,924</w:t>
            </w:r>
          </w:p>
        </w:tc>
        <w:tc>
          <w:tcPr>
            <w:tcW w:w="0" w:type="auto"/>
            <w:shd w:val="clear" w:color="auto" w:fill="auto"/>
            <w:vAlign w:val="center"/>
          </w:tcPr>
          <w:p w14:paraId="3112BBE1" w14:textId="77777777" w:rsidR="00D64922" w:rsidRPr="00881D69" w:rsidRDefault="00D64922" w:rsidP="00D64922">
            <w:pPr>
              <w:spacing w:after="0"/>
              <w:jc w:val="right"/>
              <w:rPr>
                <w:sz w:val="20"/>
              </w:rPr>
            </w:pPr>
            <w:r>
              <w:rPr>
                <w:color w:val="000000"/>
                <w:sz w:val="20"/>
                <w:szCs w:val="20"/>
              </w:rPr>
              <w:t>10,124</w:t>
            </w:r>
          </w:p>
        </w:tc>
        <w:tc>
          <w:tcPr>
            <w:tcW w:w="0" w:type="auto"/>
            <w:vAlign w:val="center"/>
          </w:tcPr>
          <w:p w14:paraId="36BE629B" w14:textId="77777777" w:rsidR="00D64922" w:rsidRPr="00881D69" w:rsidRDefault="00D64922" w:rsidP="00D64922">
            <w:pPr>
              <w:spacing w:after="0"/>
              <w:jc w:val="right"/>
              <w:rPr>
                <w:color w:val="000000" w:themeColor="text1"/>
                <w:sz w:val="20"/>
              </w:rPr>
            </w:pPr>
            <w:r>
              <w:rPr>
                <w:color w:val="000000"/>
                <w:sz w:val="20"/>
                <w:szCs w:val="20"/>
              </w:rPr>
              <w:t>518,159</w:t>
            </w:r>
          </w:p>
        </w:tc>
      </w:tr>
      <w:tr w:rsidR="00D64922" w:rsidRPr="00F83FC5" w14:paraId="6E085625" w14:textId="77777777" w:rsidTr="00D64922">
        <w:trPr>
          <w:cantSplit/>
          <w:jc w:val="center"/>
        </w:trPr>
        <w:tc>
          <w:tcPr>
            <w:tcW w:w="0" w:type="auto"/>
            <w:shd w:val="clear" w:color="auto" w:fill="auto"/>
            <w:noWrap/>
            <w:vAlign w:val="center"/>
            <w:hideMark/>
          </w:tcPr>
          <w:p w14:paraId="7ABB50CF" w14:textId="77777777" w:rsidR="00D64922" w:rsidRPr="00881D69" w:rsidRDefault="00D64922" w:rsidP="00D64922">
            <w:pPr>
              <w:spacing w:after="0"/>
              <w:jc w:val="right"/>
              <w:rPr>
                <w:sz w:val="20"/>
              </w:rPr>
            </w:pPr>
            <w:r>
              <w:rPr>
                <w:color w:val="000000"/>
                <w:sz w:val="20"/>
              </w:rPr>
              <w:t>2015</w:t>
            </w:r>
          </w:p>
        </w:tc>
        <w:tc>
          <w:tcPr>
            <w:tcW w:w="0" w:type="auto"/>
            <w:shd w:val="clear" w:color="auto" w:fill="auto"/>
            <w:vAlign w:val="center"/>
            <w:hideMark/>
          </w:tcPr>
          <w:p w14:paraId="7F180D61" w14:textId="77777777" w:rsidR="00D64922" w:rsidRPr="00881D69" w:rsidRDefault="00D64922" w:rsidP="00D64922">
            <w:pPr>
              <w:spacing w:after="0"/>
              <w:jc w:val="right"/>
              <w:rPr>
                <w:color w:val="A6A6A6" w:themeColor="background1" w:themeShade="A6"/>
                <w:sz w:val="20"/>
              </w:rPr>
            </w:pPr>
            <w:r>
              <w:rPr>
                <w:color w:val="A6A6A6"/>
                <w:sz w:val="20"/>
                <w:szCs w:val="20"/>
              </w:rPr>
              <w:t>82,679</w:t>
            </w:r>
          </w:p>
        </w:tc>
        <w:tc>
          <w:tcPr>
            <w:tcW w:w="0" w:type="auto"/>
            <w:shd w:val="clear" w:color="auto" w:fill="auto"/>
            <w:noWrap/>
            <w:vAlign w:val="center"/>
            <w:hideMark/>
          </w:tcPr>
          <w:p w14:paraId="58C64FED" w14:textId="77777777" w:rsidR="00D64922" w:rsidRPr="00881D69" w:rsidRDefault="00D64922" w:rsidP="00D64922">
            <w:pPr>
              <w:spacing w:after="0"/>
              <w:jc w:val="right"/>
              <w:rPr>
                <w:color w:val="A6A6A6" w:themeColor="background1" w:themeShade="A6"/>
                <w:sz w:val="20"/>
              </w:rPr>
            </w:pPr>
            <w:r>
              <w:rPr>
                <w:color w:val="A6A6A6"/>
                <w:sz w:val="20"/>
                <w:szCs w:val="20"/>
              </w:rPr>
              <w:t>6,459</w:t>
            </w:r>
          </w:p>
        </w:tc>
        <w:tc>
          <w:tcPr>
            <w:tcW w:w="0" w:type="auto"/>
            <w:vAlign w:val="center"/>
          </w:tcPr>
          <w:p w14:paraId="4AF52385" w14:textId="77777777" w:rsidR="00D64922" w:rsidRPr="00881D69" w:rsidRDefault="00D64922" w:rsidP="00D64922">
            <w:pPr>
              <w:spacing w:after="0"/>
              <w:jc w:val="right"/>
              <w:rPr>
                <w:color w:val="A6A6A6" w:themeColor="background1" w:themeShade="A6"/>
                <w:sz w:val="20"/>
              </w:rPr>
            </w:pPr>
            <w:r>
              <w:rPr>
                <w:color w:val="A6A6A6"/>
                <w:sz w:val="20"/>
                <w:szCs w:val="20"/>
              </w:rPr>
              <w:t>413,710</w:t>
            </w:r>
          </w:p>
        </w:tc>
        <w:tc>
          <w:tcPr>
            <w:tcW w:w="0" w:type="auto"/>
            <w:shd w:val="clear" w:color="auto" w:fill="auto"/>
            <w:vAlign w:val="center"/>
          </w:tcPr>
          <w:p w14:paraId="396078CA" w14:textId="77777777" w:rsidR="00D64922" w:rsidRPr="00881D69" w:rsidRDefault="00D64922" w:rsidP="00D64922">
            <w:pPr>
              <w:spacing w:after="0"/>
              <w:jc w:val="right"/>
              <w:rPr>
                <w:sz w:val="20"/>
              </w:rPr>
            </w:pPr>
            <w:r>
              <w:rPr>
                <w:color w:val="000000"/>
                <w:sz w:val="20"/>
                <w:szCs w:val="20"/>
              </w:rPr>
              <w:t>82,365</w:t>
            </w:r>
          </w:p>
        </w:tc>
        <w:tc>
          <w:tcPr>
            <w:tcW w:w="0" w:type="auto"/>
            <w:shd w:val="clear" w:color="auto" w:fill="auto"/>
            <w:vAlign w:val="center"/>
          </w:tcPr>
          <w:p w14:paraId="45069E32" w14:textId="77777777" w:rsidR="00D64922" w:rsidRPr="00881D69" w:rsidRDefault="00D64922" w:rsidP="00D64922">
            <w:pPr>
              <w:spacing w:after="0"/>
              <w:jc w:val="right"/>
              <w:rPr>
                <w:sz w:val="20"/>
              </w:rPr>
            </w:pPr>
            <w:r>
              <w:rPr>
                <w:color w:val="000000"/>
                <w:sz w:val="20"/>
                <w:szCs w:val="20"/>
              </w:rPr>
              <w:t>6,276</w:t>
            </w:r>
          </w:p>
        </w:tc>
        <w:tc>
          <w:tcPr>
            <w:tcW w:w="0" w:type="auto"/>
            <w:vAlign w:val="center"/>
          </w:tcPr>
          <w:p w14:paraId="29EFC293" w14:textId="77777777" w:rsidR="00D64922" w:rsidRPr="00881D69" w:rsidRDefault="00D64922" w:rsidP="00D64922">
            <w:pPr>
              <w:spacing w:after="0"/>
              <w:jc w:val="right"/>
              <w:rPr>
                <w:color w:val="000000" w:themeColor="text1"/>
                <w:sz w:val="20"/>
              </w:rPr>
            </w:pPr>
            <w:r>
              <w:rPr>
                <w:color w:val="000000"/>
                <w:sz w:val="20"/>
                <w:szCs w:val="20"/>
              </w:rPr>
              <w:t>400,775</w:t>
            </w:r>
          </w:p>
        </w:tc>
      </w:tr>
      <w:tr w:rsidR="00D64922" w:rsidRPr="00F83FC5" w14:paraId="6655CC57" w14:textId="77777777" w:rsidTr="00D64922">
        <w:trPr>
          <w:cantSplit/>
          <w:jc w:val="center"/>
        </w:trPr>
        <w:tc>
          <w:tcPr>
            <w:tcW w:w="0" w:type="auto"/>
            <w:shd w:val="clear" w:color="auto" w:fill="auto"/>
            <w:noWrap/>
            <w:vAlign w:val="center"/>
            <w:hideMark/>
          </w:tcPr>
          <w:p w14:paraId="50DDB3FD" w14:textId="77777777" w:rsidR="00D64922" w:rsidRPr="00881D69" w:rsidRDefault="00D64922" w:rsidP="00D64922">
            <w:pPr>
              <w:spacing w:after="0"/>
              <w:jc w:val="right"/>
              <w:rPr>
                <w:sz w:val="20"/>
              </w:rPr>
            </w:pPr>
            <w:r>
              <w:rPr>
                <w:color w:val="000000"/>
                <w:sz w:val="20"/>
              </w:rPr>
              <w:t>2016</w:t>
            </w:r>
          </w:p>
        </w:tc>
        <w:tc>
          <w:tcPr>
            <w:tcW w:w="0" w:type="auto"/>
            <w:shd w:val="clear" w:color="auto" w:fill="auto"/>
            <w:vAlign w:val="center"/>
            <w:hideMark/>
          </w:tcPr>
          <w:p w14:paraId="644ED623" w14:textId="77777777" w:rsidR="00D64922" w:rsidRPr="00881D69" w:rsidRDefault="00D64922" w:rsidP="00D64922">
            <w:pPr>
              <w:spacing w:after="0"/>
              <w:jc w:val="right"/>
              <w:rPr>
                <w:color w:val="A6A6A6" w:themeColor="background1" w:themeShade="A6"/>
                <w:sz w:val="20"/>
              </w:rPr>
            </w:pPr>
            <w:r>
              <w:rPr>
                <w:color w:val="A6A6A6"/>
                <w:sz w:val="20"/>
                <w:szCs w:val="20"/>
              </w:rPr>
              <w:t>65,816</w:t>
            </w:r>
          </w:p>
        </w:tc>
        <w:tc>
          <w:tcPr>
            <w:tcW w:w="0" w:type="auto"/>
            <w:shd w:val="clear" w:color="auto" w:fill="auto"/>
            <w:noWrap/>
            <w:vAlign w:val="center"/>
            <w:hideMark/>
          </w:tcPr>
          <w:p w14:paraId="3F79E5C4" w14:textId="77777777" w:rsidR="00D64922" w:rsidRPr="00881D69" w:rsidRDefault="00D64922" w:rsidP="00D64922">
            <w:pPr>
              <w:spacing w:after="0"/>
              <w:jc w:val="right"/>
              <w:rPr>
                <w:color w:val="A6A6A6" w:themeColor="background1" w:themeShade="A6"/>
                <w:sz w:val="20"/>
              </w:rPr>
            </w:pPr>
            <w:r>
              <w:rPr>
                <w:color w:val="A6A6A6"/>
                <w:sz w:val="20"/>
                <w:szCs w:val="20"/>
              </w:rPr>
              <w:t>4,700</w:t>
            </w:r>
          </w:p>
        </w:tc>
        <w:tc>
          <w:tcPr>
            <w:tcW w:w="0" w:type="auto"/>
            <w:vAlign w:val="center"/>
          </w:tcPr>
          <w:p w14:paraId="42705D01" w14:textId="77777777" w:rsidR="00D64922" w:rsidRPr="00881D69" w:rsidRDefault="00D64922" w:rsidP="00D64922">
            <w:pPr>
              <w:spacing w:after="0"/>
              <w:jc w:val="right"/>
              <w:rPr>
                <w:color w:val="A6A6A6" w:themeColor="background1" w:themeShade="A6"/>
                <w:sz w:val="20"/>
              </w:rPr>
            </w:pPr>
            <w:r>
              <w:rPr>
                <w:color w:val="A6A6A6"/>
                <w:sz w:val="20"/>
                <w:szCs w:val="20"/>
              </w:rPr>
              <w:t>274,478</w:t>
            </w:r>
          </w:p>
        </w:tc>
        <w:tc>
          <w:tcPr>
            <w:tcW w:w="0" w:type="auto"/>
            <w:shd w:val="clear" w:color="auto" w:fill="auto"/>
            <w:vAlign w:val="center"/>
          </w:tcPr>
          <w:p w14:paraId="6BACD02B" w14:textId="77777777" w:rsidR="00D64922" w:rsidRPr="00881D69" w:rsidRDefault="00D64922" w:rsidP="00D64922">
            <w:pPr>
              <w:spacing w:after="0"/>
              <w:jc w:val="right"/>
              <w:rPr>
                <w:sz w:val="20"/>
              </w:rPr>
            </w:pPr>
            <w:r>
              <w:rPr>
                <w:color w:val="000000"/>
                <w:sz w:val="20"/>
                <w:szCs w:val="20"/>
              </w:rPr>
              <w:t>66,547</w:t>
            </w:r>
          </w:p>
        </w:tc>
        <w:tc>
          <w:tcPr>
            <w:tcW w:w="0" w:type="auto"/>
            <w:shd w:val="clear" w:color="auto" w:fill="auto"/>
            <w:vAlign w:val="center"/>
          </w:tcPr>
          <w:p w14:paraId="5FBAF589" w14:textId="77777777" w:rsidR="00D64922" w:rsidRPr="00881D69" w:rsidRDefault="00D64922" w:rsidP="00D64922">
            <w:pPr>
              <w:spacing w:after="0"/>
              <w:jc w:val="right"/>
              <w:rPr>
                <w:sz w:val="20"/>
              </w:rPr>
            </w:pPr>
            <w:r>
              <w:rPr>
                <w:color w:val="000000"/>
                <w:sz w:val="20"/>
                <w:szCs w:val="20"/>
              </w:rPr>
              <w:t>4,599</w:t>
            </w:r>
          </w:p>
        </w:tc>
        <w:tc>
          <w:tcPr>
            <w:tcW w:w="0" w:type="auto"/>
            <w:vAlign w:val="center"/>
          </w:tcPr>
          <w:p w14:paraId="226A629C" w14:textId="77777777" w:rsidR="00D64922" w:rsidRPr="00881D69" w:rsidRDefault="00D64922" w:rsidP="00D64922">
            <w:pPr>
              <w:spacing w:after="0"/>
              <w:jc w:val="right"/>
              <w:rPr>
                <w:color w:val="000000" w:themeColor="text1"/>
                <w:sz w:val="20"/>
              </w:rPr>
            </w:pPr>
            <w:r>
              <w:rPr>
                <w:color w:val="000000"/>
                <w:sz w:val="20"/>
                <w:szCs w:val="20"/>
              </w:rPr>
              <w:t>272,627</w:t>
            </w:r>
          </w:p>
        </w:tc>
      </w:tr>
      <w:tr w:rsidR="00D64922" w:rsidRPr="00F83FC5" w14:paraId="029784BE" w14:textId="77777777" w:rsidTr="00D64922">
        <w:trPr>
          <w:cantSplit/>
          <w:jc w:val="center"/>
        </w:trPr>
        <w:tc>
          <w:tcPr>
            <w:tcW w:w="0" w:type="auto"/>
            <w:shd w:val="clear" w:color="auto" w:fill="auto"/>
            <w:noWrap/>
            <w:vAlign w:val="center"/>
            <w:hideMark/>
          </w:tcPr>
          <w:p w14:paraId="048D255D" w14:textId="77777777" w:rsidR="00D64922" w:rsidRPr="00881D69" w:rsidRDefault="00D64922" w:rsidP="00D64922">
            <w:pPr>
              <w:spacing w:after="0"/>
              <w:jc w:val="right"/>
              <w:rPr>
                <w:sz w:val="20"/>
              </w:rPr>
            </w:pPr>
            <w:r>
              <w:rPr>
                <w:color w:val="000000"/>
                <w:sz w:val="20"/>
              </w:rPr>
              <w:t>2017</w:t>
            </w:r>
          </w:p>
        </w:tc>
        <w:tc>
          <w:tcPr>
            <w:tcW w:w="0" w:type="auto"/>
            <w:shd w:val="clear" w:color="auto" w:fill="auto"/>
            <w:vAlign w:val="center"/>
            <w:hideMark/>
          </w:tcPr>
          <w:p w14:paraId="35DF08A6" w14:textId="77777777" w:rsidR="00D64922" w:rsidRPr="00881D69" w:rsidRDefault="00D64922" w:rsidP="00D64922">
            <w:pPr>
              <w:spacing w:after="0"/>
              <w:jc w:val="right"/>
              <w:rPr>
                <w:color w:val="A6A6A6" w:themeColor="background1" w:themeShade="A6"/>
                <w:sz w:val="20"/>
              </w:rPr>
            </w:pPr>
            <w:r>
              <w:rPr>
                <w:color w:val="A6A6A6"/>
                <w:sz w:val="20"/>
                <w:szCs w:val="20"/>
              </w:rPr>
              <w:t>47,801</w:t>
            </w:r>
          </w:p>
        </w:tc>
        <w:tc>
          <w:tcPr>
            <w:tcW w:w="0" w:type="auto"/>
            <w:shd w:val="clear" w:color="auto" w:fill="auto"/>
            <w:noWrap/>
            <w:vAlign w:val="center"/>
            <w:hideMark/>
          </w:tcPr>
          <w:p w14:paraId="485B940F" w14:textId="77777777" w:rsidR="00D64922" w:rsidRPr="00881D69" w:rsidRDefault="00D64922" w:rsidP="00D64922">
            <w:pPr>
              <w:spacing w:after="0"/>
              <w:jc w:val="right"/>
              <w:rPr>
                <w:color w:val="A6A6A6" w:themeColor="background1" w:themeShade="A6"/>
                <w:sz w:val="20"/>
              </w:rPr>
            </w:pPr>
            <w:r>
              <w:rPr>
                <w:color w:val="A6A6A6"/>
                <w:sz w:val="20"/>
                <w:szCs w:val="20"/>
              </w:rPr>
              <w:t>3,545</w:t>
            </w:r>
          </w:p>
        </w:tc>
        <w:tc>
          <w:tcPr>
            <w:tcW w:w="0" w:type="auto"/>
            <w:vAlign w:val="center"/>
          </w:tcPr>
          <w:p w14:paraId="7C4BCF6C" w14:textId="77777777" w:rsidR="00D64922" w:rsidRPr="00881D69" w:rsidRDefault="00D64922" w:rsidP="00D64922">
            <w:pPr>
              <w:spacing w:after="0"/>
              <w:jc w:val="right"/>
              <w:rPr>
                <w:color w:val="A6A6A6" w:themeColor="background1" w:themeShade="A6"/>
                <w:sz w:val="20"/>
              </w:rPr>
            </w:pPr>
            <w:r>
              <w:rPr>
                <w:color w:val="A6A6A6"/>
                <w:sz w:val="20"/>
                <w:szCs w:val="20"/>
              </w:rPr>
              <w:t>162,220</w:t>
            </w:r>
          </w:p>
        </w:tc>
        <w:tc>
          <w:tcPr>
            <w:tcW w:w="0" w:type="auto"/>
            <w:shd w:val="clear" w:color="auto" w:fill="auto"/>
            <w:vAlign w:val="center"/>
          </w:tcPr>
          <w:p w14:paraId="0361697C" w14:textId="77777777" w:rsidR="00D64922" w:rsidRPr="00881D69" w:rsidRDefault="00D64922" w:rsidP="00D64922">
            <w:pPr>
              <w:spacing w:after="0"/>
              <w:jc w:val="right"/>
              <w:rPr>
                <w:sz w:val="20"/>
              </w:rPr>
            </w:pPr>
            <w:r>
              <w:rPr>
                <w:color w:val="000000"/>
                <w:sz w:val="20"/>
                <w:szCs w:val="20"/>
              </w:rPr>
              <w:t>49,557</w:t>
            </w:r>
          </w:p>
        </w:tc>
        <w:tc>
          <w:tcPr>
            <w:tcW w:w="0" w:type="auto"/>
            <w:shd w:val="clear" w:color="auto" w:fill="auto"/>
            <w:vAlign w:val="center"/>
          </w:tcPr>
          <w:p w14:paraId="4B186847" w14:textId="77777777" w:rsidR="00D64922" w:rsidRPr="00881D69" w:rsidRDefault="00D64922" w:rsidP="00D64922">
            <w:pPr>
              <w:spacing w:after="0"/>
              <w:jc w:val="right"/>
              <w:rPr>
                <w:sz w:val="20"/>
              </w:rPr>
            </w:pPr>
            <w:r>
              <w:rPr>
                <w:color w:val="000000"/>
                <w:sz w:val="20"/>
                <w:szCs w:val="20"/>
              </w:rPr>
              <w:t>3,561</w:t>
            </w:r>
          </w:p>
        </w:tc>
        <w:tc>
          <w:tcPr>
            <w:tcW w:w="0" w:type="auto"/>
            <w:vAlign w:val="center"/>
          </w:tcPr>
          <w:p w14:paraId="02654869" w14:textId="77777777" w:rsidR="00D64922" w:rsidRPr="00881D69" w:rsidRDefault="00D64922" w:rsidP="00D64922">
            <w:pPr>
              <w:spacing w:after="0"/>
              <w:jc w:val="right"/>
              <w:rPr>
                <w:color w:val="000000" w:themeColor="text1"/>
                <w:sz w:val="20"/>
              </w:rPr>
            </w:pPr>
            <w:r>
              <w:rPr>
                <w:color w:val="000000"/>
                <w:sz w:val="20"/>
                <w:szCs w:val="20"/>
              </w:rPr>
              <w:t>166,160</w:t>
            </w:r>
          </w:p>
        </w:tc>
      </w:tr>
      <w:tr w:rsidR="00D64922" w:rsidRPr="00F83FC5" w14:paraId="43E60F4A" w14:textId="77777777" w:rsidTr="00D64922">
        <w:trPr>
          <w:cantSplit/>
          <w:jc w:val="center"/>
        </w:trPr>
        <w:tc>
          <w:tcPr>
            <w:tcW w:w="0" w:type="auto"/>
            <w:shd w:val="clear" w:color="auto" w:fill="auto"/>
            <w:noWrap/>
            <w:vAlign w:val="center"/>
            <w:hideMark/>
          </w:tcPr>
          <w:p w14:paraId="09CC2108" w14:textId="77777777" w:rsidR="00D64922" w:rsidRPr="00881D69" w:rsidRDefault="00D64922" w:rsidP="00D64922">
            <w:pPr>
              <w:spacing w:after="0"/>
              <w:jc w:val="right"/>
              <w:rPr>
                <w:sz w:val="20"/>
              </w:rPr>
            </w:pPr>
            <w:r>
              <w:rPr>
                <w:color w:val="000000"/>
                <w:sz w:val="20"/>
              </w:rPr>
              <w:t>2018</w:t>
            </w:r>
          </w:p>
        </w:tc>
        <w:tc>
          <w:tcPr>
            <w:tcW w:w="0" w:type="auto"/>
            <w:shd w:val="clear" w:color="auto" w:fill="auto"/>
            <w:vAlign w:val="center"/>
          </w:tcPr>
          <w:p w14:paraId="771BD643" w14:textId="77777777" w:rsidR="00D64922" w:rsidRPr="00881D69" w:rsidRDefault="00D64922" w:rsidP="00D64922">
            <w:pPr>
              <w:spacing w:after="0"/>
              <w:jc w:val="right"/>
              <w:rPr>
                <w:i/>
                <w:iCs/>
                <w:color w:val="A6A6A6" w:themeColor="background1" w:themeShade="A6"/>
                <w:sz w:val="20"/>
              </w:rPr>
            </w:pPr>
            <w:r>
              <w:rPr>
                <w:color w:val="A6A6A6"/>
                <w:sz w:val="20"/>
                <w:szCs w:val="20"/>
              </w:rPr>
              <w:t>39,721</w:t>
            </w:r>
          </w:p>
        </w:tc>
        <w:tc>
          <w:tcPr>
            <w:tcW w:w="0" w:type="auto"/>
            <w:shd w:val="clear" w:color="auto" w:fill="auto"/>
            <w:noWrap/>
            <w:vAlign w:val="center"/>
          </w:tcPr>
          <w:p w14:paraId="01F7C0EC" w14:textId="77777777" w:rsidR="00D64922" w:rsidRPr="00881D69" w:rsidRDefault="00D64922" w:rsidP="00D64922">
            <w:pPr>
              <w:spacing w:after="0"/>
              <w:jc w:val="right"/>
              <w:rPr>
                <w:color w:val="A6A6A6" w:themeColor="background1" w:themeShade="A6"/>
                <w:sz w:val="20"/>
              </w:rPr>
            </w:pPr>
            <w:r>
              <w:rPr>
                <w:color w:val="A6A6A6"/>
                <w:sz w:val="20"/>
                <w:szCs w:val="20"/>
              </w:rPr>
              <w:t>3,559</w:t>
            </w:r>
          </w:p>
        </w:tc>
        <w:tc>
          <w:tcPr>
            <w:tcW w:w="0" w:type="auto"/>
            <w:vAlign w:val="center"/>
          </w:tcPr>
          <w:p w14:paraId="18B0D376" w14:textId="77777777" w:rsidR="00D64922" w:rsidRPr="00881D69" w:rsidRDefault="00D64922" w:rsidP="00D64922">
            <w:pPr>
              <w:spacing w:after="0"/>
              <w:jc w:val="right"/>
              <w:rPr>
                <w:color w:val="A6A6A6" w:themeColor="background1" w:themeShade="A6"/>
                <w:sz w:val="20"/>
              </w:rPr>
            </w:pPr>
            <w:r>
              <w:rPr>
                <w:color w:val="A6A6A6"/>
                <w:sz w:val="20"/>
                <w:szCs w:val="20"/>
              </w:rPr>
              <w:t>136,739</w:t>
            </w:r>
          </w:p>
        </w:tc>
        <w:tc>
          <w:tcPr>
            <w:tcW w:w="0" w:type="auto"/>
            <w:shd w:val="clear" w:color="auto" w:fill="auto"/>
            <w:vAlign w:val="center"/>
          </w:tcPr>
          <w:p w14:paraId="52AD1269" w14:textId="77777777" w:rsidR="00D64922" w:rsidRPr="00881D69" w:rsidRDefault="00D64922" w:rsidP="00D64922">
            <w:pPr>
              <w:spacing w:after="0"/>
              <w:jc w:val="right"/>
              <w:rPr>
                <w:b/>
                <w:sz w:val="20"/>
              </w:rPr>
            </w:pPr>
            <w:r>
              <w:rPr>
                <w:color w:val="000000"/>
                <w:sz w:val="20"/>
                <w:szCs w:val="20"/>
              </w:rPr>
              <w:t>42,245</w:t>
            </w:r>
          </w:p>
        </w:tc>
        <w:tc>
          <w:tcPr>
            <w:tcW w:w="0" w:type="auto"/>
            <w:shd w:val="clear" w:color="auto" w:fill="auto"/>
            <w:vAlign w:val="center"/>
          </w:tcPr>
          <w:p w14:paraId="54A82DFF" w14:textId="77777777" w:rsidR="00D64922" w:rsidRPr="00881D69" w:rsidRDefault="00D64922" w:rsidP="00D64922">
            <w:pPr>
              <w:spacing w:after="0"/>
              <w:jc w:val="right"/>
              <w:rPr>
                <w:sz w:val="20"/>
              </w:rPr>
            </w:pPr>
            <w:r>
              <w:rPr>
                <w:color w:val="000000"/>
                <w:sz w:val="20"/>
                <w:szCs w:val="20"/>
              </w:rPr>
              <w:t>3,609</w:t>
            </w:r>
          </w:p>
        </w:tc>
        <w:tc>
          <w:tcPr>
            <w:tcW w:w="0" w:type="auto"/>
            <w:vAlign w:val="center"/>
          </w:tcPr>
          <w:p w14:paraId="52F96009" w14:textId="77777777" w:rsidR="00D64922" w:rsidRPr="00881D69" w:rsidRDefault="00D64922" w:rsidP="00D64922">
            <w:pPr>
              <w:spacing w:after="0"/>
              <w:jc w:val="right"/>
              <w:rPr>
                <w:color w:val="000000" w:themeColor="text1"/>
                <w:sz w:val="20"/>
              </w:rPr>
            </w:pPr>
            <w:r>
              <w:rPr>
                <w:color w:val="000000"/>
                <w:sz w:val="20"/>
                <w:szCs w:val="20"/>
              </w:rPr>
              <w:t>143,409</w:t>
            </w:r>
          </w:p>
        </w:tc>
      </w:tr>
      <w:tr w:rsidR="00D64922" w:rsidRPr="00F83FC5" w14:paraId="00E3273D" w14:textId="77777777" w:rsidTr="00D64922">
        <w:trPr>
          <w:cantSplit/>
          <w:jc w:val="center"/>
        </w:trPr>
        <w:tc>
          <w:tcPr>
            <w:tcW w:w="0" w:type="auto"/>
            <w:shd w:val="clear" w:color="auto" w:fill="auto"/>
            <w:noWrap/>
            <w:vAlign w:val="center"/>
          </w:tcPr>
          <w:p w14:paraId="6BE55170" w14:textId="77777777" w:rsidR="00D64922" w:rsidRPr="00881D69" w:rsidRDefault="00D64922" w:rsidP="00D64922">
            <w:pPr>
              <w:spacing w:after="0"/>
              <w:jc w:val="right"/>
              <w:rPr>
                <w:sz w:val="20"/>
              </w:rPr>
            </w:pPr>
            <w:r>
              <w:rPr>
                <w:color w:val="000000"/>
                <w:sz w:val="20"/>
              </w:rPr>
              <w:t>2019</w:t>
            </w:r>
          </w:p>
        </w:tc>
        <w:tc>
          <w:tcPr>
            <w:tcW w:w="0" w:type="auto"/>
            <w:shd w:val="clear" w:color="auto" w:fill="auto"/>
            <w:vAlign w:val="center"/>
          </w:tcPr>
          <w:p w14:paraId="5772216F" w14:textId="77777777" w:rsidR="00D64922" w:rsidRPr="00881D69" w:rsidRDefault="00D64922" w:rsidP="00D64922">
            <w:pPr>
              <w:spacing w:after="0"/>
              <w:jc w:val="right"/>
              <w:rPr>
                <w:i/>
                <w:iCs/>
                <w:color w:val="A6A6A6" w:themeColor="background1" w:themeShade="A6"/>
                <w:sz w:val="20"/>
              </w:rPr>
            </w:pPr>
            <w:r>
              <w:rPr>
                <w:color w:val="A6A6A6"/>
                <w:sz w:val="20"/>
                <w:szCs w:val="20"/>
              </w:rPr>
              <w:t>38,692</w:t>
            </w:r>
          </w:p>
        </w:tc>
        <w:tc>
          <w:tcPr>
            <w:tcW w:w="0" w:type="auto"/>
            <w:shd w:val="clear" w:color="auto" w:fill="auto"/>
            <w:noWrap/>
            <w:vAlign w:val="center"/>
          </w:tcPr>
          <w:p w14:paraId="507980F5" w14:textId="77777777" w:rsidR="00D64922" w:rsidRPr="00881D69" w:rsidRDefault="00D64922" w:rsidP="00D64922">
            <w:pPr>
              <w:spacing w:after="0"/>
              <w:jc w:val="right"/>
              <w:rPr>
                <w:color w:val="A6A6A6" w:themeColor="background1" w:themeShade="A6"/>
                <w:sz w:val="20"/>
              </w:rPr>
            </w:pPr>
            <w:r>
              <w:rPr>
                <w:color w:val="A6A6A6"/>
                <w:sz w:val="20"/>
                <w:szCs w:val="20"/>
              </w:rPr>
              <w:t>3,401</w:t>
            </w:r>
          </w:p>
        </w:tc>
        <w:tc>
          <w:tcPr>
            <w:tcW w:w="0" w:type="auto"/>
            <w:vAlign w:val="center"/>
          </w:tcPr>
          <w:p w14:paraId="6055047A" w14:textId="77777777" w:rsidR="00D64922" w:rsidRPr="00881D69" w:rsidRDefault="00D64922" w:rsidP="00D64922">
            <w:pPr>
              <w:spacing w:after="0"/>
              <w:jc w:val="right"/>
              <w:rPr>
                <w:b/>
                <w:color w:val="A6A6A6" w:themeColor="background1" w:themeShade="A6"/>
                <w:sz w:val="20"/>
              </w:rPr>
            </w:pPr>
            <w:r>
              <w:rPr>
                <w:color w:val="A6A6A6"/>
                <w:sz w:val="20"/>
                <w:szCs w:val="20"/>
              </w:rPr>
              <w:t>144,511</w:t>
            </w:r>
          </w:p>
        </w:tc>
        <w:tc>
          <w:tcPr>
            <w:tcW w:w="0" w:type="auto"/>
            <w:shd w:val="clear" w:color="auto" w:fill="auto"/>
            <w:vAlign w:val="center"/>
          </w:tcPr>
          <w:p w14:paraId="3899B57B" w14:textId="77777777" w:rsidR="00D64922" w:rsidRPr="00881D69" w:rsidRDefault="00D64922" w:rsidP="00D64922">
            <w:pPr>
              <w:spacing w:after="0"/>
              <w:jc w:val="right"/>
              <w:rPr>
                <w:b/>
                <w:sz w:val="20"/>
              </w:rPr>
            </w:pPr>
            <w:r>
              <w:rPr>
                <w:color w:val="000000"/>
                <w:sz w:val="20"/>
                <w:szCs w:val="20"/>
              </w:rPr>
              <w:t>42,175</w:t>
            </w:r>
          </w:p>
        </w:tc>
        <w:tc>
          <w:tcPr>
            <w:tcW w:w="0" w:type="auto"/>
            <w:shd w:val="clear" w:color="auto" w:fill="auto"/>
            <w:vAlign w:val="center"/>
          </w:tcPr>
          <w:p w14:paraId="7BD3FE81" w14:textId="77777777" w:rsidR="00D64922" w:rsidRPr="00881D69" w:rsidRDefault="00D64922" w:rsidP="00D64922">
            <w:pPr>
              <w:spacing w:after="0"/>
              <w:jc w:val="right"/>
              <w:rPr>
                <w:sz w:val="20"/>
              </w:rPr>
            </w:pPr>
            <w:r>
              <w:rPr>
                <w:color w:val="000000"/>
                <w:sz w:val="20"/>
                <w:szCs w:val="20"/>
              </w:rPr>
              <w:t>3,472</w:t>
            </w:r>
          </w:p>
        </w:tc>
        <w:tc>
          <w:tcPr>
            <w:tcW w:w="0" w:type="auto"/>
            <w:vAlign w:val="center"/>
          </w:tcPr>
          <w:p w14:paraId="0ED79E5E" w14:textId="77777777" w:rsidR="00D64922" w:rsidRPr="00881D69" w:rsidRDefault="00D64922" w:rsidP="00D64922">
            <w:pPr>
              <w:spacing w:after="0"/>
              <w:jc w:val="right"/>
              <w:rPr>
                <w:color w:val="000000" w:themeColor="text1"/>
                <w:sz w:val="20"/>
              </w:rPr>
            </w:pPr>
            <w:r>
              <w:rPr>
                <w:color w:val="000000"/>
                <w:sz w:val="20"/>
                <w:szCs w:val="20"/>
              </w:rPr>
              <w:t>152,663</w:t>
            </w:r>
          </w:p>
        </w:tc>
      </w:tr>
      <w:tr w:rsidR="00D64922" w:rsidRPr="00F83FC5" w14:paraId="5C6B9CB6" w14:textId="77777777" w:rsidTr="00D64922">
        <w:trPr>
          <w:cantSplit/>
          <w:jc w:val="center"/>
        </w:trPr>
        <w:tc>
          <w:tcPr>
            <w:tcW w:w="0" w:type="auto"/>
            <w:shd w:val="clear" w:color="auto" w:fill="auto"/>
            <w:noWrap/>
            <w:vAlign w:val="center"/>
          </w:tcPr>
          <w:p w14:paraId="2564ED49" w14:textId="77777777" w:rsidR="00D64922" w:rsidRPr="00881D69" w:rsidRDefault="00D64922" w:rsidP="00D64922">
            <w:pPr>
              <w:spacing w:after="0"/>
              <w:jc w:val="right"/>
              <w:rPr>
                <w:sz w:val="20"/>
              </w:rPr>
            </w:pPr>
            <w:r>
              <w:rPr>
                <w:color w:val="000000"/>
                <w:sz w:val="20"/>
              </w:rPr>
              <w:t>2020</w:t>
            </w:r>
          </w:p>
        </w:tc>
        <w:tc>
          <w:tcPr>
            <w:tcW w:w="0" w:type="auto"/>
            <w:shd w:val="clear" w:color="auto" w:fill="auto"/>
            <w:vAlign w:val="center"/>
          </w:tcPr>
          <w:p w14:paraId="2BEFBDBF" w14:textId="77777777" w:rsidR="00D64922" w:rsidRPr="00881D69" w:rsidRDefault="00D64922" w:rsidP="00D64922">
            <w:pPr>
              <w:spacing w:after="0"/>
              <w:jc w:val="right"/>
              <w:rPr>
                <w:color w:val="A6A6A6" w:themeColor="background1" w:themeShade="A6"/>
                <w:sz w:val="20"/>
              </w:rPr>
            </w:pPr>
            <w:r>
              <w:rPr>
                <w:color w:val="A6A6A6"/>
                <w:sz w:val="20"/>
                <w:szCs w:val="20"/>
              </w:rPr>
              <w:t>39,414</w:t>
            </w:r>
          </w:p>
        </w:tc>
        <w:tc>
          <w:tcPr>
            <w:tcW w:w="0" w:type="auto"/>
            <w:shd w:val="clear" w:color="auto" w:fill="auto"/>
            <w:noWrap/>
            <w:vAlign w:val="center"/>
          </w:tcPr>
          <w:p w14:paraId="274F1E85" w14:textId="77777777" w:rsidR="00D64922" w:rsidRPr="00881D69" w:rsidRDefault="00D64922" w:rsidP="00D64922">
            <w:pPr>
              <w:spacing w:after="0"/>
              <w:jc w:val="right"/>
              <w:rPr>
                <w:color w:val="A6A6A6" w:themeColor="background1" w:themeShade="A6"/>
                <w:sz w:val="20"/>
              </w:rPr>
            </w:pPr>
            <w:r>
              <w:rPr>
                <w:color w:val="A6A6A6"/>
                <w:sz w:val="20"/>
                <w:szCs w:val="20"/>
              </w:rPr>
              <w:t>3,482</w:t>
            </w:r>
          </w:p>
        </w:tc>
        <w:tc>
          <w:tcPr>
            <w:tcW w:w="0" w:type="auto"/>
            <w:vAlign w:val="center"/>
          </w:tcPr>
          <w:p w14:paraId="21529325" w14:textId="77777777" w:rsidR="00D64922" w:rsidRPr="00881D69" w:rsidRDefault="00D64922" w:rsidP="00D64922">
            <w:pPr>
              <w:spacing w:after="0"/>
              <w:jc w:val="right"/>
              <w:rPr>
                <w:color w:val="A6A6A6" w:themeColor="background1" w:themeShade="A6"/>
                <w:sz w:val="20"/>
              </w:rPr>
            </w:pPr>
            <w:r>
              <w:rPr>
                <w:color w:val="A6A6A6"/>
                <w:sz w:val="20"/>
                <w:szCs w:val="20"/>
              </w:rPr>
              <w:t>155,524</w:t>
            </w:r>
          </w:p>
        </w:tc>
        <w:tc>
          <w:tcPr>
            <w:tcW w:w="0" w:type="auto"/>
            <w:shd w:val="clear" w:color="auto" w:fill="auto"/>
            <w:vAlign w:val="center"/>
          </w:tcPr>
          <w:p w14:paraId="77E3C4D2" w14:textId="77777777" w:rsidR="00D64922" w:rsidRPr="00881D69" w:rsidDel="00496B0C" w:rsidRDefault="00D64922" w:rsidP="00D64922">
            <w:pPr>
              <w:spacing w:after="0"/>
              <w:jc w:val="right"/>
              <w:rPr>
                <w:b/>
                <w:sz w:val="20"/>
              </w:rPr>
            </w:pPr>
            <w:r>
              <w:rPr>
                <w:color w:val="000000"/>
                <w:sz w:val="20"/>
                <w:szCs w:val="20"/>
              </w:rPr>
              <w:t>43,896</w:t>
            </w:r>
          </w:p>
        </w:tc>
        <w:tc>
          <w:tcPr>
            <w:tcW w:w="0" w:type="auto"/>
            <w:shd w:val="clear" w:color="auto" w:fill="auto"/>
            <w:vAlign w:val="center"/>
          </w:tcPr>
          <w:p w14:paraId="7802B4B1" w14:textId="77777777" w:rsidR="00D64922" w:rsidRPr="00881D69" w:rsidDel="00496B0C" w:rsidRDefault="00D64922" w:rsidP="00D64922">
            <w:pPr>
              <w:spacing w:after="0"/>
              <w:jc w:val="right"/>
              <w:rPr>
                <w:sz w:val="20"/>
              </w:rPr>
            </w:pPr>
            <w:r>
              <w:rPr>
                <w:color w:val="000000"/>
                <w:sz w:val="20"/>
                <w:szCs w:val="20"/>
              </w:rPr>
              <w:t>3,538</w:t>
            </w:r>
          </w:p>
        </w:tc>
        <w:tc>
          <w:tcPr>
            <w:tcW w:w="0" w:type="auto"/>
            <w:vAlign w:val="center"/>
          </w:tcPr>
          <w:p w14:paraId="1ADAF166" w14:textId="77777777" w:rsidR="00D64922" w:rsidRPr="00881D69" w:rsidDel="00496B0C" w:rsidRDefault="00D64922" w:rsidP="00D64922">
            <w:pPr>
              <w:spacing w:after="0"/>
              <w:jc w:val="right"/>
              <w:rPr>
                <w:color w:val="000000" w:themeColor="text1"/>
                <w:sz w:val="20"/>
              </w:rPr>
            </w:pPr>
            <w:r>
              <w:rPr>
                <w:color w:val="000000"/>
                <w:sz w:val="20"/>
                <w:szCs w:val="20"/>
              </w:rPr>
              <w:t>158,779</w:t>
            </w:r>
          </w:p>
        </w:tc>
      </w:tr>
      <w:tr w:rsidR="00D64922" w:rsidRPr="00F83FC5" w14:paraId="6EE4CF32" w14:textId="77777777" w:rsidTr="00D64922">
        <w:trPr>
          <w:cantSplit/>
          <w:jc w:val="center"/>
        </w:trPr>
        <w:tc>
          <w:tcPr>
            <w:tcW w:w="0" w:type="auto"/>
            <w:shd w:val="clear" w:color="auto" w:fill="auto"/>
            <w:noWrap/>
            <w:vAlign w:val="center"/>
          </w:tcPr>
          <w:p w14:paraId="2767D6F9" w14:textId="77777777" w:rsidR="00D64922" w:rsidRPr="00881D69" w:rsidRDefault="00D64922" w:rsidP="00D64922">
            <w:pPr>
              <w:spacing w:after="0"/>
              <w:jc w:val="right"/>
              <w:rPr>
                <w:sz w:val="20"/>
              </w:rPr>
            </w:pPr>
            <w:r>
              <w:rPr>
                <w:color w:val="000000"/>
                <w:sz w:val="20"/>
              </w:rPr>
              <w:t>2021</w:t>
            </w:r>
          </w:p>
        </w:tc>
        <w:tc>
          <w:tcPr>
            <w:tcW w:w="0" w:type="auto"/>
            <w:shd w:val="clear" w:color="auto" w:fill="auto"/>
            <w:vAlign w:val="center"/>
          </w:tcPr>
          <w:p w14:paraId="55AED4AA" w14:textId="77777777" w:rsidR="00D64922" w:rsidRPr="00881D69" w:rsidRDefault="00D64922" w:rsidP="00D64922">
            <w:pPr>
              <w:spacing w:after="0"/>
              <w:jc w:val="right"/>
              <w:rPr>
                <w:b/>
                <w:color w:val="A6A6A6" w:themeColor="background1" w:themeShade="A6"/>
                <w:sz w:val="20"/>
              </w:rPr>
            </w:pPr>
            <w:r>
              <w:rPr>
                <w:color w:val="A6A6A6"/>
                <w:sz w:val="20"/>
                <w:szCs w:val="20"/>
              </w:rPr>
              <w:t>46,190</w:t>
            </w:r>
          </w:p>
        </w:tc>
        <w:tc>
          <w:tcPr>
            <w:tcW w:w="0" w:type="auto"/>
            <w:shd w:val="clear" w:color="auto" w:fill="auto"/>
            <w:noWrap/>
            <w:vAlign w:val="center"/>
          </w:tcPr>
          <w:p w14:paraId="2F215F2A" w14:textId="77777777" w:rsidR="00D64922" w:rsidRPr="00881D69" w:rsidRDefault="00D64922" w:rsidP="00D64922">
            <w:pPr>
              <w:spacing w:after="0"/>
              <w:jc w:val="right"/>
              <w:rPr>
                <w:color w:val="A6A6A6" w:themeColor="background1" w:themeShade="A6"/>
                <w:sz w:val="20"/>
              </w:rPr>
            </w:pPr>
            <w:r>
              <w:rPr>
                <w:color w:val="A6A6A6"/>
                <w:sz w:val="20"/>
                <w:szCs w:val="20"/>
              </w:rPr>
              <w:t>3,836</w:t>
            </w:r>
          </w:p>
        </w:tc>
        <w:tc>
          <w:tcPr>
            <w:tcW w:w="0" w:type="auto"/>
            <w:vAlign w:val="center"/>
          </w:tcPr>
          <w:p w14:paraId="2E4CAD32" w14:textId="77777777" w:rsidR="00D64922" w:rsidRPr="00881D69" w:rsidRDefault="00D64922" w:rsidP="00D64922">
            <w:pPr>
              <w:spacing w:after="0"/>
              <w:jc w:val="right"/>
              <w:rPr>
                <w:color w:val="A6A6A6" w:themeColor="background1" w:themeShade="A6"/>
                <w:sz w:val="20"/>
              </w:rPr>
            </w:pPr>
            <w:r>
              <w:rPr>
                <w:color w:val="A6A6A6"/>
                <w:sz w:val="20"/>
                <w:szCs w:val="20"/>
              </w:rPr>
              <w:t>171,976</w:t>
            </w:r>
          </w:p>
        </w:tc>
        <w:tc>
          <w:tcPr>
            <w:tcW w:w="0" w:type="auto"/>
            <w:shd w:val="clear" w:color="auto" w:fill="auto"/>
            <w:vAlign w:val="center"/>
          </w:tcPr>
          <w:p w14:paraId="4E9D0FF6" w14:textId="77777777" w:rsidR="00D64922" w:rsidRPr="00881D69" w:rsidRDefault="00D64922" w:rsidP="00D64922">
            <w:pPr>
              <w:spacing w:after="0"/>
              <w:jc w:val="right"/>
              <w:rPr>
                <w:b/>
                <w:sz w:val="20"/>
              </w:rPr>
            </w:pPr>
            <w:r>
              <w:rPr>
                <w:color w:val="000000"/>
                <w:sz w:val="20"/>
                <w:szCs w:val="20"/>
              </w:rPr>
              <w:t>51,289</w:t>
            </w:r>
          </w:p>
        </w:tc>
        <w:tc>
          <w:tcPr>
            <w:tcW w:w="0" w:type="auto"/>
            <w:shd w:val="clear" w:color="auto" w:fill="auto"/>
            <w:vAlign w:val="center"/>
          </w:tcPr>
          <w:p w14:paraId="7A7A1E11" w14:textId="77777777" w:rsidR="00D64922" w:rsidRPr="00881D69" w:rsidDel="00496B0C" w:rsidRDefault="00D64922" w:rsidP="00D64922">
            <w:pPr>
              <w:spacing w:after="0"/>
              <w:jc w:val="right"/>
              <w:rPr>
                <w:sz w:val="20"/>
              </w:rPr>
            </w:pPr>
            <w:r>
              <w:rPr>
                <w:color w:val="000000"/>
                <w:sz w:val="20"/>
                <w:szCs w:val="20"/>
              </w:rPr>
              <w:t>3,810</w:t>
            </w:r>
          </w:p>
        </w:tc>
        <w:tc>
          <w:tcPr>
            <w:tcW w:w="0" w:type="auto"/>
            <w:vAlign w:val="center"/>
          </w:tcPr>
          <w:p w14:paraId="39E059E1" w14:textId="77777777" w:rsidR="00D64922" w:rsidRPr="00881D69" w:rsidRDefault="00D64922" w:rsidP="00D64922">
            <w:pPr>
              <w:spacing w:after="0"/>
              <w:jc w:val="right"/>
              <w:rPr>
                <w:sz w:val="20"/>
              </w:rPr>
            </w:pPr>
            <w:r>
              <w:rPr>
                <w:color w:val="000000"/>
                <w:sz w:val="20"/>
                <w:szCs w:val="20"/>
              </w:rPr>
              <w:t>165,795</w:t>
            </w:r>
          </w:p>
        </w:tc>
      </w:tr>
      <w:tr w:rsidR="00D64922" w:rsidRPr="00F83FC5" w14:paraId="3633C5A1" w14:textId="77777777" w:rsidTr="00D64922">
        <w:trPr>
          <w:cantSplit/>
          <w:jc w:val="center"/>
        </w:trPr>
        <w:tc>
          <w:tcPr>
            <w:tcW w:w="0" w:type="auto"/>
            <w:shd w:val="clear" w:color="auto" w:fill="auto"/>
            <w:noWrap/>
            <w:vAlign w:val="center"/>
          </w:tcPr>
          <w:p w14:paraId="5AEDB5C9" w14:textId="77777777" w:rsidR="00D64922" w:rsidRPr="00881D69" w:rsidRDefault="00D64922" w:rsidP="00D64922">
            <w:pPr>
              <w:spacing w:after="0"/>
              <w:jc w:val="right"/>
              <w:rPr>
                <w:sz w:val="20"/>
              </w:rPr>
            </w:pPr>
            <w:r>
              <w:rPr>
                <w:color w:val="000000"/>
                <w:sz w:val="20"/>
              </w:rPr>
              <w:t>2022</w:t>
            </w:r>
          </w:p>
        </w:tc>
        <w:tc>
          <w:tcPr>
            <w:tcW w:w="0" w:type="auto"/>
            <w:shd w:val="clear" w:color="auto" w:fill="auto"/>
            <w:vAlign w:val="center"/>
          </w:tcPr>
          <w:p w14:paraId="6C63CD56" w14:textId="77777777" w:rsidR="00D64922" w:rsidRPr="00881D69" w:rsidRDefault="00D64922" w:rsidP="00D64922">
            <w:pPr>
              <w:spacing w:after="0"/>
              <w:jc w:val="right"/>
              <w:rPr>
                <w:b/>
                <w:sz w:val="20"/>
              </w:rPr>
            </w:pPr>
            <w:r>
              <w:rPr>
                <w:color w:val="A6A6A6"/>
                <w:sz w:val="20"/>
              </w:rPr>
              <w:t>48,061</w:t>
            </w:r>
          </w:p>
        </w:tc>
        <w:tc>
          <w:tcPr>
            <w:tcW w:w="0" w:type="auto"/>
            <w:shd w:val="clear" w:color="auto" w:fill="auto"/>
            <w:noWrap/>
            <w:vAlign w:val="center"/>
          </w:tcPr>
          <w:p w14:paraId="4BC95CF8" w14:textId="77777777" w:rsidR="00D64922" w:rsidRPr="00881D69" w:rsidRDefault="00D64922" w:rsidP="00D64922">
            <w:pPr>
              <w:spacing w:after="0"/>
              <w:jc w:val="right"/>
              <w:rPr>
                <w:sz w:val="20"/>
              </w:rPr>
            </w:pPr>
            <w:r>
              <w:rPr>
                <w:color w:val="A6A6A6"/>
                <w:sz w:val="20"/>
              </w:rPr>
              <w:t>4,476</w:t>
            </w:r>
          </w:p>
        </w:tc>
        <w:tc>
          <w:tcPr>
            <w:tcW w:w="0" w:type="auto"/>
            <w:vAlign w:val="center"/>
          </w:tcPr>
          <w:p w14:paraId="07007256" w14:textId="77777777" w:rsidR="00D64922" w:rsidRPr="00881D69" w:rsidRDefault="00D64922" w:rsidP="00D64922">
            <w:pPr>
              <w:spacing w:after="0"/>
              <w:jc w:val="right"/>
              <w:rPr>
                <w:b/>
                <w:color w:val="000000"/>
                <w:sz w:val="20"/>
              </w:rPr>
            </w:pPr>
            <w:r>
              <w:rPr>
                <w:color w:val="A6A6A6"/>
                <w:sz w:val="20"/>
              </w:rPr>
              <w:t>178,961</w:t>
            </w:r>
          </w:p>
        </w:tc>
        <w:tc>
          <w:tcPr>
            <w:tcW w:w="0" w:type="auto"/>
            <w:shd w:val="clear" w:color="auto" w:fill="auto"/>
            <w:vAlign w:val="center"/>
          </w:tcPr>
          <w:p w14:paraId="372EF15C" w14:textId="77777777" w:rsidR="00D64922" w:rsidRPr="00881D69" w:rsidRDefault="00D64922" w:rsidP="00D64922">
            <w:pPr>
              <w:spacing w:after="0"/>
              <w:jc w:val="right"/>
              <w:rPr>
                <w:b/>
                <w:sz w:val="20"/>
              </w:rPr>
            </w:pPr>
            <w:r>
              <w:rPr>
                <w:color w:val="000000"/>
                <w:sz w:val="20"/>
                <w:szCs w:val="20"/>
              </w:rPr>
              <w:t>51,734</w:t>
            </w:r>
          </w:p>
        </w:tc>
        <w:tc>
          <w:tcPr>
            <w:tcW w:w="0" w:type="auto"/>
            <w:shd w:val="clear" w:color="auto" w:fill="auto"/>
            <w:vAlign w:val="center"/>
          </w:tcPr>
          <w:p w14:paraId="1EEE1F08" w14:textId="77777777" w:rsidR="00D64922" w:rsidRPr="00881D69" w:rsidDel="00496B0C" w:rsidRDefault="00D64922" w:rsidP="00D64922">
            <w:pPr>
              <w:spacing w:after="0"/>
              <w:jc w:val="right"/>
              <w:rPr>
                <w:sz w:val="20"/>
              </w:rPr>
            </w:pPr>
            <w:r>
              <w:rPr>
                <w:color w:val="000000"/>
                <w:sz w:val="20"/>
                <w:szCs w:val="20"/>
              </w:rPr>
              <w:t>4,039</w:t>
            </w:r>
          </w:p>
        </w:tc>
        <w:tc>
          <w:tcPr>
            <w:tcW w:w="0" w:type="auto"/>
            <w:vAlign w:val="center"/>
          </w:tcPr>
          <w:p w14:paraId="302929C2" w14:textId="77777777" w:rsidR="00D64922" w:rsidRPr="00881D69" w:rsidRDefault="00D64922" w:rsidP="00D64922">
            <w:pPr>
              <w:spacing w:after="0"/>
              <w:jc w:val="right"/>
              <w:rPr>
                <w:sz w:val="20"/>
              </w:rPr>
            </w:pPr>
            <w:r>
              <w:rPr>
                <w:color w:val="000000"/>
                <w:sz w:val="20"/>
                <w:szCs w:val="20"/>
              </w:rPr>
              <w:t>163,954</w:t>
            </w:r>
          </w:p>
        </w:tc>
      </w:tr>
      <w:tr w:rsidR="00D64922" w:rsidRPr="00F83FC5" w14:paraId="4130FAD0" w14:textId="77777777" w:rsidTr="00D64922">
        <w:trPr>
          <w:cantSplit/>
          <w:jc w:val="center"/>
        </w:trPr>
        <w:tc>
          <w:tcPr>
            <w:tcW w:w="0" w:type="auto"/>
            <w:tcBorders>
              <w:bottom w:val="single" w:sz="4" w:space="0" w:color="auto"/>
            </w:tcBorders>
            <w:shd w:val="clear" w:color="auto" w:fill="auto"/>
            <w:noWrap/>
            <w:vAlign w:val="center"/>
          </w:tcPr>
          <w:p w14:paraId="7B317645" w14:textId="77777777" w:rsidR="00D64922" w:rsidRPr="00881D69" w:rsidRDefault="00D64922" w:rsidP="00D64922">
            <w:pPr>
              <w:spacing w:after="0"/>
              <w:jc w:val="right"/>
              <w:rPr>
                <w:sz w:val="20"/>
              </w:rPr>
            </w:pPr>
            <w:r>
              <w:rPr>
                <w:color w:val="000000"/>
                <w:sz w:val="20"/>
              </w:rPr>
              <w:t>2023</w:t>
            </w:r>
          </w:p>
        </w:tc>
        <w:tc>
          <w:tcPr>
            <w:tcW w:w="0" w:type="auto"/>
            <w:tcBorders>
              <w:bottom w:val="single" w:sz="4" w:space="0" w:color="auto"/>
            </w:tcBorders>
            <w:shd w:val="clear" w:color="auto" w:fill="auto"/>
            <w:vAlign w:val="center"/>
          </w:tcPr>
          <w:p w14:paraId="33932B87" w14:textId="77777777" w:rsidR="00D64922" w:rsidRPr="00881D69" w:rsidRDefault="00D64922" w:rsidP="00D64922">
            <w:pPr>
              <w:spacing w:after="0"/>
              <w:jc w:val="right"/>
              <w:rPr>
                <w:b/>
                <w:sz w:val="20"/>
              </w:rPr>
            </w:pPr>
          </w:p>
        </w:tc>
        <w:tc>
          <w:tcPr>
            <w:tcW w:w="0" w:type="auto"/>
            <w:tcBorders>
              <w:bottom w:val="single" w:sz="4" w:space="0" w:color="auto"/>
            </w:tcBorders>
            <w:shd w:val="clear" w:color="auto" w:fill="auto"/>
            <w:noWrap/>
            <w:vAlign w:val="center"/>
          </w:tcPr>
          <w:p w14:paraId="2FF9BAA0" w14:textId="77777777" w:rsidR="00D64922" w:rsidRPr="00881D69" w:rsidRDefault="00D64922" w:rsidP="00D64922">
            <w:pPr>
              <w:spacing w:after="0"/>
              <w:jc w:val="right"/>
              <w:rPr>
                <w:sz w:val="20"/>
              </w:rPr>
            </w:pPr>
          </w:p>
        </w:tc>
        <w:tc>
          <w:tcPr>
            <w:tcW w:w="0" w:type="auto"/>
            <w:tcBorders>
              <w:bottom w:val="single" w:sz="4" w:space="0" w:color="auto"/>
            </w:tcBorders>
            <w:vAlign w:val="center"/>
          </w:tcPr>
          <w:p w14:paraId="1A796B23" w14:textId="77777777" w:rsidR="00D64922" w:rsidRPr="00881D69" w:rsidRDefault="00D64922" w:rsidP="00D64922">
            <w:pPr>
              <w:spacing w:after="0"/>
              <w:jc w:val="right"/>
              <w:rPr>
                <w:b/>
                <w:color w:val="000000"/>
                <w:sz w:val="20"/>
              </w:rPr>
            </w:pPr>
          </w:p>
        </w:tc>
        <w:tc>
          <w:tcPr>
            <w:tcW w:w="0" w:type="auto"/>
            <w:tcBorders>
              <w:bottom w:val="single" w:sz="4" w:space="0" w:color="auto"/>
            </w:tcBorders>
            <w:shd w:val="clear" w:color="auto" w:fill="auto"/>
            <w:vAlign w:val="center"/>
          </w:tcPr>
          <w:p w14:paraId="3F0FDD7B" w14:textId="77777777" w:rsidR="00D64922" w:rsidRPr="00881D69" w:rsidRDefault="00D64922" w:rsidP="00D64922">
            <w:pPr>
              <w:spacing w:after="0"/>
              <w:jc w:val="right"/>
              <w:rPr>
                <w:color w:val="000000"/>
                <w:sz w:val="20"/>
              </w:rPr>
            </w:pPr>
            <w:r>
              <w:rPr>
                <w:color w:val="000000"/>
                <w:sz w:val="20"/>
                <w:szCs w:val="20"/>
              </w:rPr>
              <w:t>42,764</w:t>
            </w:r>
          </w:p>
        </w:tc>
        <w:tc>
          <w:tcPr>
            <w:tcW w:w="0" w:type="auto"/>
            <w:tcBorders>
              <w:bottom w:val="single" w:sz="4" w:space="0" w:color="auto"/>
            </w:tcBorders>
            <w:shd w:val="clear" w:color="auto" w:fill="auto"/>
            <w:vAlign w:val="center"/>
          </w:tcPr>
          <w:p w14:paraId="5EB08143" w14:textId="77777777" w:rsidR="00D64922" w:rsidRPr="00881D69" w:rsidRDefault="00D64922" w:rsidP="00D64922">
            <w:pPr>
              <w:spacing w:after="0"/>
              <w:jc w:val="right"/>
              <w:rPr>
                <w:color w:val="000000"/>
                <w:sz w:val="20"/>
              </w:rPr>
            </w:pPr>
            <w:r>
              <w:rPr>
                <w:color w:val="000000"/>
                <w:sz w:val="20"/>
                <w:szCs w:val="20"/>
              </w:rPr>
              <w:t>4,127</w:t>
            </w:r>
          </w:p>
        </w:tc>
        <w:tc>
          <w:tcPr>
            <w:tcW w:w="0" w:type="auto"/>
            <w:tcBorders>
              <w:bottom w:val="single" w:sz="4" w:space="0" w:color="auto"/>
            </w:tcBorders>
            <w:vAlign w:val="center"/>
          </w:tcPr>
          <w:p w14:paraId="345BCF6B" w14:textId="77777777" w:rsidR="00D64922" w:rsidRPr="00881D69" w:rsidRDefault="00D64922" w:rsidP="00D64922">
            <w:pPr>
              <w:spacing w:after="0"/>
              <w:jc w:val="right"/>
              <w:rPr>
                <w:color w:val="000000"/>
                <w:sz w:val="20"/>
              </w:rPr>
            </w:pPr>
            <w:r>
              <w:rPr>
                <w:color w:val="000000"/>
                <w:sz w:val="20"/>
                <w:szCs w:val="20"/>
              </w:rPr>
              <w:t>163,477</w:t>
            </w:r>
          </w:p>
        </w:tc>
      </w:tr>
    </w:tbl>
    <w:p w14:paraId="5E717806" w14:textId="77777777" w:rsidR="00D64922" w:rsidRPr="009B0D1F" w:rsidRDefault="00D64922" w:rsidP="00D64922">
      <w:r w:rsidRPr="00AD47EB">
        <w:lastRenderedPageBreak/>
        <w:t>Table 2.</w:t>
      </w:r>
      <w:r>
        <w:rPr>
          <w:noProof/>
        </w:rPr>
        <w:t>21</w:t>
      </w:r>
      <w:r w:rsidRPr="00AD47EB">
        <w:rPr>
          <w:noProof/>
        </w:rPr>
        <w:t>.</w:t>
      </w:r>
      <w:r w:rsidRPr="00AD47EB">
        <w:t xml:space="preserve"> Age-0 recruitment and standard deviation of age-0 recruits by year for last year’s model and Model 19.1a. Highlighted</w:t>
      </w:r>
      <w:r w:rsidRPr="009B0D1F">
        <w:t xml:space="preserve"> are the 1977 and 2012 year classes.</w:t>
      </w:r>
    </w:p>
    <w:tbl>
      <w:tblPr>
        <w:tblW w:w="0" w:type="auto"/>
        <w:jc w:val="center"/>
        <w:tblLook w:val="04A0" w:firstRow="1" w:lastRow="0" w:firstColumn="1" w:lastColumn="0" w:noHBand="0" w:noVBand="1"/>
      </w:tblPr>
      <w:tblGrid>
        <w:gridCol w:w="1588"/>
        <w:gridCol w:w="1181"/>
        <w:gridCol w:w="694"/>
        <w:gridCol w:w="1181"/>
        <w:gridCol w:w="949"/>
      </w:tblGrid>
      <w:tr w:rsidR="00D64922" w:rsidRPr="00054467" w14:paraId="20B68FA5" w14:textId="77777777" w:rsidTr="00D64922">
        <w:trPr>
          <w:trHeight w:val="264"/>
          <w:jc w:val="center"/>
        </w:trPr>
        <w:tc>
          <w:tcPr>
            <w:tcW w:w="0" w:type="auto"/>
            <w:tcBorders>
              <w:top w:val="double" w:sz="4" w:space="0" w:color="auto"/>
              <w:left w:val="nil"/>
              <w:bottom w:val="nil"/>
              <w:right w:val="nil"/>
            </w:tcBorders>
            <w:shd w:val="clear" w:color="auto" w:fill="auto"/>
            <w:noWrap/>
            <w:vAlign w:val="bottom"/>
            <w:hideMark/>
          </w:tcPr>
          <w:p w14:paraId="42165F5D" w14:textId="77777777" w:rsidR="00D64922" w:rsidRPr="00881D69" w:rsidRDefault="00D64922" w:rsidP="00D64922">
            <w:pPr>
              <w:spacing w:after="0"/>
              <w:rPr>
                <w:sz w:val="20"/>
              </w:rPr>
            </w:pPr>
          </w:p>
        </w:tc>
        <w:tc>
          <w:tcPr>
            <w:tcW w:w="0" w:type="auto"/>
            <w:gridSpan w:val="2"/>
            <w:tcBorders>
              <w:top w:val="double" w:sz="4" w:space="0" w:color="auto"/>
              <w:left w:val="nil"/>
              <w:bottom w:val="nil"/>
              <w:right w:val="nil"/>
            </w:tcBorders>
            <w:shd w:val="clear" w:color="auto" w:fill="auto"/>
            <w:noWrap/>
            <w:vAlign w:val="bottom"/>
            <w:hideMark/>
          </w:tcPr>
          <w:p w14:paraId="6F553CD0" w14:textId="77777777" w:rsidR="00D64922" w:rsidRPr="00881D69" w:rsidRDefault="00D64922" w:rsidP="00D64922">
            <w:pPr>
              <w:spacing w:after="0"/>
              <w:jc w:val="center"/>
              <w:rPr>
                <w:b/>
                <w:color w:val="A6A6A6" w:themeColor="background1" w:themeShade="A6"/>
                <w:sz w:val="20"/>
              </w:rPr>
            </w:pPr>
            <w:r w:rsidRPr="00881D69">
              <w:rPr>
                <w:b/>
                <w:bCs/>
                <w:color w:val="A6A6A6" w:themeColor="background1" w:themeShade="A6"/>
                <w:sz w:val="20"/>
              </w:rPr>
              <w:t>M19.1 - 2020</w:t>
            </w:r>
          </w:p>
        </w:tc>
        <w:tc>
          <w:tcPr>
            <w:tcW w:w="0" w:type="auto"/>
            <w:gridSpan w:val="2"/>
            <w:tcBorders>
              <w:top w:val="double" w:sz="4" w:space="0" w:color="auto"/>
            </w:tcBorders>
            <w:shd w:val="clear" w:color="auto" w:fill="auto"/>
          </w:tcPr>
          <w:p w14:paraId="340AE316" w14:textId="77777777" w:rsidR="00D64922" w:rsidRPr="00881D69" w:rsidRDefault="00D64922" w:rsidP="00D64922">
            <w:pPr>
              <w:spacing w:after="0"/>
              <w:jc w:val="center"/>
              <w:rPr>
                <w:b/>
                <w:bCs/>
                <w:sz w:val="20"/>
              </w:rPr>
            </w:pPr>
            <w:r>
              <w:rPr>
                <w:b/>
                <w:bCs/>
                <w:sz w:val="20"/>
              </w:rPr>
              <w:t>M19.1a</w:t>
            </w:r>
          </w:p>
        </w:tc>
      </w:tr>
      <w:tr w:rsidR="00D64922" w:rsidRPr="00054467" w14:paraId="557A4DDC" w14:textId="77777777" w:rsidTr="00D64922">
        <w:trPr>
          <w:jc w:val="center"/>
        </w:trPr>
        <w:tc>
          <w:tcPr>
            <w:tcW w:w="0" w:type="auto"/>
            <w:tcBorders>
              <w:top w:val="nil"/>
              <w:left w:val="nil"/>
              <w:bottom w:val="single" w:sz="4" w:space="0" w:color="auto"/>
              <w:right w:val="nil"/>
            </w:tcBorders>
            <w:shd w:val="clear" w:color="auto" w:fill="auto"/>
            <w:noWrap/>
            <w:vAlign w:val="bottom"/>
            <w:hideMark/>
          </w:tcPr>
          <w:p w14:paraId="16B17FD1" w14:textId="77777777" w:rsidR="00D64922" w:rsidRPr="00881D69" w:rsidRDefault="00D64922" w:rsidP="00D64922">
            <w:pPr>
              <w:spacing w:after="0"/>
              <w:rPr>
                <w:b/>
                <w:bCs/>
                <w:sz w:val="20"/>
              </w:rPr>
            </w:pPr>
            <w:r w:rsidRPr="00881D69">
              <w:rPr>
                <w:b/>
                <w:bCs/>
                <w:sz w:val="20"/>
              </w:rPr>
              <w:t>Year</w:t>
            </w:r>
          </w:p>
        </w:tc>
        <w:tc>
          <w:tcPr>
            <w:tcW w:w="0" w:type="auto"/>
            <w:tcBorders>
              <w:top w:val="nil"/>
              <w:left w:val="nil"/>
              <w:bottom w:val="single" w:sz="4" w:space="0" w:color="auto"/>
              <w:right w:val="nil"/>
            </w:tcBorders>
            <w:shd w:val="clear" w:color="auto" w:fill="auto"/>
            <w:noWrap/>
            <w:vAlign w:val="bottom"/>
            <w:hideMark/>
          </w:tcPr>
          <w:p w14:paraId="3281245B" w14:textId="77777777" w:rsidR="00D64922" w:rsidRPr="00881D69" w:rsidRDefault="00D64922" w:rsidP="00D64922">
            <w:pPr>
              <w:spacing w:after="0"/>
              <w:rPr>
                <w:b/>
                <w:bCs/>
                <w:color w:val="A6A6A6" w:themeColor="background1" w:themeShade="A6"/>
                <w:sz w:val="20"/>
              </w:rPr>
            </w:pPr>
            <w:r w:rsidRPr="00881D69">
              <w:rPr>
                <w:b/>
                <w:bCs/>
                <w:color w:val="A6A6A6" w:themeColor="background1" w:themeShade="A6"/>
                <w:sz w:val="20"/>
              </w:rPr>
              <w:t>Age-0 x 10</w:t>
            </w:r>
            <w:r w:rsidRPr="00881D69">
              <w:rPr>
                <w:b/>
                <w:bCs/>
                <w:color w:val="A6A6A6" w:themeColor="background1" w:themeShade="A6"/>
                <w:sz w:val="20"/>
                <w:vertAlign w:val="superscript"/>
              </w:rPr>
              <w:t>9</w:t>
            </w:r>
          </w:p>
        </w:tc>
        <w:tc>
          <w:tcPr>
            <w:tcW w:w="0" w:type="auto"/>
            <w:tcBorders>
              <w:top w:val="nil"/>
              <w:left w:val="nil"/>
              <w:bottom w:val="single" w:sz="4" w:space="0" w:color="auto"/>
              <w:right w:val="nil"/>
            </w:tcBorders>
            <w:shd w:val="clear" w:color="auto" w:fill="auto"/>
            <w:noWrap/>
            <w:vAlign w:val="bottom"/>
            <w:hideMark/>
          </w:tcPr>
          <w:p w14:paraId="1F5C9013" w14:textId="77777777" w:rsidR="00D64922" w:rsidRPr="00881D69" w:rsidRDefault="00D64922" w:rsidP="00D64922">
            <w:pPr>
              <w:spacing w:after="0"/>
              <w:rPr>
                <w:b/>
                <w:bCs/>
                <w:color w:val="A6A6A6" w:themeColor="background1" w:themeShade="A6"/>
                <w:sz w:val="20"/>
              </w:rPr>
            </w:pPr>
            <w:proofErr w:type="spellStart"/>
            <w:r w:rsidRPr="00881D69">
              <w:rPr>
                <w:b/>
                <w:bCs/>
                <w:color w:val="A6A6A6" w:themeColor="background1" w:themeShade="A6"/>
                <w:sz w:val="20"/>
              </w:rPr>
              <w:t>Stdev</w:t>
            </w:r>
            <w:proofErr w:type="spellEnd"/>
          </w:p>
        </w:tc>
        <w:tc>
          <w:tcPr>
            <w:tcW w:w="0" w:type="auto"/>
            <w:tcBorders>
              <w:bottom w:val="single" w:sz="4" w:space="0" w:color="auto"/>
            </w:tcBorders>
            <w:shd w:val="clear" w:color="auto" w:fill="auto"/>
            <w:vAlign w:val="bottom"/>
          </w:tcPr>
          <w:p w14:paraId="3D0FFAA6" w14:textId="77777777" w:rsidR="00D64922" w:rsidRPr="00881D69" w:rsidRDefault="00D64922" w:rsidP="00D64922">
            <w:pPr>
              <w:spacing w:after="0"/>
              <w:rPr>
                <w:b/>
                <w:bCs/>
                <w:sz w:val="20"/>
              </w:rPr>
            </w:pPr>
            <w:r w:rsidRPr="00881D69">
              <w:rPr>
                <w:b/>
                <w:bCs/>
                <w:sz w:val="20"/>
              </w:rPr>
              <w:t>Age-0 x 10</w:t>
            </w:r>
            <w:r w:rsidRPr="00881D69">
              <w:rPr>
                <w:b/>
                <w:bCs/>
                <w:sz w:val="20"/>
                <w:vertAlign w:val="superscript"/>
              </w:rPr>
              <w:t>9</w:t>
            </w:r>
          </w:p>
        </w:tc>
        <w:tc>
          <w:tcPr>
            <w:tcW w:w="0" w:type="auto"/>
            <w:tcBorders>
              <w:bottom w:val="single" w:sz="4" w:space="0" w:color="auto"/>
            </w:tcBorders>
            <w:shd w:val="clear" w:color="auto" w:fill="auto"/>
            <w:vAlign w:val="bottom"/>
          </w:tcPr>
          <w:p w14:paraId="290F92AA" w14:textId="77777777" w:rsidR="00D64922" w:rsidRPr="00881D69" w:rsidRDefault="00D64922" w:rsidP="00D64922">
            <w:pPr>
              <w:spacing w:after="0"/>
              <w:rPr>
                <w:b/>
                <w:bCs/>
                <w:sz w:val="20"/>
              </w:rPr>
            </w:pPr>
            <w:proofErr w:type="spellStart"/>
            <w:r w:rsidRPr="00881D69">
              <w:rPr>
                <w:b/>
                <w:bCs/>
                <w:sz w:val="20"/>
              </w:rPr>
              <w:t>Stdev</w:t>
            </w:r>
            <w:proofErr w:type="spellEnd"/>
          </w:p>
        </w:tc>
      </w:tr>
      <w:tr w:rsidR="00D64922" w:rsidRPr="00054467" w14:paraId="0649DBC1" w14:textId="77777777" w:rsidTr="00D64922">
        <w:trPr>
          <w:jc w:val="center"/>
        </w:trPr>
        <w:tc>
          <w:tcPr>
            <w:tcW w:w="0" w:type="auto"/>
            <w:tcBorders>
              <w:top w:val="nil"/>
              <w:left w:val="nil"/>
              <w:bottom w:val="nil"/>
              <w:right w:val="nil"/>
            </w:tcBorders>
            <w:shd w:val="clear" w:color="auto" w:fill="E5B8B7" w:themeFill="accent2" w:themeFillTint="66"/>
            <w:noWrap/>
            <w:hideMark/>
          </w:tcPr>
          <w:p w14:paraId="5009E369" w14:textId="77777777" w:rsidR="00D64922" w:rsidRPr="00881D69" w:rsidRDefault="00D64922" w:rsidP="00D64922">
            <w:pPr>
              <w:spacing w:after="0"/>
              <w:jc w:val="right"/>
              <w:rPr>
                <w:sz w:val="20"/>
              </w:rPr>
            </w:pPr>
            <w:r w:rsidRPr="00881D69">
              <w:rPr>
                <w:sz w:val="20"/>
              </w:rPr>
              <w:t>1977</w:t>
            </w:r>
          </w:p>
        </w:tc>
        <w:tc>
          <w:tcPr>
            <w:tcW w:w="0" w:type="auto"/>
            <w:tcBorders>
              <w:top w:val="nil"/>
              <w:left w:val="nil"/>
              <w:bottom w:val="nil"/>
              <w:right w:val="nil"/>
            </w:tcBorders>
            <w:shd w:val="clear" w:color="auto" w:fill="E5B8B7" w:themeFill="accent2" w:themeFillTint="66"/>
            <w:noWrap/>
            <w:vAlign w:val="center"/>
            <w:hideMark/>
          </w:tcPr>
          <w:p w14:paraId="266621F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1.25</w:t>
            </w:r>
          </w:p>
        </w:tc>
        <w:tc>
          <w:tcPr>
            <w:tcW w:w="0" w:type="auto"/>
            <w:tcBorders>
              <w:top w:val="nil"/>
              <w:left w:val="nil"/>
              <w:bottom w:val="nil"/>
              <w:right w:val="nil"/>
            </w:tcBorders>
            <w:shd w:val="clear" w:color="auto" w:fill="E5B8B7" w:themeFill="accent2" w:themeFillTint="66"/>
            <w:noWrap/>
            <w:vAlign w:val="center"/>
            <w:hideMark/>
          </w:tcPr>
          <w:p w14:paraId="3731CD0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0.32</w:t>
            </w:r>
          </w:p>
        </w:tc>
        <w:tc>
          <w:tcPr>
            <w:tcW w:w="0" w:type="auto"/>
            <w:tcBorders>
              <w:top w:val="single" w:sz="4" w:space="0" w:color="auto"/>
            </w:tcBorders>
            <w:shd w:val="clear" w:color="auto" w:fill="E5B8B7" w:themeFill="accent2" w:themeFillTint="66"/>
            <w:vAlign w:val="center"/>
          </w:tcPr>
          <w:p w14:paraId="0C929C1F" w14:textId="77777777" w:rsidR="00D64922" w:rsidRPr="00881D69" w:rsidRDefault="00D64922" w:rsidP="00D64922">
            <w:pPr>
              <w:spacing w:after="0"/>
              <w:jc w:val="right"/>
              <w:rPr>
                <w:color w:val="000000"/>
                <w:sz w:val="20"/>
              </w:rPr>
            </w:pPr>
            <w:r>
              <w:rPr>
                <w:color w:val="000000"/>
                <w:sz w:val="20"/>
                <w:szCs w:val="20"/>
              </w:rPr>
              <w:t>0.99</w:t>
            </w:r>
          </w:p>
        </w:tc>
        <w:tc>
          <w:tcPr>
            <w:tcW w:w="0" w:type="auto"/>
            <w:tcBorders>
              <w:top w:val="single" w:sz="4" w:space="0" w:color="auto"/>
            </w:tcBorders>
            <w:shd w:val="clear" w:color="auto" w:fill="E5B8B7" w:themeFill="accent2" w:themeFillTint="66"/>
            <w:vAlign w:val="center"/>
          </w:tcPr>
          <w:p w14:paraId="6F7C154B" w14:textId="77777777" w:rsidR="00D64922" w:rsidRPr="00881D69" w:rsidRDefault="00D64922" w:rsidP="00D64922">
            <w:pPr>
              <w:spacing w:after="0"/>
              <w:jc w:val="right"/>
              <w:rPr>
                <w:color w:val="000000"/>
                <w:sz w:val="20"/>
              </w:rPr>
            </w:pPr>
            <w:r>
              <w:rPr>
                <w:color w:val="000000"/>
                <w:sz w:val="20"/>
                <w:szCs w:val="20"/>
              </w:rPr>
              <w:t>0.25</w:t>
            </w:r>
          </w:p>
        </w:tc>
      </w:tr>
      <w:tr w:rsidR="00D64922" w:rsidRPr="00054467" w14:paraId="7D016ED2" w14:textId="77777777" w:rsidTr="00D64922">
        <w:trPr>
          <w:jc w:val="center"/>
        </w:trPr>
        <w:tc>
          <w:tcPr>
            <w:tcW w:w="0" w:type="auto"/>
            <w:tcBorders>
              <w:top w:val="nil"/>
              <w:left w:val="nil"/>
              <w:bottom w:val="nil"/>
              <w:right w:val="nil"/>
            </w:tcBorders>
            <w:shd w:val="clear" w:color="auto" w:fill="auto"/>
            <w:noWrap/>
            <w:hideMark/>
          </w:tcPr>
          <w:p w14:paraId="5A80382E" w14:textId="77777777" w:rsidR="00D64922" w:rsidRPr="00881D69" w:rsidRDefault="00D64922" w:rsidP="00D64922">
            <w:pPr>
              <w:spacing w:after="0"/>
              <w:jc w:val="right"/>
              <w:rPr>
                <w:sz w:val="20"/>
              </w:rPr>
            </w:pPr>
            <w:r w:rsidRPr="00881D69">
              <w:rPr>
                <w:sz w:val="20"/>
              </w:rPr>
              <w:t>1978</w:t>
            </w:r>
          </w:p>
        </w:tc>
        <w:tc>
          <w:tcPr>
            <w:tcW w:w="0" w:type="auto"/>
            <w:tcBorders>
              <w:top w:val="nil"/>
              <w:left w:val="nil"/>
              <w:bottom w:val="nil"/>
              <w:right w:val="nil"/>
            </w:tcBorders>
            <w:shd w:val="clear" w:color="auto" w:fill="auto"/>
            <w:noWrap/>
            <w:vAlign w:val="center"/>
            <w:hideMark/>
          </w:tcPr>
          <w:p w14:paraId="03F817FA"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0.54</w:t>
            </w:r>
          </w:p>
        </w:tc>
        <w:tc>
          <w:tcPr>
            <w:tcW w:w="0" w:type="auto"/>
            <w:tcBorders>
              <w:top w:val="nil"/>
              <w:left w:val="nil"/>
              <w:bottom w:val="nil"/>
              <w:right w:val="nil"/>
            </w:tcBorders>
            <w:shd w:val="clear" w:color="auto" w:fill="auto"/>
            <w:noWrap/>
            <w:vAlign w:val="center"/>
            <w:hideMark/>
          </w:tcPr>
          <w:p w14:paraId="5FBC8E70"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0.17</w:t>
            </w:r>
          </w:p>
        </w:tc>
        <w:tc>
          <w:tcPr>
            <w:tcW w:w="0" w:type="auto"/>
            <w:shd w:val="clear" w:color="auto" w:fill="auto"/>
            <w:vAlign w:val="center"/>
          </w:tcPr>
          <w:p w14:paraId="5FB13680" w14:textId="77777777" w:rsidR="00D64922" w:rsidRPr="00881D69" w:rsidRDefault="00D64922" w:rsidP="00D64922">
            <w:pPr>
              <w:spacing w:after="0"/>
              <w:jc w:val="right"/>
              <w:rPr>
                <w:color w:val="000000"/>
                <w:sz w:val="20"/>
              </w:rPr>
            </w:pPr>
            <w:r>
              <w:rPr>
                <w:color w:val="000000"/>
                <w:sz w:val="20"/>
                <w:szCs w:val="20"/>
              </w:rPr>
              <w:t>0.50</w:t>
            </w:r>
          </w:p>
        </w:tc>
        <w:tc>
          <w:tcPr>
            <w:tcW w:w="0" w:type="auto"/>
            <w:shd w:val="clear" w:color="auto" w:fill="auto"/>
            <w:vAlign w:val="center"/>
          </w:tcPr>
          <w:p w14:paraId="2C84C835" w14:textId="77777777" w:rsidR="00D64922" w:rsidRPr="00881D69" w:rsidRDefault="00D64922" w:rsidP="00D64922">
            <w:pPr>
              <w:spacing w:after="0"/>
              <w:jc w:val="right"/>
              <w:rPr>
                <w:color w:val="000000"/>
                <w:sz w:val="20"/>
              </w:rPr>
            </w:pPr>
            <w:r>
              <w:rPr>
                <w:color w:val="000000"/>
                <w:sz w:val="20"/>
                <w:szCs w:val="20"/>
              </w:rPr>
              <w:t>0.15</w:t>
            </w:r>
          </w:p>
        </w:tc>
      </w:tr>
      <w:tr w:rsidR="00D64922" w:rsidRPr="00054467" w14:paraId="18F4D428" w14:textId="77777777" w:rsidTr="00D64922">
        <w:trPr>
          <w:jc w:val="center"/>
        </w:trPr>
        <w:tc>
          <w:tcPr>
            <w:tcW w:w="0" w:type="auto"/>
            <w:tcBorders>
              <w:top w:val="nil"/>
              <w:left w:val="nil"/>
              <w:bottom w:val="nil"/>
              <w:right w:val="nil"/>
            </w:tcBorders>
            <w:shd w:val="clear" w:color="auto" w:fill="auto"/>
            <w:noWrap/>
            <w:hideMark/>
          </w:tcPr>
          <w:p w14:paraId="3B0558C3" w14:textId="77777777" w:rsidR="00D64922" w:rsidRPr="00881D69" w:rsidRDefault="00D64922" w:rsidP="00D64922">
            <w:pPr>
              <w:spacing w:after="0"/>
              <w:jc w:val="right"/>
              <w:rPr>
                <w:sz w:val="20"/>
              </w:rPr>
            </w:pPr>
            <w:r w:rsidRPr="00881D69">
              <w:rPr>
                <w:sz w:val="20"/>
              </w:rPr>
              <w:t>1979</w:t>
            </w:r>
          </w:p>
        </w:tc>
        <w:tc>
          <w:tcPr>
            <w:tcW w:w="0" w:type="auto"/>
            <w:tcBorders>
              <w:top w:val="nil"/>
              <w:left w:val="nil"/>
              <w:bottom w:val="nil"/>
              <w:right w:val="nil"/>
            </w:tcBorders>
            <w:shd w:val="clear" w:color="auto" w:fill="auto"/>
            <w:noWrap/>
            <w:vAlign w:val="center"/>
            <w:hideMark/>
          </w:tcPr>
          <w:p w14:paraId="572B0F06"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0.45</w:t>
            </w:r>
          </w:p>
        </w:tc>
        <w:tc>
          <w:tcPr>
            <w:tcW w:w="0" w:type="auto"/>
            <w:tcBorders>
              <w:top w:val="nil"/>
              <w:left w:val="nil"/>
              <w:bottom w:val="nil"/>
              <w:right w:val="nil"/>
            </w:tcBorders>
            <w:shd w:val="clear" w:color="auto" w:fill="auto"/>
            <w:noWrap/>
            <w:vAlign w:val="center"/>
            <w:hideMark/>
          </w:tcPr>
          <w:p w14:paraId="29EC3F6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0.14</w:t>
            </w:r>
          </w:p>
        </w:tc>
        <w:tc>
          <w:tcPr>
            <w:tcW w:w="0" w:type="auto"/>
            <w:shd w:val="clear" w:color="auto" w:fill="auto"/>
            <w:vAlign w:val="center"/>
          </w:tcPr>
          <w:p w14:paraId="67486326" w14:textId="77777777" w:rsidR="00D64922" w:rsidRPr="00881D69" w:rsidRDefault="00D64922" w:rsidP="00D64922">
            <w:pPr>
              <w:spacing w:after="0"/>
              <w:jc w:val="right"/>
              <w:rPr>
                <w:color w:val="000000"/>
                <w:sz w:val="20"/>
              </w:rPr>
            </w:pPr>
            <w:r>
              <w:rPr>
                <w:color w:val="000000"/>
                <w:sz w:val="20"/>
                <w:szCs w:val="20"/>
              </w:rPr>
              <w:t>0.40</w:t>
            </w:r>
          </w:p>
        </w:tc>
        <w:tc>
          <w:tcPr>
            <w:tcW w:w="0" w:type="auto"/>
            <w:shd w:val="clear" w:color="auto" w:fill="auto"/>
            <w:vAlign w:val="center"/>
          </w:tcPr>
          <w:p w14:paraId="5F108CC2" w14:textId="77777777" w:rsidR="00D64922" w:rsidRPr="00881D69" w:rsidRDefault="00D64922" w:rsidP="00D64922">
            <w:pPr>
              <w:spacing w:after="0"/>
              <w:jc w:val="right"/>
              <w:rPr>
                <w:color w:val="000000"/>
                <w:sz w:val="20"/>
              </w:rPr>
            </w:pPr>
            <w:r>
              <w:rPr>
                <w:color w:val="000000"/>
                <w:sz w:val="20"/>
                <w:szCs w:val="20"/>
              </w:rPr>
              <w:t>0.12</w:t>
            </w:r>
          </w:p>
        </w:tc>
      </w:tr>
      <w:tr w:rsidR="00D64922" w:rsidRPr="00054467" w14:paraId="1362E06F" w14:textId="77777777" w:rsidTr="00D64922">
        <w:trPr>
          <w:jc w:val="center"/>
        </w:trPr>
        <w:tc>
          <w:tcPr>
            <w:tcW w:w="0" w:type="auto"/>
            <w:tcBorders>
              <w:top w:val="nil"/>
              <w:left w:val="nil"/>
              <w:bottom w:val="nil"/>
              <w:right w:val="nil"/>
            </w:tcBorders>
            <w:shd w:val="clear" w:color="auto" w:fill="auto"/>
            <w:noWrap/>
            <w:hideMark/>
          </w:tcPr>
          <w:p w14:paraId="037BC8AB" w14:textId="77777777" w:rsidR="00D64922" w:rsidRPr="00881D69" w:rsidRDefault="00D64922" w:rsidP="00D64922">
            <w:pPr>
              <w:spacing w:after="0"/>
              <w:jc w:val="right"/>
              <w:rPr>
                <w:sz w:val="20"/>
              </w:rPr>
            </w:pPr>
            <w:r w:rsidRPr="00881D69">
              <w:rPr>
                <w:sz w:val="20"/>
              </w:rPr>
              <w:t>1980</w:t>
            </w:r>
          </w:p>
        </w:tc>
        <w:tc>
          <w:tcPr>
            <w:tcW w:w="0" w:type="auto"/>
            <w:tcBorders>
              <w:top w:val="nil"/>
              <w:left w:val="nil"/>
              <w:bottom w:val="nil"/>
              <w:right w:val="nil"/>
            </w:tcBorders>
            <w:shd w:val="clear" w:color="auto" w:fill="auto"/>
            <w:noWrap/>
            <w:vAlign w:val="center"/>
            <w:hideMark/>
          </w:tcPr>
          <w:p w14:paraId="3ECDFC3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0.63</w:t>
            </w:r>
          </w:p>
        </w:tc>
        <w:tc>
          <w:tcPr>
            <w:tcW w:w="0" w:type="auto"/>
            <w:tcBorders>
              <w:top w:val="nil"/>
              <w:left w:val="nil"/>
              <w:bottom w:val="nil"/>
              <w:right w:val="nil"/>
            </w:tcBorders>
            <w:shd w:val="clear" w:color="auto" w:fill="auto"/>
            <w:noWrap/>
            <w:vAlign w:val="center"/>
            <w:hideMark/>
          </w:tcPr>
          <w:p w14:paraId="7F50ED3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0.17</w:t>
            </w:r>
          </w:p>
        </w:tc>
        <w:tc>
          <w:tcPr>
            <w:tcW w:w="0" w:type="auto"/>
            <w:shd w:val="clear" w:color="auto" w:fill="auto"/>
            <w:vAlign w:val="center"/>
          </w:tcPr>
          <w:p w14:paraId="5EA95C20" w14:textId="77777777" w:rsidR="00D64922" w:rsidRPr="00881D69" w:rsidRDefault="00D64922" w:rsidP="00D64922">
            <w:pPr>
              <w:spacing w:after="0"/>
              <w:jc w:val="right"/>
              <w:rPr>
                <w:color w:val="000000"/>
                <w:sz w:val="20"/>
              </w:rPr>
            </w:pPr>
            <w:r>
              <w:rPr>
                <w:color w:val="000000"/>
                <w:sz w:val="20"/>
                <w:szCs w:val="20"/>
              </w:rPr>
              <w:t>0.49</w:t>
            </w:r>
          </w:p>
        </w:tc>
        <w:tc>
          <w:tcPr>
            <w:tcW w:w="0" w:type="auto"/>
            <w:shd w:val="clear" w:color="auto" w:fill="auto"/>
            <w:vAlign w:val="center"/>
          </w:tcPr>
          <w:p w14:paraId="22402F4A" w14:textId="77777777" w:rsidR="00D64922" w:rsidRPr="00881D69" w:rsidRDefault="00D64922" w:rsidP="00D64922">
            <w:pPr>
              <w:spacing w:after="0"/>
              <w:jc w:val="right"/>
              <w:rPr>
                <w:color w:val="000000"/>
                <w:sz w:val="20"/>
              </w:rPr>
            </w:pPr>
            <w:r>
              <w:rPr>
                <w:color w:val="000000"/>
                <w:sz w:val="20"/>
                <w:szCs w:val="20"/>
              </w:rPr>
              <w:t>0.14</w:t>
            </w:r>
          </w:p>
        </w:tc>
      </w:tr>
      <w:tr w:rsidR="00D64922" w:rsidRPr="00054467" w14:paraId="6B742C8F" w14:textId="77777777" w:rsidTr="00D64922">
        <w:trPr>
          <w:jc w:val="center"/>
        </w:trPr>
        <w:tc>
          <w:tcPr>
            <w:tcW w:w="0" w:type="auto"/>
            <w:tcBorders>
              <w:top w:val="nil"/>
              <w:left w:val="nil"/>
              <w:bottom w:val="nil"/>
              <w:right w:val="nil"/>
            </w:tcBorders>
            <w:shd w:val="clear" w:color="auto" w:fill="auto"/>
            <w:noWrap/>
            <w:hideMark/>
          </w:tcPr>
          <w:p w14:paraId="5348BECA" w14:textId="77777777" w:rsidR="00D64922" w:rsidRPr="00881D69" w:rsidRDefault="00D64922" w:rsidP="00D64922">
            <w:pPr>
              <w:spacing w:after="0"/>
              <w:jc w:val="right"/>
              <w:rPr>
                <w:sz w:val="20"/>
              </w:rPr>
            </w:pPr>
            <w:r w:rsidRPr="00881D69">
              <w:rPr>
                <w:sz w:val="20"/>
              </w:rPr>
              <w:t>1981</w:t>
            </w:r>
          </w:p>
        </w:tc>
        <w:tc>
          <w:tcPr>
            <w:tcW w:w="0" w:type="auto"/>
            <w:tcBorders>
              <w:top w:val="nil"/>
              <w:left w:val="nil"/>
              <w:bottom w:val="nil"/>
              <w:right w:val="nil"/>
            </w:tcBorders>
            <w:shd w:val="clear" w:color="auto" w:fill="auto"/>
            <w:noWrap/>
            <w:vAlign w:val="center"/>
            <w:hideMark/>
          </w:tcPr>
          <w:p w14:paraId="28CC3BA1"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0.90</w:t>
            </w:r>
          </w:p>
        </w:tc>
        <w:tc>
          <w:tcPr>
            <w:tcW w:w="0" w:type="auto"/>
            <w:tcBorders>
              <w:top w:val="nil"/>
              <w:left w:val="nil"/>
              <w:bottom w:val="nil"/>
              <w:right w:val="nil"/>
            </w:tcBorders>
            <w:shd w:val="clear" w:color="auto" w:fill="auto"/>
            <w:noWrap/>
            <w:vAlign w:val="center"/>
            <w:hideMark/>
          </w:tcPr>
          <w:p w14:paraId="3E1846B6"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0.22</w:t>
            </w:r>
          </w:p>
        </w:tc>
        <w:tc>
          <w:tcPr>
            <w:tcW w:w="0" w:type="auto"/>
            <w:shd w:val="clear" w:color="auto" w:fill="auto"/>
            <w:vAlign w:val="center"/>
          </w:tcPr>
          <w:p w14:paraId="445D88F0" w14:textId="77777777" w:rsidR="00D64922" w:rsidRPr="00881D69" w:rsidRDefault="00D64922" w:rsidP="00D64922">
            <w:pPr>
              <w:spacing w:after="0"/>
              <w:jc w:val="right"/>
              <w:rPr>
                <w:color w:val="000000"/>
                <w:sz w:val="20"/>
              </w:rPr>
            </w:pPr>
            <w:r>
              <w:rPr>
                <w:color w:val="000000"/>
                <w:sz w:val="20"/>
                <w:szCs w:val="20"/>
              </w:rPr>
              <w:t>0.77</w:t>
            </w:r>
          </w:p>
        </w:tc>
        <w:tc>
          <w:tcPr>
            <w:tcW w:w="0" w:type="auto"/>
            <w:shd w:val="clear" w:color="auto" w:fill="auto"/>
            <w:vAlign w:val="center"/>
          </w:tcPr>
          <w:p w14:paraId="535B2A57" w14:textId="77777777" w:rsidR="00D64922" w:rsidRPr="00881D69" w:rsidRDefault="00D64922" w:rsidP="00D64922">
            <w:pPr>
              <w:spacing w:after="0"/>
              <w:jc w:val="right"/>
              <w:rPr>
                <w:color w:val="000000"/>
                <w:sz w:val="20"/>
              </w:rPr>
            </w:pPr>
            <w:r>
              <w:rPr>
                <w:color w:val="000000"/>
                <w:sz w:val="20"/>
                <w:szCs w:val="20"/>
              </w:rPr>
              <w:t>0.19</w:t>
            </w:r>
          </w:p>
        </w:tc>
      </w:tr>
      <w:tr w:rsidR="00D64922" w:rsidRPr="00054467" w14:paraId="0825766D" w14:textId="77777777" w:rsidTr="00D64922">
        <w:trPr>
          <w:jc w:val="center"/>
        </w:trPr>
        <w:tc>
          <w:tcPr>
            <w:tcW w:w="0" w:type="auto"/>
            <w:tcBorders>
              <w:top w:val="nil"/>
              <w:left w:val="nil"/>
              <w:bottom w:val="nil"/>
              <w:right w:val="nil"/>
            </w:tcBorders>
            <w:shd w:val="clear" w:color="auto" w:fill="auto"/>
            <w:noWrap/>
            <w:hideMark/>
          </w:tcPr>
          <w:p w14:paraId="62DE6BCC" w14:textId="77777777" w:rsidR="00D64922" w:rsidRPr="00881D69" w:rsidRDefault="00D64922" w:rsidP="00D64922">
            <w:pPr>
              <w:spacing w:after="0"/>
              <w:jc w:val="right"/>
              <w:rPr>
                <w:sz w:val="20"/>
              </w:rPr>
            </w:pPr>
            <w:r w:rsidRPr="00881D69">
              <w:rPr>
                <w:sz w:val="20"/>
              </w:rPr>
              <w:t>1982</w:t>
            </w:r>
          </w:p>
        </w:tc>
        <w:tc>
          <w:tcPr>
            <w:tcW w:w="0" w:type="auto"/>
            <w:tcBorders>
              <w:top w:val="nil"/>
              <w:left w:val="nil"/>
              <w:bottom w:val="nil"/>
              <w:right w:val="nil"/>
            </w:tcBorders>
            <w:shd w:val="clear" w:color="auto" w:fill="auto"/>
            <w:noWrap/>
            <w:vAlign w:val="center"/>
            <w:hideMark/>
          </w:tcPr>
          <w:p w14:paraId="09DA6913"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0.88</w:t>
            </w:r>
          </w:p>
        </w:tc>
        <w:tc>
          <w:tcPr>
            <w:tcW w:w="0" w:type="auto"/>
            <w:tcBorders>
              <w:top w:val="nil"/>
              <w:left w:val="nil"/>
              <w:bottom w:val="nil"/>
              <w:right w:val="nil"/>
            </w:tcBorders>
            <w:shd w:val="clear" w:color="auto" w:fill="auto"/>
            <w:noWrap/>
            <w:vAlign w:val="center"/>
            <w:hideMark/>
          </w:tcPr>
          <w:p w14:paraId="1AFDA9F6"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0.22</w:t>
            </w:r>
          </w:p>
        </w:tc>
        <w:tc>
          <w:tcPr>
            <w:tcW w:w="0" w:type="auto"/>
            <w:tcBorders>
              <w:left w:val="nil"/>
              <w:bottom w:val="nil"/>
              <w:right w:val="nil"/>
            </w:tcBorders>
            <w:shd w:val="clear" w:color="auto" w:fill="auto"/>
            <w:vAlign w:val="center"/>
          </w:tcPr>
          <w:p w14:paraId="106E14B7" w14:textId="77777777" w:rsidR="00D64922" w:rsidRPr="00881D69" w:rsidRDefault="00D64922" w:rsidP="00D64922">
            <w:pPr>
              <w:spacing w:after="0"/>
              <w:jc w:val="right"/>
              <w:rPr>
                <w:color w:val="000000"/>
                <w:sz w:val="20"/>
              </w:rPr>
            </w:pPr>
            <w:r>
              <w:rPr>
                <w:color w:val="000000"/>
                <w:sz w:val="20"/>
                <w:szCs w:val="20"/>
              </w:rPr>
              <w:t>0.76</w:t>
            </w:r>
          </w:p>
        </w:tc>
        <w:tc>
          <w:tcPr>
            <w:tcW w:w="0" w:type="auto"/>
            <w:tcBorders>
              <w:left w:val="nil"/>
              <w:bottom w:val="nil"/>
              <w:right w:val="nil"/>
            </w:tcBorders>
            <w:shd w:val="clear" w:color="auto" w:fill="auto"/>
            <w:vAlign w:val="center"/>
          </w:tcPr>
          <w:p w14:paraId="6A1D7BDB" w14:textId="77777777" w:rsidR="00D64922" w:rsidRPr="00881D69" w:rsidRDefault="00D64922" w:rsidP="00D64922">
            <w:pPr>
              <w:spacing w:after="0"/>
              <w:jc w:val="right"/>
              <w:rPr>
                <w:color w:val="000000"/>
                <w:sz w:val="20"/>
              </w:rPr>
            </w:pPr>
            <w:r>
              <w:rPr>
                <w:color w:val="000000"/>
                <w:sz w:val="20"/>
                <w:szCs w:val="20"/>
              </w:rPr>
              <w:t>0.20</w:t>
            </w:r>
          </w:p>
        </w:tc>
      </w:tr>
      <w:tr w:rsidR="00D64922" w:rsidRPr="00054467" w14:paraId="603A75F9" w14:textId="77777777" w:rsidTr="00D64922">
        <w:trPr>
          <w:jc w:val="center"/>
        </w:trPr>
        <w:tc>
          <w:tcPr>
            <w:tcW w:w="0" w:type="auto"/>
            <w:tcBorders>
              <w:top w:val="nil"/>
              <w:left w:val="nil"/>
              <w:bottom w:val="nil"/>
              <w:right w:val="nil"/>
            </w:tcBorders>
            <w:shd w:val="clear" w:color="auto" w:fill="auto"/>
            <w:noWrap/>
            <w:hideMark/>
          </w:tcPr>
          <w:p w14:paraId="203CDC5C" w14:textId="77777777" w:rsidR="00D64922" w:rsidRPr="00881D69" w:rsidRDefault="00D64922" w:rsidP="00D64922">
            <w:pPr>
              <w:spacing w:after="0"/>
              <w:jc w:val="right"/>
              <w:rPr>
                <w:sz w:val="20"/>
              </w:rPr>
            </w:pPr>
            <w:r w:rsidRPr="00881D69">
              <w:rPr>
                <w:sz w:val="20"/>
              </w:rPr>
              <w:t>1983</w:t>
            </w:r>
          </w:p>
        </w:tc>
        <w:tc>
          <w:tcPr>
            <w:tcW w:w="0" w:type="auto"/>
            <w:tcBorders>
              <w:top w:val="nil"/>
              <w:left w:val="nil"/>
              <w:bottom w:val="nil"/>
              <w:right w:val="nil"/>
            </w:tcBorders>
            <w:shd w:val="clear" w:color="auto" w:fill="auto"/>
            <w:noWrap/>
            <w:vAlign w:val="center"/>
            <w:hideMark/>
          </w:tcPr>
          <w:p w14:paraId="59DE8811"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0.73</w:t>
            </w:r>
          </w:p>
        </w:tc>
        <w:tc>
          <w:tcPr>
            <w:tcW w:w="0" w:type="auto"/>
            <w:tcBorders>
              <w:top w:val="nil"/>
              <w:left w:val="nil"/>
              <w:bottom w:val="nil"/>
              <w:right w:val="nil"/>
            </w:tcBorders>
            <w:shd w:val="clear" w:color="auto" w:fill="auto"/>
            <w:noWrap/>
            <w:vAlign w:val="center"/>
            <w:hideMark/>
          </w:tcPr>
          <w:p w14:paraId="4916DB6D"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0.20</w:t>
            </w:r>
          </w:p>
        </w:tc>
        <w:tc>
          <w:tcPr>
            <w:tcW w:w="0" w:type="auto"/>
            <w:tcBorders>
              <w:top w:val="nil"/>
              <w:left w:val="nil"/>
              <w:bottom w:val="nil"/>
              <w:right w:val="nil"/>
            </w:tcBorders>
            <w:shd w:val="clear" w:color="auto" w:fill="auto"/>
            <w:vAlign w:val="center"/>
          </w:tcPr>
          <w:p w14:paraId="0CECC9FB" w14:textId="77777777" w:rsidR="00D64922" w:rsidRPr="00881D69" w:rsidRDefault="00D64922" w:rsidP="00D64922">
            <w:pPr>
              <w:spacing w:after="0"/>
              <w:jc w:val="right"/>
              <w:rPr>
                <w:color w:val="000000"/>
                <w:sz w:val="20"/>
              </w:rPr>
            </w:pPr>
            <w:r>
              <w:rPr>
                <w:color w:val="000000"/>
                <w:sz w:val="20"/>
                <w:szCs w:val="20"/>
              </w:rPr>
              <w:t>0.70</w:t>
            </w:r>
          </w:p>
        </w:tc>
        <w:tc>
          <w:tcPr>
            <w:tcW w:w="0" w:type="auto"/>
            <w:tcBorders>
              <w:top w:val="nil"/>
              <w:left w:val="nil"/>
              <w:bottom w:val="nil"/>
              <w:right w:val="nil"/>
            </w:tcBorders>
            <w:shd w:val="clear" w:color="auto" w:fill="auto"/>
            <w:vAlign w:val="center"/>
          </w:tcPr>
          <w:p w14:paraId="730D4C71" w14:textId="77777777" w:rsidR="00D64922" w:rsidRPr="00881D69" w:rsidRDefault="00D64922" w:rsidP="00D64922">
            <w:pPr>
              <w:spacing w:after="0"/>
              <w:jc w:val="right"/>
              <w:rPr>
                <w:color w:val="000000"/>
                <w:sz w:val="20"/>
              </w:rPr>
            </w:pPr>
            <w:r>
              <w:rPr>
                <w:color w:val="000000"/>
                <w:sz w:val="20"/>
                <w:szCs w:val="20"/>
              </w:rPr>
              <w:t>0.21</w:t>
            </w:r>
          </w:p>
        </w:tc>
      </w:tr>
      <w:tr w:rsidR="00D64922" w:rsidRPr="00054467" w14:paraId="731BF286" w14:textId="77777777" w:rsidTr="00D64922">
        <w:trPr>
          <w:jc w:val="center"/>
        </w:trPr>
        <w:tc>
          <w:tcPr>
            <w:tcW w:w="0" w:type="auto"/>
            <w:tcBorders>
              <w:top w:val="nil"/>
              <w:left w:val="nil"/>
              <w:bottom w:val="nil"/>
              <w:right w:val="nil"/>
            </w:tcBorders>
            <w:shd w:val="clear" w:color="auto" w:fill="auto"/>
            <w:noWrap/>
            <w:hideMark/>
          </w:tcPr>
          <w:p w14:paraId="3DCCB317" w14:textId="77777777" w:rsidR="00D64922" w:rsidRPr="00881D69" w:rsidRDefault="00D64922" w:rsidP="00D64922">
            <w:pPr>
              <w:spacing w:after="0"/>
              <w:jc w:val="right"/>
              <w:rPr>
                <w:sz w:val="20"/>
              </w:rPr>
            </w:pPr>
            <w:r w:rsidRPr="00881D69">
              <w:rPr>
                <w:sz w:val="20"/>
              </w:rPr>
              <w:t>1984</w:t>
            </w:r>
          </w:p>
        </w:tc>
        <w:tc>
          <w:tcPr>
            <w:tcW w:w="0" w:type="auto"/>
            <w:tcBorders>
              <w:top w:val="nil"/>
              <w:left w:val="nil"/>
              <w:bottom w:val="nil"/>
              <w:right w:val="nil"/>
            </w:tcBorders>
            <w:shd w:val="clear" w:color="auto" w:fill="auto"/>
            <w:noWrap/>
            <w:vAlign w:val="center"/>
            <w:hideMark/>
          </w:tcPr>
          <w:p w14:paraId="70FF46D4"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0.64</w:t>
            </w:r>
          </w:p>
        </w:tc>
        <w:tc>
          <w:tcPr>
            <w:tcW w:w="0" w:type="auto"/>
            <w:tcBorders>
              <w:top w:val="nil"/>
              <w:left w:val="nil"/>
              <w:bottom w:val="nil"/>
              <w:right w:val="nil"/>
            </w:tcBorders>
            <w:shd w:val="clear" w:color="auto" w:fill="auto"/>
            <w:noWrap/>
            <w:vAlign w:val="center"/>
            <w:hideMark/>
          </w:tcPr>
          <w:p w14:paraId="0C4D2C2E"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0.18</w:t>
            </w:r>
          </w:p>
        </w:tc>
        <w:tc>
          <w:tcPr>
            <w:tcW w:w="0" w:type="auto"/>
            <w:tcBorders>
              <w:top w:val="nil"/>
              <w:left w:val="nil"/>
              <w:bottom w:val="nil"/>
              <w:right w:val="nil"/>
            </w:tcBorders>
            <w:shd w:val="clear" w:color="auto" w:fill="auto"/>
            <w:vAlign w:val="center"/>
          </w:tcPr>
          <w:p w14:paraId="07A48940" w14:textId="77777777" w:rsidR="00D64922" w:rsidRPr="00881D69" w:rsidRDefault="00D64922" w:rsidP="00D64922">
            <w:pPr>
              <w:spacing w:after="0"/>
              <w:jc w:val="right"/>
              <w:rPr>
                <w:color w:val="000000"/>
                <w:sz w:val="20"/>
              </w:rPr>
            </w:pPr>
            <w:r>
              <w:rPr>
                <w:color w:val="000000"/>
                <w:sz w:val="20"/>
                <w:szCs w:val="20"/>
              </w:rPr>
              <w:t>0.62</w:t>
            </w:r>
          </w:p>
        </w:tc>
        <w:tc>
          <w:tcPr>
            <w:tcW w:w="0" w:type="auto"/>
            <w:tcBorders>
              <w:top w:val="nil"/>
              <w:left w:val="nil"/>
              <w:bottom w:val="nil"/>
              <w:right w:val="nil"/>
            </w:tcBorders>
            <w:shd w:val="clear" w:color="auto" w:fill="auto"/>
            <w:vAlign w:val="center"/>
          </w:tcPr>
          <w:p w14:paraId="4E3219FE" w14:textId="77777777" w:rsidR="00D64922" w:rsidRPr="00881D69" w:rsidRDefault="00D64922" w:rsidP="00D64922">
            <w:pPr>
              <w:spacing w:after="0"/>
              <w:jc w:val="right"/>
              <w:rPr>
                <w:color w:val="000000"/>
                <w:sz w:val="20"/>
              </w:rPr>
            </w:pPr>
            <w:r>
              <w:rPr>
                <w:color w:val="000000"/>
                <w:sz w:val="20"/>
                <w:szCs w:val="20"/>
              </w:rPr>
              <w:t>0.19</w:t>
            </w:r>
          </w:p>
        </w:tc>
      </w:tr>
      <w:tr w:rsidR="00D64922" w:rsidRPr="00054467" w14:paraId="731ACA84" w14:textId="77777777" w:rsidTr="00D64922">
        <w:trPr>
          <w:jc w:val="center"/>
        </w:trPr>
        <w:tc>
          <w:tcPr>
            <w:tcW w:w="0" w:type="auto"/>
            <w:tcBorders>
              <w:top w:val="nil"/>
              <w:left w:val="nil"/>
              <w:bottom w:val="nil"/>
              <w:right w:val="nil"/>
            </w:tcBorders>
            <w:shd w:val="clear" w:color="auto" w:fill="auto"/>
            <w:noWrap/>
            <w:hideMark/>
          </w:tcPr>
          <w:p w14:paraId="1233E2F0" w14:textId="77777777" w:rsidR="00D64922" w:rsidRPr="00881D69" w:rsidRDefault="00D64922" w:rsidP="00D64922">
            <w:pPr>
              <w:spacing w:after="0"/>
              <w:jc w:val="right"/>
              <w:rPr>
                <w:sz w:val="20"/>
              </w:rPr>
            </w:pPr>
            <w:r w:rsidRPr="00881D69">
              <w:rPr>
                <w:sz w:val="20"/>
              </w:rPr>
              <w:t>1985</w:t>
            </w:r>
          </w:p>
        </w:tc>
        <w:tc>
          <w:tcPr>
            <w:tcW w:w="0" w:type="auto"/>
            <w:tcBorders>
              <w:top w:val="nil"/>
              <w:left w:val="nil"/>
              <w:bottom w:val="nil"/>
              <w:right w:val="nil"/>
            </w:tcBorders>
            <w:shd w:val="clear" w:color="auto" w:fill="auto"/>
            <w:noWrap/>
            <w:vAlign w:val="center"/>
            <w:hideMark/>
          </w:tcPr>
          <w:p w14:paraId="6B95C629"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1.21</w:t>
            </w:r>
          </w:p>
        </w:tc>
        <w:tc>
          <w:tcPr>
            <w:tcW w:w="0" w:type="auto"/>
            <w:tcBorders>
              <w:top w:val="nil"/>
              <w:left w:val="nil"/>
              <w:bottom w:val="nil"/>
              <w:right w:val="nil"/>
            </w:tcBorders>
            <w:shd w:val="clear" w:color="auto" w:fill="auto"/>
            <w:noWrap/>
            <w:vAlign w:val="center"/>
            <w:hideMark/>
          </w:tcPr>
          <w:p w14:paraId="6BDFFCD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0.24</w:t>
            </w:r>
          </w:p>
        </w:tc>
        <w:tc>
          <w:tcPr>
            <w:tcW w:w="0" w:type="auto"/>
            <w:tcBorders>
              <w:top w:val="nil"/>
              <w:left w:val="nil"/>
              <w:bottom w:val="nil"/>
              <w:right w:val="nil"/>
            </w:tcBorders>
            <w:shd w:val="clear" w:color="auto" w:fill="auto"/>
            <w:vAlign w:val="center"/>
          </w:tcPr>
          <w:p w14:paraId="0AF3BE51" w14:textId="77777777" w:rsidR="00D64922" w:rsidRPr="00881D69" w:rsidRDefault="00D64922" w:rsidP="00D64922">
            <w:pPr>
              <w:spacing w:after="0"/>
              <w:jc w:val="right"/>
              <w:rPr>
                <w:color w:val="000000"/>
                <w:sz w:val="20"/>
              </w:rPr>
            </w:pPr>
            <w:r>
              <w:rPr>
                <w:color w:val="000000"/>
                <w:sz w:val="20"/>
                <w:szCs w:val="20"/>
              </w:rPr>
              <w:t>0.89</w:t>
            </w:r>
          </w:p>
        </w:tc>
        <w:tc>
          <w:tcPr>
            <w:tcW w:w="0" w:type="auto"/>
            <w:tcBorders>
              <w:top w:val="nil"/>
              <w:left w:val="nil"/>
              <w:bottom w:val="nil"/>
              <w:right w:val="nil"/>
            </w:tcBorders>
            <w:shd w:val="clear" w:color="auto" w:fill="auto"/>
            <w:vAlign w:val="center"/>
          </w:tcPr>
          <w:p w14:paraId="43D8E6CB" w14:textId="77777777" w:rsidR="00D64922" w:rsidRPr="00881D69" w:rsidRDefault="00D64922" w:rsidP="00D64922">
            <w:pPr>
              <w:spacing w:after="0"/>
              <w:jc w:val="right"/>
              <w:rPr>
                <w:color w:val="000000"/>
                <w:sz w:val="20"/>
              </w:rPr>
            </w:pPr>
            <w:r>
              <w:rPr>
                <w:color w:val="000000"/>
                <w:sz w:val="20"/>
                <w:szCs w:val="20"/>
              </w:rPr>
              <w:t>0.20</w:t>
            </w:r>
          </w:p>
        </w:tc>
      </w:tr>
      <w:tr w:rsidR="00D64922" w:rsidRPr="00054467" w14:paraId="041B96BA" w14:textId="77777777" w:rsidTr="00D64922">
        <w:trPr>
          <w:jc w:val="center"/>
        </w:trPr>
        <w:tc>
          <w:tcPr>
            <w:tcW w:w="0" w:type="auto"/>
            <w:tcBorders>
              <w:top w:val="nil"/>
              <w:left w:val="nil"/>
              <w:bottom w:val="nil"/>
              <w:right w:val="nil"/>
            </w:tcBorders>
            <w:shd w:val="clear" w:color="auto" w:fill="auto"/>
            <w:noWrap/>
            <w:hideMark/>
          </w:tcPr>
          <w:p w14:paraId="65D822CF" w14:textId="77777777" w:rsidR="00D64922" w:rsidRPr="00881D69" w:rsidRDefault="00D64922" w:rsidP="00D64922">
            <w:pPr>
              <w:spacing w:after="0"/>
              <w:jc w:val="right"/>
              <w:rPr>
                <w:sz w:val="20"/>
              </w:rPr>
            </w:pPr>
            <w:r w:rsidRPr="00881D69">
              <w:rPr>
                <w:sz w:val="20"/>
              </w:rPr>
              <w:t>1986</w:t>
            </w:r>
          </w:p>
        </w:tc>
        <w:tc>
          <w:tcPr>
            <w:tcW w:w="0" w:type="auto"/>
            <w:tcBorders>
              <w:top w:val="nil"/>
              <w:left w:val="nil"/>
              <w:bottom w:val="nil"/>
              <w:right w:val="nil"/>
            </w:tcBorders>
            <w:shd w:val="clear" w:color="auto" w:fill="auto"/>
            <w:noWrap/>
            <w:vAlign w:val="center"/>
            <w:hideMark/>
          </w:tcPr>
          <w:p w14:paraId="2FBC5EF4"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0.54</w:t>
            </w:r>
          </w:p>
        </w:tc>
        <w:tc>
          <w:tcPr>
            <w:tcW w:w="0" w:type="auto"/>
            <w:tcBorders>
              <w:top w:val="nil"/>
              <w:left w:val="nil"/>
              <w:bottom w:val="nil"/>
              <w:right w:val="nil"/>
            </w:tcBorders>
            <w:shd w:val="clear" w:color="auto" w:fill="auto"/>
            <w:noWrap/>
            <w:vAlign w:val="center"/>
            <w:hideMark/>
          </w:tcPr>
          <w:p w14:paraId="689384DD"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0.14</w:t>
            </w:r>
          </w:p>
        </w:tc>
        <w:tc>
          <w:tcPr>
            <w:tcW w:w="0" w:type="auto"/>
            <w:tcBorders>
              <w:top w:val="nil"/>
              <w:left w:val="nil"/>
              <w:bottom w:val="nil"/>
              <w:right w:val="nil"/>
            </w:tcBorders>
            <w:shd w:val="clear" w:color="auto" w:fill="auto"/>
            <w:vAlign w:val="center"/>
          </w:tcPr>
          <w:p w14:paraId="7E5D0466" w14:textId="77777777" w:rsidR="00D64922" w:rsidRPr="00881D69" w:rsidRDefault="00D64922" w:rsidP="00D64922">
            <w:pPr>
              <w:spacing w:after="0"/>
              <w:jc w:val="right"/>
              <w:rPr>
                <w:color w:val="000000"/>
                <w:sz w:val="20"/>
              </w:rPr>
            </w:pPr>
            <w:r>
              <w:rPr>
                <w:color w:val="000000"/>
                <w:sz w:val="20"/>
                <w:szCs w:val="20"/>
              </w:rPr>
              <w:t>0.61</w:t>
            </w:r>
          </w:p>
        </w:tc>
        <w:tc>
          <w:tcPr>
            <w:tcW w:w="0" w:type="auto"/>
            <w:tcBorders>
              <w:top w:val="nil"/>
              <w:left w:val="nil"/>
              <w:bottom w:val="nil"/>
              <w:right w:val="nil"/>
            </w:tcBorders>
            <w:shd w:val="clear" w:color="auto" w:fill="auto"/>
            <w:vAlign w:val="center"/>
          </w:tcPr>
          <w:p w14:paraId="517EAF65" w14:textId="77777777" w:rsidR="00D64922" w:rsidRPr="00881D69" w:rsidRDefault="00D64922" w:rsidP="00D64922">
            <w:pPr>
              <w:spacing w:after="0"/>
              <w:jc w:val="right"/>
              <w:rPr>
                <w:color w:val="000000"/>
                <w:sz w:val="20"/>
              </w:rPr>
            </w:pPr>
            <w:r>
              <w:rPr>
                <w:color w:val="000000"/>
                <w:sz w:val="20"/>
                <w:szCs w:val="20"/>
              </w:rPr>
              <w:t>0.14</w:t>
            </w:r>
          </w:p>
        </w:tc>
      </w:tr>
      <w:tr w:rsidR="00D64922" w:rsidRPr="00054467" w14:paraId="124A6793" w14:textId="77777777" w:rsidTr="00D64922">
        <w:trPr>
          <w:jc w:val="center"/>
        </w:trPr>
        <w:tc>
          <w:tcPr>
            <w:tcW w:w="0" w:type="auto"/>
            <w:tcBorders>
              <w:top w:val="nil"/>
              <w:left w:val="nil"/>
              <w:bottom w:val="nil"/>
              <w:right w:val="nil"/>
            </w:tcBorders>
            <w:shd w:val="clear" w:color="auto" w:fill="auto"/>
            <w:noWrap/>
            <w:hideMark/>
          </w:tcPr>
          <w:p w14:paraId="317219AA" w14:textId="77777777" w:rsidR="00D64922" w:rsidRPr="00881D69" w:rsidRDefault="00D64922" w:rsidP="00D64922">
            <w:pPr>
              <w:spacing w:after="0"/>
              <w:jc w:val="right"/>
              <w:rPr>
                <w:sz w:val="20"/>
              </w:rPr>
            </w:pPr>
            <w:r w:rsidRPr="00881D69">
              <w:rPr>
                <w:sz w:val="20"/>
              </w:rPr>
              <w:t>1987</w:t>
            </w:r>
          </w:p>
        </w:tc>
        <w:tc>
          <w:tcPr>
            <w:tcW w:w="0" w:type="auto"/>
            <w:tcBorders>
              <w:top w:val="nil"/>
              <w:left w:val="nil"/>
              <w:bottom w:val="nil"/>
              <w:right w:val="nil"/>
            </w:tcBorders>
            <w:shd w:val="clear" w:color="auto" w:fill="auto"/>
            <w:noWrap/>
            <w:vAlign w:val="center"/>
            <w:hideMark/>
          </w:tcPr>
          <w:p w14:paraId="014F5C2A"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0.72</w:t>
            </w:r>
          </w:p>
        </w:tc>
        <w:tc>
          <w:tcPr>
            <w:tcW w:w="0" w:type="auto"/>
            <w:tcBorders>
              <w:top w:val="nil"/>
              <w:left w:val="nil"/>
              <w:bottom w:val="nil"/>
              <w:right w:val="nil"/>
            </w:tcBorders>
            <w:shd w:val="clear" w:color="auto" w:fill="auto"/>
            <w:noWrap/>
            <w:vAlign w:val="center"/>
            <w:hideMark/>
          </w:tcPr>
          <w:p w14:paraId="5C8F5CB8"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0.14</w:t>
            </w:r>
          </w:p>
        </w:tc>
        <w:tc>
          <w:tcPr>
            <w:tcW w:w="0" w:type="auto"/>
            <w:tcBorders>
              <w:top w:val="nil"/>
              <w:left w:val="nil"/>
              <w:bottom w:val="nil"/>
              <w:right w:val="nil"/>
            </w:tcBorders>
            <w:shd w:val="clear" w:color="auto" w:fill="auto"/>
            <w:vAlign w:val="center"/>
          </w:tcPr>
          <w:p w14:paraId="02E4F828" w14:textId="77777777" w:rsidR="00D64922" w:rsidRPr="00881D69" w:rsidRDefault="00D64922" w:rsidP="00D64922">
            <w:pPr>
              <w:spacing w:after="0"/>
              <w:jc w:val="right"/>
              <w:rPr>
                <w:color w:val="000000"/>
                <w:sz w:val="20"/>
              </w:rPr>
            </w:pPr>
            <w:r>
              <w:rPr>
                <w:color w:val="000000"/>
                <w:sz w:val="20"/>
                <w:szCs w:val="20"/>
              </w:rPr>
              <w:t>0.61</w:t>
            </w:r>
          </w:p>
        </w:tc>
        <w:tc>
          <w:tcPr>
            <w:tcW w:w="0" w:type="auto"/>
            <w:tcBorders>
              <w:top w:val="nil"/>
              <w:left w:val="nil"/>
              <w:bottom w:val="nil"/>
              <w:right w:val="nil"/>
            </w:tcBorders>
            <w:shd w:val="clear" w:color="auto" w:fill="auto"/>
            <w:vAlign w:val="center"/>
          </w:tcPr>
          <w:p w14:paraId="2510D865" w14:textId="77777777" w:rsidR="00D64922" w:rsidRPr="00881D69" w:rsidRDefault="00D64922" w:rsidP="00D64922">
            <w:pPr>
              <w:spacing w:after="0"/>
              <w:jc w:val="right"/>
              <w:rPr>
                <w:color w:val="000000"/>
                <w:sz w:val="20"/>
              </w:rPr>
            </w:pPr>
            <w:r>
              <w:rPr>
                <w:color w:val="000000"/>
                <w:sz w:val="20"/>
                <w:szCs w:val="20"/>
              </w:rPr>
              <w:t>0.12</w:t>
            </w:r>
          </w:p>
        </w:tc>
      </w:tr>
      <w:tr w:rsidR="00D64922" w:rsidRPr="00054467" w14:paraId="040B4B16" w14:textId="77777777" w:rsidTr="00D64922">
        <w:trPr>
          <w:jc w:val="center"/>
        </w:trPr>
        <w:tc>
          <w:tcPr>
            <w:tcW w:w="0" w:type="auto"/>
            <w:tcBorders>
              <w:top w:val="nil"/>
              <w:left w:val="nil"/>
              <w:bottom w:val="nil"/>
              <w:right w:val="nil"/>
            </w:tcBorders>
            <w:shd w:val="clear" w:color="auto" w:fill="auto"/>
            <w:noWrap/>
            <w:hideMark/>
          </w:tcPr>
          <w:p w14:paraId="4B742474" w14:textId="77777777" w:rsidR="00D64922" w:rsidRPr="00881D69" w:rsidRDefault="00D64922" w:rsidP="00D64922">
            <w:pPr>
              <w:spacing w:after="0"/>
              <w:jc w:val="right"/>
              <w:rPr>
                <w:sz w:val="20"/>
              </w:rPr>
            </w:pPr>
            <w:r w:rsidRPr="00881D69">
              <w:rPr>
                <w:sz w:val="20"/>
              </w:rPr>
              <w:t>1988</w:t>
            </w:r>
          </w:p>
        </w:tc>
        <w:tc>
          <w:tcPr>
            <w:tcW w:w="0" w:type="auto"/>
            <w:tcBorders>
              <w:top w:val="nil"/>
              <w:left w:val="nil"/>
              <w:bottom w:val="nil"/>
              <w:right w:val="nil"/>
            </w:tcBorders>
            <w:shd w:val="clear" w:color="auto" w:fill="auto"/>
            <w:noWrap/>
            <w:vAlign w:val="center"/>
            <w:hideMark/>
          </w:tcPr>
          <w:p w14:paraId="41A75CDE"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0.67</w:t>
            </w:r>
          </w:p>
        </w:tc>
        <w:tc>
          <w:tcPr>
            <w:tcW w:w="0" w:type="auto"/>
            <w:tcBorders>
              <w:top w:val="nil"/>
              <w:left w:val="nil"/>
              <w:bottom w:val="nil"/>
              <w:right w:val="nil"/>
            </w:tcBorders>
            <w:shd w:val="clear" w:color="auto" w:fill="auto"/>
            <w:noWrap/>
            <w:vAlign w:val="center"/>
            <w:hideMark/>
          </w:tcPr>
          <w:p w14:paraId="4CA28B9C"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0.13</w:t>
            </w:r>
          </w:p>
        </w:tc>
        <w:tc>
          <w:tcPr>
            <w:tcW w:w="0" w:type="auto"/>
            <w:tcBorders>
              <w:top w:val="nil"/>
              <w:left w:val="nil"/>
              <w:bottom w:val="nil"/>
              <w:right w:val="nil"/>
            </w:tcBorders>
            <w:shd w:val="clear" w:color="auto" w:fill="auto"/>
            <w:vAlign w:val="center"/>
          </w:tcPr>
          <w:p w14:paraId="12D2CD25" w14:textId="77777777" w:rsidR="00D64922" w:rsidRPr="00881D69" w:rsidRDefault="00D64922" w:rsidP="00D64922">
            <w:pPr>
              <w:spacing w:after="0"/>
              <w:jc w:val="right"/>
              <w:rPr>
                <w:color w:val="000000"/>
                <w:sz w:val="20"/>
              </w:rPr>
            </w:pPr>
            <w:r>
              <w:rPr>
                <w:color w:val="000000"/>
                <w:sz w:val="20"/>
                <w:szCs w:val="20"/>
              </w:rPr>
              <w:t>0.64</w:t>
            </w:r>
          </w:p>
        </w:tc>
        <w:tc>
          <w:tcPr>
            <w:tcW w:w="0" w:type="auto"/>
            <w:tcBorders>
              <w:top w:val="nil"/>
              <w:left w:val="nil"/>
              <w:bottom w:val="nil"/>
              <w:right w:val="nil"/>
            </w:tcBorders>
            <w:shd w:val="clear" w:color="auto" w:fill="auto"/>
            <w:vAlign w:val="center"/>
          </w:tcPr>
          <w:p w14:paraId="3C14C661" w14:textId="77777777" w:rsidR="00D64922" w:rsidRPr="00881D69" w:rsidRDefault="00D64922" w:rsidP="00D64922">
            <w:pPr>
              <w:spacing w:after="0"/>
              <w:jc w:val="right"/>
              <w:rPr>
                <w:color w:val="000000"/>
                <w:sz w:val="20"/>
              </w:rPr>
            </w:pPr>
            <w:r>
              <w:rPr>
                <w:color w:val="000000"/>
                <w:sz w:val="20"/>
                <w:szCs w:val="20"/>
              </w:rPr>
              <w:t>0.12</w:t>
            </w:r>
          </w:p>
        </w:tc>
      </w:tr>
      <w:tr w:rsidR="00D64922" w:rsidRPr="00054467" w14:paraId="5BB906C9" w14:textId="77777777" w:rsidTr="00D64922">
        <w:trPr>
          <w:jc w:val="center"/>
        </w:trPr>
        <w:tc>
          <w:tcPr>
            <w:tcW w:w="0" w:type="auto"/>
            <w:tcBorders>
              <w:top w:val="nil"/>
              <w:left w:val="nil"/>
              <w:bottom w:val="nil"/>
              <w:right w:val="nil"/>
            </w:tcBorders>
            <w:shd w:val="clear" w:color="auto" w:fill="auto"/>
            <w:noWrap/>
            <w:hideMark/>
          </w:tcPr>
          <w:p w14:paraId="404C4849" w14:textId="77777777" w:rsidR="00D64922" w:rsidRPr="00881D69" w:rsidRDefault="00D64922" w:rsidP="00D64922">
            <w:pPr>
              <w:spacing w:after="0"/>
              <w:jc w:val="right"/>
              <w:rPr>
                <w:sz w:val="20"/>
              </w:rPr>
            </w:pPr>
            <w:r w:rsidRPr="00881D69">
              <w:rPr>
                <w:sz w:val="20"/>
              </w:rPr>
              <w:t>1989</w:t>
            </w:r>
          </w:p>
        </w:tc>
        <w:tc>
          <w:tcPr>
            <w:tcW w:w="0" w:type="auto"/>
            <w:tcBorders>
              <w:top w:val="nil"/>
              <w:left w:val="nil"/>
              <w:bottom w:val="nil"/>
              <w:right w:val="nil"/>
            </w:tcBorders>
            <w:shd w:val="clear" w:color="auto" w:fill="auto"/>
            <w:noWrap/>
            <w:vAlign w:val="center"/>
            <w:hideMark/>
          </w:tcPr>
          <w:p w14:paraId="497DE253"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0.74</w:t>
            </w:r>
          </w:p>
        </w:tc>
        <w:tc>
          <w:tcPr>
            <w:tcW w:w="0" w:type="auto"/>
            <w:tcBorders>
              <w:top w:val="nil"/>
              <w:left w:val="nil"/>
              <w:bottom w:val="nil"/>
              <w:right w:val="nil"/>
            </w:tcBorders>
            <w:shd w:val="clear" w:color="auto" w:fill="auto"/>
            <w:noWrap/>
            <w:vAlign w:val="center"/>
            <w:hideMark/>
          </w:tcPr>
          <w:p w14:paraId="7D6060C4"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0.14</w:t>
            </w:r>
          </w:p>
        </w:tc>
        <w:tc>
          <w:tcPr>
            <w:tcW w:w="0" w:type="auto"/>
            <w:tcBorders>
              <w:top w:val="nil"/>
              <w:left w:val="nil"/>
              <w:bottom w:val="nil"/>
              <w:right w:val="nil"/>
            </w:tcBorders>
            <w:shd w:val="clear" w:color="auto" w:fill="auto"/>
            <w:vAlign w:val="center"/>
          </w:tcPr>
          <w:p w14:paraId="756D3E81" w14:textId="77777777" w:rsidR="00D64922" w:rsidRPr="00881D69" w:rsidRDefault="00D64922" w:rsidP="00D64922">
            <w:pPr>
              <w:spacing w:after="0"/>
              <w:jc w:val="right"/>
              <w:rPr>
                <w:color w:val="000000"/>
                <w:sz w:val="20"/>
              </w:rPr>
            </w:pPr>
            <w:r>
              <w:rPr>
                <w:color w:val="000000"/>
                <w:sz w:val="20"/>
                <w:szCs w:val="20"/>
              </w:rPr>
              <w:t>0.65</w:t>
            </w:r>
          </w:p>
        </w:tc>
        <w:tc>
          <w:tcPr>
            <w:tcW w:w="0" w:type="auto"/>
            <w:tcBorders>
              <w:top w:val="nil"/>
              <w:left w:val="nil"/>
              <w:bottom w:val="nil"/>
              <w:right w:val="nil"/>
            </w:tcBorders>
            <w:shd w:val="clear" w:color="auto" w:fill="auto"/>
            <w:vAlign w:val="center"/>
          </w:tcPr>
          <w:p w14:paraId="7B03CC14" w14:textId="77777777" w:rsidR="00D64922" w:rsidRPr="00881D69" w:rsidRDefault="00D64922" w:rsidP="00D64922">
            <w:pPr>
              <w:spacing w:after="0"/>
              <w:jc w:val="right"/>
              <w:rPr>
                <w:color w:val="000000"/>
                <w:sz w:val="20"/>
              </w:rPr>
            </w:pPr>
            <w:r>
              <w:rPr>
                <w:color w:val="000000"/>
                <w:sz w:val="20"/>
                <w:szCs w:val="20"/>
              </w:rPr>
              <w:t>0.12</w:t>
            </w:r>
          </w:p>
        </w:tc>
      </w:tr>
      <w:tr w:rsidR="00D64922" w:rsidRPr="00054467" w14:paraId="70DDB921" w14:textId="77777777" w:rsidTr="00D64922">
        <w:trPr>
          <w:jc w:val="center"/>
        </w:trPr>
        <w:tc>
          <w:tcPr>
            <w:tcW w:w="0" w:type="auto"/>
            <w:tcBorders>
              <w:top w:val="nil"/>
              <w:left w:val="nil"/>
              <w:bottom w:val="nil"/>
              <w:right w:val="nil"/>
            </w:tcBorders>
            <w:shd w:val="clear" w:color="auto" w:fill="auto"/>
            <w:noWrap/>
            <w:hideMark/>
          </w:tcPr>
          <w:p w14:paraId="64464008" w14:textId="77777777" w:rsidR="00D64922" w:rsidRPr="00881D69" w:rsidRDefault="00D64922" w:rsidP="00D64922">
            <w:pPr>
              <w:spacing w:after="0"/>
              <w:jc w:val="right"/>
              <w:rPr>
                <w:sz w:val="20"/>
              </w:rPr>
            </w:pPr>
            <w:r w:rsidRPr="00881D69">
              <w:rPr>
                <w:sz w:val="20"/>
              </w:rPr>
              <w:t>1990</w:t>
            </w:r>
          </w:p>
        </w:tc>
        <w:tc>
          <w:tcPr>
            <w:tcW w:w="0" w:type="auto"/>
            <w:tcBorders>
              <w:top w:val="nil"/>
              <w:left w:val="nil"/>
              <w:bottom w:val="nil"/>
              <w:right w:val="nil"/>
            </w:tcBorders>
            <w:shd w:val="clear" w:color="auto" w:fill="auto"/>
            <w:noWrap/>
            <w:vAlign w:val="center"/>
            <w:hideMark/>
          </w:tcPr>
          <w:p w14:paraId="76136C23"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0.87</w:t>
            </w:r>
          </w:p>
        </w:tc>
        <w:tc>
          <w:tcPr>
            <w:tcW w:w="0" w:type="auto"/>
            <w:tcBorders>
              <w:top w:val="nil"/>
              <w:left w:val="nil"/>
              <w:bottom w:val="nil"/>
              <w:right w:val="nil"/>
            </w:tcBorders>
            <w:shd w:val="clear" w:color="auto" w:fill="auto"/>
            <w:noWrap/>
            <w:vAlign w:val="center"/>
            <w:hideMark/>
          </w:tcPr>
          <w:p w14:paraId="622876DF"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0.16</w:t>
            </w:r>
          </w:p>
        </w:tc>
        <w:tc>
          <w:tcPr>
            <w:tcW w:w="0" w:type="auto"/>
            <w:tcBorders>
              <w:top w:val="nil"/>
              <w:left w:val="nil"/>
              <w:bottom w:val="nil"/>
              <w:right w:val="nil"/>
            </w:tcBorders>
            <w:shd w:val="clear" w:color="auto" w:fill="auto"/>
            <w:vAlign w:val="center"/>
          </w:tcPr>
          <w:p w14:paraId="4565221A" w14:textId="77777777" w:rsidR="00D64922" w:rsidRPr="00881D69" w:rsidRDefault="00D64922" w:rsidP="00D64922">
            <w:pPr>
              <w:spacing w:after="0"/>
              <w:jc w:val="right"/>
              <w:rPr>
                <w:color w:val="000000"/>
                <w:sz w:val="20"/>
              </w:rPr>
            </w:pPr>
            <w:r>
              <w:rPr>
                <w:color w:val="000000"/>
                <w:sz w:val="20"/>
                <w:szCs w:val="20"/>
              </w:rPr>
              <w:t>0.83</w:t>
            </w:r>
          </w:p>
        </w:tc>
        <w:tc>
          <w:tcPr>
            <w:tcW w:w="0" w:type="auto"/>
            <w:tcBorders>
              <w:top w:val="nil"/>
              <w:left w:val="nil"/>
              <w:bottom w:val="nil"/>
              <w:right w:val="nil"/>
            </w:tcBorders>
            <w:shd w:val="clear" w:color="auto" w:fill="auto"/>
            <w:vAlign w:val="center"/>
          </w:tcPr>
          <w:p w14:paraId="53DA1829" w14:textId="77777777" w:rsidR="00D64922" w:rsidRPr="00881D69" w:rsidRDefault="00D64922" w:rsidP="00D64922">
            <w:pPr>
              <w:spacing w:after="0"/>
              <w:jc w:val="right"/>
              <w:rPr>
                <w:color w:val="000000"/>
                <w:sz w:val="20"/>
              </w:rPr>
            </w:pPr>
            <w:r>
              <w:rPr>
                <w:color w:val="000000"/>
                <w:sz w:val="20"/>
                <w:szCs w:val="20"/>
              </w:rPr>
              <w:t>0.14</w:t>
            </w:r>
          </w:p>
        </w:tc>
      </w:tr>
      <w:tr w:rsidR="00D64922" w:rsidRPr="00054467" w14:paraId="62052811" w14:textId="77777777" w:rsidTr="00D64922">
        <w:trPr>
          <w:jc w:val="center"/>
        </w:trPr>
        <w:tc>
          <w:tcPr>
            <w:tcW w:w="0" w:type="auto"/>
            <w:tcBorders>
              <w:top w:val="nil"/>
              <w:left w:val="nil"/>
              <w:bottom w:val="nil"/>
              <w:right w:val="nil"/>
            </w:tcBorders>
            <w:shd w:val="clear" w:color="auto" w:fill="auto"/>
            <w:noWrap/>
            <w:hideMark/>
          </w:tcPr>
          <w:p w14:paraId="051417D6" w14:textId="77777777" w:rsidR="00D64922" w:rsidRPr="00881D69" w:rsidRDefault="00D64922" w:rsidP="00D64922">
            <w:pPr>
              <w:spacing w:after="0"/>
              <w:jc w:val="right"/>
              <w:rPr>
                <w:sz w:val="20"/>
              </w:rPr>
            </w:pPr>
            <w:r w:rsidRPr="00881D69">
              <w:rPr>
                <w:sz w:val="20"/>
              </w:rPr>
              <w:t>1991</w:t>
            </w:r>
          </w:p>
        </w:tc>
        <w:tc>
          <w:tcPr>
            <w:tcW w:w="0" w:type="auto"/>
            <w:tcBorders>
              <w:top w:val="nil"/>
              <w:left w:val="nil"/>
              <w:bottom w:val="nil"/>
              <w:right w:val="nil"/>
            </w:tcBorders>
            <w:shd w:val="clear" w:color="auto" w:fill="auto"/>
            <w:noWrap/>
            <w:vAlign w:val="center"/>
            <w:hideMark/>
          </w:tcPr>
          <w:p w14:paraId="6EE30F2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0.56</w:t>
            </w:r>
          </w:p>
        </w:tc>
        <w:tc>
          <w:tcPr>
            <w:tcW w:w="0" w:type="auto"/>
            <w:tcBorders>
              <w:top w:val="nil"/>
              <w:left w:val="nil"/>
              <w:bottom w:val="nil"/>
              <w:right w:val="nil"/>
            </w:tcBorders>
            <w:shd w:val="clear" w:color="auto" w:fill="auto"/>
            <w:noWrap/>
            <w:vAlign w:val="center"/>
            <w:hideMark/>
          </w:tcPr>
          <w:p w14:paraId="17C87381"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0.11</w:t>
            </w:r>
          </w:p>
        </w:tc>
        <w:tc>
          <w:tcPr>
            <w:tcW w:w="0" w:type="auto"/>
            <w:tcBorders>
              <w:top w:val="nil"/>
              <w:left w:val="nil"/>
              <w:bottom w:val="nil"/>
              <w:right w:val="nil"/>
            </w:tcBorders>
            <w:shd w:val="clear" w:color="auto" w:fill="auto"/>
            <w:vAlign w:val="center"/>
          </w:tcPr>
          <w:p w14:paraId="0003E1ED" w14:textId="77777777" w:rsidR="00D64922" w:rsidRPr="00881D69" w:rsidRDefault="00D64922" w:rsidP="00D64922">
            <w:pPr>
              <w:spacing w:after="0"/>
              <w:jc w:val="right"/>
              <w:rPr>
                <w:color w:val="000000"/>
                <w:sz w:val="20"/>
              </w:rPr>
            </w:pPr>
            <w:r>
              <w:rPr>
                <w:color w:val="000000"/>
                <w:sz w:val="20"/>
                <w:szCs w:val="20"/>
              </w:rPr>
              <w:t>0.55</w:t>
            </w:r>
          </w:p>
        </w:tc>
        <w:tc>
          <w:tcPr>
            <w:tcW w:w="0" w:type="auto"/>
            <w:tcBorders>
              <w:top w:val="nil"/>
              <w:left w:val="nil"/>
              <w:bottom w:val="nil"/>
              <w:right w:val="nil"/>
            </w:tcBorders>
            <w:shd w:val="clear" w:color="auto" w:fill="auto"/>
            <w:vAlign w:val="center"/>
          </w:tcPr>
          <w:p w14:paraId="2FFEEE35" w14:textId="77777777" w:rsidR="00D64922" w:rsidRPr="00881D69" w:rsidRDefault="00D64922" w:rsidP="00D64922">
            <w:pPr>
              <w:spacing w:after="0"/>
              <w:jc w:val="right"/>
              <w:rPr>
                <w:color w:val="000000"/>
                <w:sz w:val="20"/>
              </w:rPr>
            </w:pPr>
            <w:r>
              <w:rPr>
                <w:color w:val="000000"/>
                <w:sz w:val="20"/>
                <w:szCs w:val="20"/>
              </w:rPr>
              <w:t>0.10</w:t>
            </w:r>
          </w:p>
        </w:tc>
      </w:tr>
      <w:tr w:rsidR="00D64922" w:rsidRPr="00054467" w14:paraId="173B7455" w14:textId="77777777" w:rsidTr="00D64922">
        <w:trPr>
          <w:jc w:val="center"/>
        </w:trPr>
        <w:tc>
          <w:tcPr>
            <w:tcW w:w="0" w:type="auto"/>
            <w:tcBorders>
              <w:top w:val="nil"/>
              <w:left w:val="nil"/>
              <w:bottom w:val="nil"/>
              <w:right w:val="nil"/>
            </w:tcBorders>
            <w:shd w:val="clear" w:color="auto" w:fill="auto"/>
            <w:noWrap/>
            <w:hideMark/>
          </w:tcPr>
          <w:p w14:paraId="7ADF0068" w14:textId="77777777" w:rsidR="00D64922" w:rsidRPr="00881D69" w:rsidRDefault="00D64922" w:rsidP="00D64922">
            <w:pPr>
              <w:spacing w:after="0"/>
              <w:jc w:val="right"/>
              <w:rPr>
                <w:sz w:val="20"/>
              </w:rPr>
            </w:pPr>
            <w:r w:rsidRPr="00881D69">
              <w:rPr>
                <w:sz w:val="20"/>
              </w:rPr>
              <w:t>1992</w:t>
            </w:r>
          </w:p>
        </w:tc>
        <w:tc>
          <w:tcPr>
            <w:tcW w:w="0" w:type="auto"/>
            <w:tcBorders>
              <w:top w:val="nil"/>
              <w:left w:val="nil"/>
              <w:bottom w:val="nil"/>
              <w:right w:val="nil"/>
            </w:tcBorders>
            <w:shd w:val="clear" w:color="auto" w:fill="auto"/>
            <w:noWrap/>
            <w:vAlign w:val="center"/>
            <w:hideMark/>
          </w:tcPr>
          <w:p w14:paraId="581F9169"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0.50</w:t>
            </w:r>
          </w:p>
        </w:tc>
        <w:tc>
          <w:tcPr>
            <w:tcW w:w="0" w:type="auto"/>
            <w:tcBorders>
              <w:top w:val="nil"/>
              <w:left w:val="nil"/>
              <w:bottom w:val="nil"/>
              <w:right w:val="nil"/>
            </w:tcBorders>
            <w:shd w:val="clear" w:color="auto" w:fill="auto"/>
            <w:noWrap/>
            <w:vAlign w:val="center"/>
            <w:hideMark/>
          </w:tcPr>
          <w:p w14:paraId="4E1A5E4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0.09</w:t>
            </w:r>
          </w:p>
        </w:tc>
        <w:tc>
          <w:tcPr>
            <w:tcW w:w="0" w:type="auto"/>
            <w:tcBorders>
              <w:top w:val="nil"/>
              <w:left w:val="nil"/>
              <w:bottom w:val="nil"/>
              <w:right w:val="nil"/>
            </w:tcBorders>
            <w:shd w:val="clear" w:color="auto" w:fill="auto"/>
            <w:vAlign w:val="center"/>
          </w:tcPr>
          <w:p w14:paraId="649EE024" w14:textId="77777777" w:rsidR="00D64922" w:rsidRPr="00881D69" w:rsidRDefault="00D64922" w:rsidP="00D64922">
            <w:pPr>
              <w:spacing w:after="0"/>
              <w:jc w:val="right"/>
              <w:rPr>
                <w:color w:val="000000"/>
                <w:sz w:val="20"/>
              </w:rPr>
            </w:pPr>
            <w:r>
              <w:rPr>
                <w:color w:val="000000"/>
                <w:sz w:val="20"/>
                <w:szCs w:val="20"/>
              </w:rPr>
              <w:t>0.48</w:t>
            </w:r>
          </w:p>
        </w:tc>
        <w:tc>
          <w:tcPr>
            <w:tcW w:w="0" w:type="auto"/>
            <w:tcBorders>
              <w:top w:val="nil"/>
              <w:left w:val="nil"/>
              <w:bottom w:val="nil"/>
              <w:right w:val="nil"/>
            </w:tcBorders>
            <w:shd w:val="clear" w:color="auto" w:fill="auto"/>
            <w:vAlign w:val="center"/>
          </w:tcPr>
          <w:p w14:paraId="3E09C0EF" w14:textId="77777777" w:rsidR="00D64922" w:rsidRPr="00881D69" w:rsidRDefault="00D64922" w:rsidP="00D64922">
            <w:pPr>
              <w:spacing w:after="0"/>
              <w:jc w:val="right"/>
              <w:rPr>
                <w:color w:val="000000"/>
                <w:sz w:val="20"/>
              </w:rPr>
            </w:pPr>
            <w:r>
              <w:rPr>
                <w:color w:val="000000"/>
                <w:sz w:val="20"/>
                <w:szCs w:val="20"/>
              </w:rPr>
              <w:t>0.09</w:t>
            </w:r>
          </w:p>
        </w:tc>
      </w:tr>
      <w:tr w:rsidR="00D64922" w:rsidRPr="00054467" w14:paraId="1F1166D9" w14:textId="77777777" w:rsidTr="00D64922">
        <w:trPr>
          <w:jc w:val="center"/>
        </w:trPr>
        <w:tc>
          <w:tcPr>
            <w:tcW w:w="0" w:type="auto"/>
            <w:tcBorders>
              <w:top w:val="nil"/>
              <w:left w:val="nil"/>
              <w:bottom w:val="nil"/>
              <w:right w:val="nil"/>
            </w:tcBorders>
            <w:shd w:val="clear" w:color="auto" w:fill="auto"/>
            <w:noWrap/>
            <w:hideMark/>
          </w:tcPr>
          <w:p w14:paraId="5EEA9CBF" w14:textId="77777777" w:rsidR="00D64922" w:rsidRPr="00881D69" w:rsidRDefault="00D64922" w:rsidP="00D64922">
            <w:pPr>
              <w:spacing w:after="0"/>
              <w:jc w:val="right"/>
              <w:rPr>
                <w:sz w:val="20"/>
              </w:rPr>
            </w:pPr>
            <w:r w:rsidRPr="00881D69">
              <w:rPr>
                <w:sz w:val="20"/>
              </w:rPr>
              <w:t>1993</w:t>
            </w:r>
          </w:p>
        </w:tc>
        <w:tc>
          <w:tcPr>
            <w:tcW w:w="0" w:type="auto"/>
            <w:tcBorders>
              <w:top w:val="nil"/>
              <w:left w:val="nil"/>
              <w:bottom w:val="nil"/>
              <w:right w:val="nil"/>
            </w:tcBorders>
            <w:shd w:val="clear" w:color="auto" w:fill="auto"/>
            <w:noWrap/>
            <w:vAlign w:val="center"/>
            <w:hideMark/>
          </w:tcPr>
          <w:p w14:paraId="698C2A3E"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0.34</w:t>
            </w:r>
          </w:p>
        </w:tc>
        <w:tc>
          <w:tcPr>
            <w:tcW w:w="0" w:type="auto"/>
            <w:tcBorders>
              <w:top w:val="nil"/>
              <w:left w:val="nil"/>
              <w:bottom w:val="nil"/>
              <w:right w:val="nil"/>
            </w:tcBorders>
            <w:shd w:val="clear" w:color="auto" w:fill="auto"/>
            <w:noWrap/>
            <w:vAlign w:val="center"/>
            <w:hideMark/>
          </w:tcPr>
          <w:p w14:paraId="413D8B14"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0.07</w:t>
            </w:r>
          </w:p>
        </w:tc>
        <w:tc>
          <w:tcPr>
            <w:tcW w:w="0" w:type="auto"/>
            <w:tcBorders>
              <w:top w:val="nil"/>
              <w:left w:val="nil"/>
              <w:bottom w:val="nil"/>
              <w:right w:val="nil"/>
            </w:tcBorders>
            <w:shd w:val="clear" w:color="auto" w:fill="auto"/>
            <w:vAlign w:val="center"/>
          </w:tcPr>
          <w:p w14:paraId="710D5016" w14:textId="77777777" w:rsidR="00D64922" w:rsidRPr="00881D69" w:rsidRDefault="00D64922" w:rsidP="00D64922">
            <w:pPr>
              <w:spacing w:after="0"/>
              <w:jc w:val="right"/>
              <w:rPr>
                <w:color w:val="000000"/>
                <w:sz w:val="20"/>
              </w:rPr>
            </w:pPr>
            <w:r>
              <w:rPr>
                <w:color w:val="000000"/>
                <w:sz w:val="20"/>
                <w:szCs w:val="20"/>
              </w:rPr>
              <w:t>0.35</w:t>
            </w:r>
          </w:p>
        </w:tc>
        <w:tc>
          <w:tcPr>
            <w:tcW w:w="0" w:type="auto"/>
            <w:tcBorders>
              <w:top w:val="nil"/>
              <w:left w:val="nil"/>
              <w:bottom w:val="nil"/>
              <w:right w:val="nil"/>
            </w:tcBorders>
            <w:shd w:val="clear" w:color="auto" w:fill="auto"/>
            <w:vAlign w:val="center"/>
          </w:tcPr>
          <w:p w14:paraId="26C64352" w14:textId="77777777" w:rsidR="00D64922" w:rsidRPr="00881D69" w:rsidRDefault="00D64922" w:rsidP="00D64922">
            <w:pPr>
              <w:spacing w:after="0"/>
              <w:jc w:val="right"/>
              <w:rPr>
                <w:color w:val="000000"/>
                <w:sz w:val="20"/>
              </w:rPr>
            </w:pPr>
            <w:r>
              <w:rPr>
                <w:color w:val="000000"/>
                <w:sz w:val="20"/>
                <w:szCs w:val="20"/>
              </w:rPr>
              <w:t>0.07</w:t>
            </w:r>
          </w:p>
        </w:tc>
      </w:tr>
      <w:tr w:rsidR="00D64922" w:rsidRPr="00054467" w14:paraId="7FB5F977" w14:textId="77777777" w:rsidTr="00D64922">
        <w:trPr>
          <w:jc w:val="center"/>
        </w:trPr>
        <w:tc>
          <w:tcPr>
            <w:tcW w:w="0" w:type="auto"/>
            <w:tcBorders>
              <w:top w:val="nil"/>
              <w:left w:val="nil"/>
              <w:bottom w:val="nil"/>
              <w:right w:val="nil"/>
            </w:tcBorders>
            <w:shd w:val="clear" w:color="auto" w:fill="auto"/>
            <w:noWrap/>
            <w:hideMark/>
          </w:tcPr>
          <w:p w14:paraId="79A3664D" w14:textId="77777777" w:rsidR="00D64922" w:rsidRPr="00881D69" w:rsidRDefault="00D64922" w:rsidP="00D64922">
            <w:pPr>
              <w:spacing w:after="0"/>
              <w:jc w:val="right"/>
              <w:rPr>
                <w:sz w:val="20"/>
              </w:rPr>
            </w:pPr>
            <w:r w:rsidRPr="00881D69">
              <w:rPr>
                <w:sz w:val="20"/>
              </w:rPr>
              <w:t>1994</w:t>
            </w:r>
          </w:p>
        </w:tc>
        <w:tc>
          <w:tcPr>
            <w:tcW w:w="0" w:type="auto"/>
            <w:tcBorders>
              <w:top w:val="nil"/>
              <w:left w:val="nil"/>
              <w:bottom w:val="nil"/>
              <w:right w:val="nil"/>
            </w:tcBorders>
            <w:shd w:val="clear" w:color="auto" w:fill="auto"/>
            <w:noWrap/>
            <w:vAlign w:val="center"/>
            <w:hideMark/>
          </w:tcPr>
          <w:p w14:paraId="0C987F2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0.38</w:t>
            </w:r>
          </w:p>
        </w:tc>
        <w:tc>
          <w:tcPr>
            <w:tcW w:w="0" w:type="auto"/>
            <w:tcBorders>
              <w:top w:val="nil"/>
              <w:left w:val="nil"/>
              <w:bottom w:val="nil"/>
              <w:right w:val="nil"/>
            </w:tcBorders>
            <w:shd w:val="clear" w:color="auto" w:fill="auto"/>
            <w:noWrap/>
            <w:vAlign w:val="center"/>
            <w:hideMark/>
          </w:tcPr>
          <w:p w14:paraId="5152B34A"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0.07</w:t>
            </w:r>
          </w:p>
        </w:tc>
        <w:tc>
          <w:tcPr>
            <w:tcW w:w="0" w:type="auto"/>
            <w:tcBorders>
              <w:top w:val="nil"/>
              <w:left w:val="nil"/>
              <w:bottom w:val="nil"/>
              <w:right w:val="nil"/>
            </w:tcBorders>
            <w:shd w:val="clear" w:color="auto" w:fill="auto"/>
            <w:vAlign w:val="center"/>
          </w:tcPr>
          <w:p w14:paraId="6CB4F998" w14:textId="77777777" w:rsidR="00D64922" w:rsidRPr="00881D69" w:rsidRDefault="00D64922" w:rsidP="00D64922">
            <w:pPr>
              <w:spacing w:after="0"/>
              <w:jc w:val="right"/>
              <w:rPr>
                <w:color w:val="000000"/>
                <w:sz w:val="20"/>
              </w:rPr>
            </w:pPr>
            <w:r>
              <w:rPr>
                <w:color w:val="000000"/>
                <w:sz w:val="20"/>
                <w:szCs w:val="20"/>
              </w:rPr>
              <w:t>0.37</w:t>
            </w:r>
          </w:p>
        </w:tc>
        <w:tc>
          <w:tcPr>
            <w:tcW w:w="0" w:type="auto"/>
            <w:tcBorders>
              <w:top w:val="nil"/>
              <w:left w:val="nil"/>
              <w:bottom w:val="nil"/>
              <w:right w:val="nil"/>
            </w:tcBorders>
            <w:shd w:val="clear" w:color="auto" w:fill="auto"/>
            <w:vAlign w:val="center"/>
          </w:tcPr>
          <w:p w14:paraId="75D822A5" w14:textId="77777777" w:rsidR="00D64922" w:rsidRPr="00881D69" w:rsidRDefault="00D64922" w:rsidP="00D64922">
            <w:pPr>
              <w:spacing w:after="0"/>
              <w:jc w:val="right"/>
              <w:rPr>
                <w:color w:val="000000"/>
                <w:sz w:val="20"/>
              </w:rPr>
            </w:pPr>
            <w:r>
              <w:rPr>
                <w:color w:val="000000"/>
                <w:sz w:val="20"/>
                <w:szCs w:val="20"/>
              </w:rPr>
              <w:t>0.07</w:t>
            </w:r>
          </w:p>
        </w:tc>
      </w:tr>
      <w:tr w:rsidR="00D64922" w:rsidRPr="00054467" w14:paraId="5B155978" w14:textId="77777777" w:rsidTr="00D64922">
        <w:trPr>
          <w:jc w:val="center"/>
        </w:trPr>
        <w:tc>
          <w:tcPr>
            <w:tcW w:w="0" w:type="auto"/>
            <w:tcBorders>
              <w:top w:val="nil"/>
              <w:left w:val="nil"/>
              <w:bottom w:val="nil"/>
              <w:right w:val="nil"/>
            </w:tcBorders>
            <w:shd w:val="clear" w:color="auto" w:fill="auto"/>
            <w:noWrap/>
            <w:hideMark/>
          </w:tcPr>
          <w:p w14:paraId="03304F3B" w14:textId="77777777" w:rsidR="00D64922" w:rsidRPr="00881D69" w:rsidRDefault="00D64922" w:rsidP="00D64922">
            <w:pPr>
              <w:spacing w:after="0"/>
              <w:jc w:val="right"/>
              <w:rPr>
                <w:sz w:val="20"/>
              </w:rPr>
            </w:pPr>
            <w:r w:rsidRPr="00881D69">
              <w:rPr>
                <w:sz w:val="20"/>
              </w:rPr>
              <w:t>1995</w:t>
            </w:r>
          </w:p>
        </w:tc>
        <w:tc>
          <w:tcPr>
            <w:tcW w:w="0" w:type="auto"/>
            <w:tcBorders>
              <w:top w:val="nil"/>
              <w:left w:val="nil"/>
              <w:bottom w:val="nil"/>
              <w:right w:val="nil"/>
            </w:tcBorders>
            <w:shd w:val="clear" w:color="auto" w:fill="auto"/>
            <w:noWrap/>
            <w:vAlign w:val="center"/>
            <w:hideMark/>
          </w:tcPr>
          <w:p w14:paraId="6F5C4DCB"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0.52</w:t>
            </w:r>
          </w:p>
        </w:tc>
        <w:tc>
          <w:tcPr>
            <w:tcW w:w="0" w:type="auto"/>
            <w:tcBorders>
              <w:top w:val="nil"/>
              <w:left w:val="nil"/>
              <w:bottom w:val="nil"/>
              <w:right w:val="nil"/>
            </w:tcBorders>
            <w:shd w:val="clear" w:color="auto" w:fill="auto"/>
            <w:noWrap/>
            <w:vAlign w:val="center"/>
            <w:hideMark/>
          </w:tcPr>
          <w:p w14:paraId="432149E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0.08</w:t>
            </w:r>
          </w:p>
        </w:tc>
        <w:tc>
          <w:tcPr>
            <w:tcW w:w="0" w:type="auto"/>
            <w:tcBorders>
              <w:top w:val="nil"/>
              <w:left w:val="nil"/>
              <w:bottom w:val="nil"/>
              <w:right w:val="nil"/>
            </w:tcBorders>
            <w:shd w:val="clear" w:color="auto" w:fill="auto"/>
            <w:vAlign w:val="center"/>
          </w:tcPr>
          <w:p w14:paraId="6F1CF5B6" w14:textId="77777777" w:rsidR="00D64922" w:rsidRPr="00881D69" w:rsidRDefault="00D64922" w:rsidP="00D64922">
            <w:pPr>
              <w:spacing w:after="0"/>
              <w:jc w:val="right"/>
              <w:rPr>
                <w:color w:val="000000"/>
                <w:sz w:val="20"/>
              </w:rPr>
            </w:pPr>
            <w:r>
              <w:rPr>
                <w:color w:val="000000"/>
                <w:sz w:val="20"/>
                <w:szCs w:val="20"/>
              </w:rPr>
              <w:t>0.52</w:t>
            </w:r>
          </w:p>
        </w:tc>
        <w:tc>
          <w:tcPr>
            <w:tcW w:w="0" w:type="auto"/>
            <w:tcBorders>
              <w:top w:val="nil"/>
              <w:left w:val="nil"/>
              <w:bottom w:val="nil"/>
              <w:right w:val="nil"/>
            </w:tcBorders>
            <w:shd w:val="clear" w:color="auto" w:fill="auto"/>
            <w:vAlign w:val="center"/>
          </w:tcPr>
          <w:p w14:paraId="450B3C4E" w14:textId="77777777" w:rsidR="00D64922" w:rsidRPr="00881D69" w:rsidRDefault="00D64922" w:rsidP="00D64922">
            <w:pPr>
              <w:spacing w:after="0"/>
              <w:jc w:val="right"/>
              <w:rPr>
                <w:color w:val="000000"/>
                <w:sz w:val="20"/>
              </w:rPr>
            </w:pPr>
            <w:r>
              <w:rPr>
                <w:color w:val="000000"/>
                <w:sz w:val="20"/>
                <w:szCs w:val="20"/>
              </w:rPr>
              <w:t>0.08</w:t>
            </w:r>
          </w:p>
        </w:tc>
      </w:tr>
      <w:tr w:rsidR="00D64922" w:rsidRPr="00054467" w14:paraId="2FE1E94F" w14:textId="77777777" w:rsidTr="00D64922">
        <w:trPr>
          <w:jc w:val="center"/>
        </w:trPr>
        <w:tc>
          <w:tcPr>
            <w:tcW w:w="0" w:type="auto"/>
            <w:tcBorders>
              <w:top w:val="nil"/>
              <w:left w:val="nil"/>
              <w:right w:val="nil"/>
            </w:tcBorders>
            <w:shd w:val="clear" w:color="auto" w:fill="auto"/>
            <w:noWrap/>
            <w:hideMark/>
          </w:tcPr>
          <w:p w14:paraId="5D164854" w14:textId="77777777" w:rsidR="00D64922" w:rsidRPr="00881D69" w:rsidRDefault="00D64922" w:rsidP="00D64922">
            <w:pPr>
              <w:spacing w:after="0"/>
              <w:jc w:val="right"/>
              <w:rPr>
                <w:sz w:val="20"/>
              </w:rPr>
            </w:pPr>
            <w:r w:rsidRPr="00881D69">
              <w:rPr>
                <w:sz w:val="20"/>
              </w:rPr>
              <w:t>1996</w:t>
            </w:r>
          </w:p>
        </w:tc>
        <w:tc>
          <w:tcPr>
            <w:tcW w:w="0" w:type="auto"/>
            <w:tcBorders>
              <w:top w:val="nil"/>
              <w:left w:val="nil"/>
              <w:right w:val="nil"/>
            </w:tcBorders>
            <w:shd w:val="clear" w:color="auto" w:fill="auto"/>
            <w:noWrap/>
            <w:vAlign w:val="center"/>
            <w:hideMark/>
          </w:tcPr>
          <w:p w14:paraId="3AE1A265"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0.34</w:t>
            </w:r>
          </w:p>
        </w:tc>
        <w:tc>
          <w:tcPr>
            <w:tcW w:w="0" w:type="auto"/>
            <w:tcBorders>
              <w:top w:val="nil"/>
              <w:left w:val="nil"/>
              <w:right w:val="nil"/>
            </w:tcBorders>
            <w:shd w:val="clear" w:color="auto" w:fill="auto"/>
            <w:noWrap/>
            <w:vAlign w:val="center"/>
            <w:hideMark/>
          </w:tcPr>
          <w:p w14:paraId="7D1FDB66"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0.06</w:t>
            </w:r>
          </w:p>
        </w:tc>
        <w:tc>
          <w:tcPr>
            <w:tcW w:w="0" w:type="auto"/>
            <w:tcBorders>
              <w:top w:val="nil"/>
              <w:left w:val="nil"/>
              <w:right w:val="nil"/>
            </w:tcBorders>
            <w:shd w:val="clear" w:color="auto" w:fill="auto"/>
            <w:vAlign w:val="center"/>
          </w:tcPr>
          <w:p w14:paraId="4A30C8AC" w14:textId="77777777" w:rsidR="00D64922" w:rsidRPr="00881D69" w:rsidRDefault="00D64922" w:rsidP="00D64922">
            <w:pPr>
              <w:spacing w:after="0"/>
              <w:jc w:val="right"/>
              <w:rPr>
                <w:color w:val="000000"/>
                <w:sz w:val="20"/>
              </w:rPr>
            </w:pPr>
            <w:r>
              <w:rPr>
                <w:color w:val="000000"/>
                <w:sz w:val="20"/>
                <w:szCs w:val="20"/>
              </w:rPr>
              <w:t>0.34</w:t>
            </w:r>
          </w:p>
        </w:tc>
        <w:tc>
          <w:tcPr>
            <w:tcW w:w="0" w:type="auto"/>
            <w:tcBorders>
              <w:top w:val="nil"/>
              <w:left w:val="nil"/>
              <w:right w:val="nil"/>
            </w:tcBorders>
            <w:shd w:val="clear" w:color="auto" w:fill="auto"/>
            <w:vAlign w:val="center"/>
          </w:tcPr>
          <w:p w14:paraId="4C8F489F" w14:textId="77777777" w:rsidR="00D64922" w:rsidRPr="00881D69" w:rsidRDefault="00D64922" w:rsidP="00D64922">
            <w:pPr>
              <w:spacing w:after="0"/>
              <w:jc w:val="right"/>
              <w:rPr>
                <w:color w:val="000000"/>
                <w:sz w:val="20"/>
              </w:rPr>
            </w:pPr>
            <w:r>
              <w:rPr>
                <w:color w:val="000000"/>
                <w:sz w:val="20"/>
                <w:szCs w:val="20"/>
              </w:rPr>
              <w:t>0.06</w:t>
            </w:r>
          </w:p>
        </w:tc>
      </w:tr>
      <w:tr w:rsidR="00D64922" w:rsidRPr="00054467" w14:paraId="79C16CE7" w14:textId="77777777" w:rsidTr="00D64922">
        <w:trPr>
          <w:jc w:val="center"/>
        </w:trPr>
        <w:tc>
          <w:tcPr>
            <w:tcW w:w="0" w:type="auto"/>
            <w:tcBorders>
              <w:left w:val="nil"/>
              <w:right w:val="nil"/>
            </w:tcBorders>
            <w:shd w:val="clear" w:color="auto" w:fill="auto"/>
            <w:noWrap/>
          </w:tcPr>
          <w:p w14:paraId="08C0449C" w14:textId="77777777" w:rsidR="00D64922" w:rsidRPr="00881D69" w:rsidRDefault="00D64922" w:rsidP="00D64922">
            <w:pPr>
              <w:spacing w:after="0"/>
              <w:jc w:val="right"/>
              <w:rPr>
                <w:sz w:val="20"/>
              </w:rPr>
            </w:pPr>
            <w:r w:rsidRPr="00881D69">
              <w:rPr>
                <w:sz w:val="20"/>
              </w:rPr>
              <w:t>1997</w:t>
            </w:r>
          </w:p>
        </w:tc>
        <w:tc>
          <w:tcPr>
            <w:tcW w:w="0" w:type="auto"/>
            <w:tcBorders>
              <w:left w:val="nil"/>
              <w:right w:val="nil"/>
            </w:tcBorders>
            <w:shd w:val="clear" w:color="auto" w:fill="auto"/>
            <w:noWrap/>
            <w:vAlign w:val="center"/>
          </w:tcPr>
          <w:p w14:paraId="5314BE08"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0.36</w:t>
            </w:r>
          </w:p>
        </w:tc>
        <w:tc>
          <w:tcPr>
            <w:tcW w:w="0" w:type="auto"/>
            <w:tcBorders>
              <w:left w:val="nil"/>
              <w:right w:val="nil"/>
            </w:tcBorders>
            <w:shd w:val="clear" w:color="auto" w:fill="auto"/>
            <w:noWrap/>
            <w:vAlign w:val="center"/>
          </w:tcPr>
          <w:p w14:paraId="5DCB1CEF"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0.06</w:t>
            </w:r>
          </w:p>
        </w:tc>
        <w:tc>
          <w:tcPr>
            <w:tcW w:w="0" w:type="auto"/>
            <w:tcBorders>
              <w:left w:val="nil"/>
              <w:right w:val="nil"/>
            </w:tcBorders>
            <w:shd w:val="clear" w:color="auto" w:fill="auto"/>
            <w:vAlign w:val="center"/>
          </w:tcPr>
          <w:p w14:paraId="5421E978" w14:textId="77777777" w:rsidR="00D64922" w:rsidRPr="00881D69" w:rsidRDefault="00D64922" w:rsidP="00D64922">
            <w:pPr>
              <w:spacing w:after="0"/>
              <w:jc w:val="right"/>
              <w:rPr>
                <w:color w:val="000000"/>
                <w:sz w:val="20"/>
              </w:rPr>
            </w:pPr>
            <w:r>
              <w:rPr>
                <w:color w:val="000000"/>
                <w:sz w:val="20"/>
                <w:szCs w:val="20"/>
              </w:rPr>
              <w:t>0.35</w:t>
            </w:r>
          </w:p>
        </w:tc>
        <w:tc>
          <w:tcPr>
            <w:tcW w:w="0" w:type="auto"/>
            <w:tcBorders>
              <w:left w:val="nil"/>
              <w:right w:val="nil"/>
            </w:tcBorders>
            <w:shd w:val="clear" w:color="auto" w:fill="auto"/>
            <w:vAlign w:val="center"/>
          </w:tcPr>
          <w:p w14:paraId="340688F8" w14:textId="77777777" w:rsidR="00D64922" w:rsidRPr="00881D69" w:rsidRDefault="00D64922" w:rsidP="00D64922">
            <w:pPr>
              <w:spacing w:after="0"/>
              <w:jc w:val="right"/>
              <w:rPr>
                <w:color w:val="000000"/>
                <w:sz w:val="20"/>
              </w:rPr>
            </w:pPr>
            <w:r>
              <w:rPr>
                <w:color w:val="000000"/>
                <w:sz w:val="20"/>
                <w:szCs w:val="20"/>
              </w:rPr>
              <w:t>0.06</w:t>
            </w:r>
          </w:p>
        </w:tc>
      </w:tr>
      <w:tr w:rsidR="00D64922" w:rsidRPr="00054467" w14:paraId="05425BF7" w14:textId="77777777" w:rsidTr="00D64922">
        <w:trPr>
          <w:jc w:val="center"/>
        </w:trPr>
        <w:tc>
          <w:tcPr>
            <w:tcW w:w="0" w:type="auto"/>
            <w:tcBorders>
              <w:left w:val="nil"/>
              <w:right w:val="nil"/>
            </w:tcBorders>
            <w:shd w:val="clear" w:color="auto" w:fill="auto"/>
            <w:noWrap/>
          </w:tcPr>
          <w:p w14:paraId="0C7BDFD1" w14:textId="77777777" w:rsidR="00D64922" w:rsidRPr="00881D69" w:rsidRDefault="00D64922" w:rsidP="00D64922">
            <w:pPr>
              <w:spacing w:after="0"/>
              <w:jc w:val="right"/>
              <w:rPr>
                <w:sz w:val="20"/>
              </w:rPr>
            </w:pPr>
            <w:r w:rsidRPr="00881D69">
              <w:rPr>
                <w:sz w:val="20"/>
              </w:rPr>
              <w:t>1998</w:t>
            </w:r>
          </w:p>
        </w:tc>
        <w:tc>
          <w:tcPr>
            <w:tcW w:w="0" w:type="auto"/>
            <w:tcBorders>
              <w:left w:val="nil"/>
              <w:right w:val="nil"/>
            </w:tcBorders>
            <w:shd w:val="clear" w:color="auto" w:fill="auto"/>
            <w:noWrap/>
            <w:vAlign w:val="center"/>
          </w:tcPr>
          <w:p w14:paraId="07461F2F"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0.29</w:t>
            </w:r>
          </w:p>
        </w:tc>
        <w:tc>
          <w:tcPr>
            <w:tcW w:w="0" w:type="auto"/>
            <w:tcBorders>
              <w:left w:val="nil"/>
              <w:right w:val="nil"/>
            </w:tcBorders>
            <w:shd w:val="clear" w:color="auto" w:fill="auto"/>
            <w:noWrap/>
            <w:vAlign w:val="center"/>
          </w:tcPr>
          <w:p w14:paraId="282701C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0.05</w:t>
            </w:r>
          </w:p>
        </w:tc>
        <w:tc>
          <w:tcPr>
            <w:tcW w:w="0" w:type="auto"/>
            <w:tcBorders>
              <w:left w:val="nil"/>
              <w:right w:val="nil"/>
            </w:tcBorders>
            <w:shd w:val="clear" w:color="auto" w:fill="auto"/>
            <w:vAlign w:val="center"/>
          </w:tcPr>
          <w:p w14:paraId="7B7BEF81" w14:textId="77777777" w:rsidR="00D64922" w:rsidRPr="00881D69" w:rsidRDefault="00D64922" w:rsidP="00D64922">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14:paraId="5CA01B40" w14:textId="77777777" w:rsidR="00D64922" w:rsidRPr="00881D69" w:rsidRDefault="00D64922" w:rsidP="00D64922">
            <w:pPr>
              <w:spacing w:after="0"/>
              <w:jc w:val="right"/>
              <w:rPr>
                <w:color w:val="000000"/>
                <w:sz w:val="20"/>
              </w:rPr>
            </w:pPr>
            <w:r>
              <w:rPr>
                <w:color w:val="000000"/>
                <w:sz w:val="20"/>
                <w:szCs w:val="20"/>
              </w:rPr>
              <w:t>0.04</w:t>
            </w:r>
          </w:p>
        </w:tc>
      </w:tr>
      <w:tr w:rsidR="00D64922" w:rsidRPr="00054467" w14:paraId="7D783419" w14:textId="77777777" w:rsidTr="00D64922">
        <w:trPr>
          <w:jc w:val="center"/>
        </w:trPr>
        <w:tc>
          <w:tcPr>
            <w:tcW w:w="0" w:type="auto"/>
            <w:tcBorders>
              <w:left w:val="nil"/>
              <w:right w:val="nil"/>
            </w:tcBorders>
            <w:shd w:val="clear" w:color="auto" w:fill="auto"/>
            <w:noWrap/>
          </w:tcPr>
          <w:p w14:paraId="5DCED3EB" w14:textId="77777777" w:rsidR="00D64922" w:rsidRPr="00881D69" w:rsidRDefault="00D64922" w:rsidP="00D64922">
            <w:pPr>
              <w:spacing w:after="0"/>
              <w:jc w:val="right"/>
              <w:rPr>
                <w:sz w:val="20"/>
              </w:rPr>
            </w:pPr>
            <w:r w:rsidRPr="00881D69">
              <w:rPr>
                <w:sz w:val="20"/>
              </w:rPr>
              <w:t>1999</w:t>
            </w:r>
          </w:p>
        </w:tc>
        <w:tc>
          <w:tcPr>
            <w:tcW w:w="0" w:type="auto"/>
            <w:tcBorders>
              <w:left w:val="nil"/>
              <w:right w:val="nil"/>
            </w:tcBorders>
            <w:shd w:val="clear" w:color="auto" w:fill="auto"/>
            <w:noWrap/>
            <w:vAlign w:val="center"/>
          </w:tcPr>
          <w:p w14:paraId="62A4B94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0.41</w:t>
            </w:r>
          </w:p>
        </w:tc>
        <w:tc>
          <w:tcPr>
            <w:tcW w:w="0" w:type="auto"/>
            <w:tcBorders>
              <w:left w:val="nil"/>
              <w:right w:val="nil"/>
            </w:tcBorders>
            <w:shd w:val="clear" w:color="auto" w:fill="auto"/>
            <w:noWrap/>
            <w:vAlign w:val="center"/>
          </w:tcPr>
          <w:p w14:paraId="6463FF7A"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0.07</w:t>
            </w:r>
          </w:p>
        </w:tc>
        <w:tc>
          <w:tcPr>
            <w:tcW w:w="0" w:type="auto"/>
            <w:tcBorders>
              <w:left w:val="nil"/>
              <w:right w:val="nil"/>
            </w:tcBorders>
            <w:shd w:val="clear" w:color="auto" w:fill="auto"/>
            <w:vAlign w:val="center"/>
          </w:tcPr>
          <w:p w14:paraId="6B4CD7BD" w14:textId="77777777" w:rsidR="00D64922" w:rsidRPr="00881D69" w:rsidRDefault="00D64922" w:rsidP="00D64922">
            <w:pPr>
              <w:spacing w:after="0"/>
              <w:jc w:val="right"/>
              <w:rPr>
                <w:color w:val="000000"/>
                <w:sz w:val="20"/>
              </w:rPr>
            </w:pPr>
            <w:r>
              <w:rPr>
                <w:color w:val="000000"/>
                <w:sz w:val="20"/>
                <w:szCs w:val="20"/>
              </w:rPr>
              <w:t>0.37</w:t>
            </w:r>
          </w:p>
        </w:tc>
        <w:tc>
          <w:tcPr>
            <w:tcW w:w="0" w:type="auto"/>
            <w:tcBorders>
              <w:left w:val="nil"/>
              <w:right w:val="nil"/>
            </w:tcBorders>
            <w:shd w:val="clear" w:color="auto" w:fill="auto"/>
            <w:vAlign w:val="center"/>
          </w:tcPr>
          <w:p w14:paraId="7DFD677D" w14:textId="77777777" w:rsidR="00D64922" w:rsidRPr="00881D69" w:rsidRDefault="00D64922" w:rsidP="00D64922">
            <w:pPr>
              <w:spacing w:after="0"/>
              <w:jc w:val="right"/>
              <w:rPr>
                <w:color w:val="000000"/>
                <w:sz w:val="20"/>
              </w:rPr>
            </w:pPr>
            <w:r>
              <w:rPr>
                <w:color w:val="000000"/>
                <w:sz w:val="20"/>
                <w:szCs w:val="20"/>
              </w:rPr>
              <w:t>0.06</w:t>
            </w:r>
          </w:p>
        </w:tc>
      </w:tr>
      <w:tr w:rsidR="00D64922" w:rsidRPr="00054467" w14:paraId="6DAA676F" w14:textId="77777777" w:rsidTr="00D64922">
        <w:trPr>
          <w:jc w:val="center"/>
        </w:trPr>
        <w:tc>
          <w:tcPr>
            <w:tcW w:w="0" w:type="auto"/>
            <w:tcBorders>
              <w:left w:val="nil"/>
              <w:right w:val="nil"/>
            </w:tcBorders>
            <w:shd w:val="clear" w:color="auto" w:fill="auto"/>
            <w:noWrap/>
          </w:tcPr>
          <w:p w14:paraId="07738F82" w14:textId="77777777" w:rsidR="00D64922" w:rsidRPr="00881D69" w:rsidRDefault="00D64922" w:rsidP="00D64922">
            <w:pPr>
              <w:spacing w:after="0"/>
              <w:jc w:val="right"/>
              <w:rPr>
                <w:sz w:val="20"/>
              </w:rPr>
            </w:pPr>
            <w:r w:rsidRPr="00881D69">
              <w:rPr>
                <w:sz w:val="20"/>
              </w:rPr>
              <w:t>2000</w:t>
            </w:r>
          </w:p>
        </w:tc>
        <w:tc>
          <w:tcPr>
            <w:tcW w:w="0" w:type="auto"/>
            <w:tcBorders>
              <w:left w:val="nil"/>
              <w:right w:val="nil"/>
            </w:tcBorders>
            <w:shd w:val="clear" w:color="auto" w:fill="auto"/>
            <w:noWrap/>
            <w:vAlign w:val="center"/>
          </w:tcPr>
          <w:p w14:paraId="77551B68"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0.49</w:t>
            </w:r>
          </w:p>
        </w:tc>
        <w:tc>
          <w:tcPr>
            <w:tcW w:w="0" w:type="auto"/>
            <w:tcBorders>
              <w:left w:val="nil"/>
              <w:right w:val="nil"/>
            </w:tcBorders>
            <w:shd w:val="clear" w:color="auto" w:fill="auto"/>
            <w:noWrap/>
            <w:vAlign w:val="center"/>
          </w:tcPr>
          <w:p w14:paraId="170952EE"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0.08</w:t>
            </w:r>
          </w:p>
        </w:tc>
        <w:tc>
          <w:tcPr>
            <w:tcW w:w="0" w:type="auto"/>
            <w:tcBorders>
              <w:left w:val="nil"/>
              <w:right w:val="nil"/>
            </w:tcBorders>
            <w:shd w:val="clear" w:color="auto" w:fill="auto"/>
            <w:vAlign w:val="center"/>
          </w:tcPr>
          <w:p w14:paraId="5BBF2889" w14:textId="77777777" w:rsidR="00D64922" w:rsidRPr="00881D69" w:rsidRDefault="00D64922" w:rsidP="00D64922">
            <w:pPr>
              <w:spacing w:after="0"/>
              <w:jc w:val="right"/>
              <w:rPr>
                <w:color w:val="000000"/>
                <w:sz w:val="20"/>
              </w:rPr>
            </w:pPr>
            <w:r>
              <w:rPr>
                <w:color w:val="000000"/>
                <w:sz w:val="20"/>
                <w:szCs w:val="20"/>
              </w:rPr>
              <w:t>0.45</w:t>
            </w:r>
          </w:p>
        </w:tc>
        <w:tc>
          <w:tcPr>
            <w:tcW w:w="0" w:type="auto"/>
            <w:tcBorders>
              <w:left w:val="nil"/>
              <w:right w:val="nil"/>
            </w:tcBorders>
            <w:shd w:val="clear" w:color="auto" w:fill="auto"/>
            <w:vAlign w:val="center"/>
          </w:tcPr>
          <w:p w14:paraId="4F82F2D3" w14:textId="77777777" w:rsidR="00D64922" w:rsidRPr="00881D69" w:rsidRDefault="00D64922" w:rsidP="00D64922">
            <w:pPr>
              <w:spacing w:after="0"/>
              <w:jc w:val="right"/>
              <w:rPr>
                <w:color w:val="000000"/>
                <w:sz w:val="20"/>
              </w:rPr>
            </w:pPr>
            <w:r>
              <w:rPr>
                <w:color w:val="000000"/>
                <w:sz w:val="20"/>
                <w:szCs w:val="20"/>
              </w:rPr>
              <w:t>0.07</w:t>
            </w:r>
          </w:p>
        </w:tc>
      </w:tr>
      <w:tr w:rsidR="00D64922" w:rsidRPr="00054467" w14:paraId="204C90BF" w14:textId="77777777" w:rsidTr="00D64922">
        <w:trPr>
          <w:jc w:val="center"/>
        </w:trPr>
        <w:tc>
          <w:tcPr>
            <w:tcW w:w="0" w:type="auto"/>
            <w:tcBorders>
              <w:left w:val="nil"/>
              <w:right w:val="nil"/>
            </w:tcBorders>
            <w:shd w:val="clear" w:color="auto" w:fill="auto"/>
            <w:noWrap/>
          </w:tcPr>
          <w:p w14:paraId="3D4F04E9" w14:textId="77777777" w:rsidR="00D64922" w:rsidRPr="00881D69" w:rsidRDefault="00D64922" w:rsidP="00D64922">
            <w:pPr>
              <w:spacing w:after="0"/>
              <w:jc w:val="right"/>
              <w:rPr>
                <w:sz w:val="20"/>
              </w:rPr>
            </w:pPr>
            <w:r w:rsidRPr="00881D69">
              <w:rPr>
                <w:sz w:val="20"/>
              </w:rPr>
              <w:t>2001</w:t>
            </w:r>
          </w:p>
        </w:tc>
        <w:tc>
          <w:tcPr>
            <w:tcW w:w="0" w:type="auto"/>
            <w:tcBorders>
              <w:left w:val="nil"/>
              <w:right w:val="nil"/>
            </w:tcBorders>
            <w:shd w:val="clear" w:color="auto" w:fill="auto"/>
            <w:noWrap/>
            <w:vAlign w:val="center"/>
          </w:tcPr>
          <w:p w14:paraId="1B7C349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0.33</w:t>
            </w:r>
          </w:p>
        </w:tc>
        <w:tc>
          <w:tcPr>
            <w:tcW w:w="0" w:type="auto"/>
            <w:tcBorders>
              <w:left w:val="nil"/>
              <w:right w:val="nil"/>
            </w:tcBorders>
            <w:shd w:val="clear" w:color="auto" w:fill="auto"/>
            <w:noWrap/>
            <w:vAlign w:val="center"/>
          </w:tcPr>
          <w:p w14:paraId="06FA4573"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0.05</w:t>
            </w:r>
          </w:p>
        </w:tc>
        <w:tc>
          <w:tcPr>
            <w:tcW w:w="0" w:type="auto"/>
            <w:tcBorders>
              <w:left w:val="nil"/>
              <w:right w:val="nil"/>
            </w:tcBorders>
            <w:shd w:val="clear" w:color="auto" w:fill="auto"/>
            <w:vAlign w:val="center"/>
          </w:tcPr>
          <w:p w14:paraId="4A46EFEB" w14:textId="77777777" w:rsidR="00D64922" w:rsidRPr="00881D69" w:rsidRDefault="00D64922" w:rsidP="00D64922">
            <w:pPr>
              <w:spacing w:after="0"/>
              <w:jc w:val="right"/>
              <w:rPr>
                <w:color w:val="000000"/>
                <w:sz w:val="20"/>
              </w:rPr>
            </w:pPr>
            <w:r>
              <w:rPr>
                <w:color w:val="000000"/>
                <w:sz w:val="20"/>
                <w:szCs w:val="20"/>
              </w:rPr>
              <w:t>0.31</w:t>
            </w:r>
          </w:p>
        </w:tc>
        <w:tc>
          <w:tcPr>
            <w:tcW w:w="0" w:type="auto"/>
            <w:tcBorders>
              <w:left w:val="nil"/>
              <w:right w:val="nil"/>
            </w:tcBorders>
            <w:shd w:val="clear" w:color="auto" w:fill="auto"/>
            <w:vAlign w:val="center"/>
          </w:tcPr>
          <w:p w14:paraId="1E6EEB7B" w14:textId="77777777" w:rsidR="00D64922" w:rsidRPr="00881D69" w:rsidRDefault="00D64922" w:rsidP="00D64922">
            <w:pPr>
              <w:spacing w:after="0"/>
              <w:jc w:val="right"/>
              <w:rPr>
                <w:color w:val="000000"/>
                <w:sz w:val="20"/>
              </w:rPr>
            </w:pPr>
            <w:r>
              <w:rPr>
                <w:color w:val="000000"/>
                <w:sz w:val="20"/>
                <w:szCs w:val="20"/>
              </w:rPr>
              <w:t>0.05</w:t>
            </w:r>
          </w:p>
        </w:tc>
      </w:tr>
      <w:tr w:rsidR="00D64922" w:rsidRPr="00054467" w14:paraId="43661560" w14:textId="77777777" w:rsidTr="00D64922">
        <w:trPr>
          <w:jc w:val="center"/>
        </w:trPr>
        <w:tc>
          <w:tcPr>
            <w:tcW w:w="0" w:type="auto"/>
            <w:tcBorders>
              <w:left w:val="nil"/>
              <w:right w:val="nil"/>
            </w:tcBorders>
            <w:shd w:val="clear" w:color="auto" w:fill="auto"/>
            <w:noWrap/>
          </w:tcPr>
          <w:p w14:paraId="3459B8AB" w14:textId="77777777" w:rsidR="00D64922" w:rsidRPr="00881D69" w:rsidRDefault="00D64922" w:rsidP="00D64922">
            <w:pPr>
              <w:spacing w:after="0"/>
              <w:jc w:val="right"/>
              <w:rPr>
                <w:sz w:val="20"/>
              </w:rPr>
            </w:pPr>
            <w:r w:rsidRPr="00881D69">
              <w:rPr>
                <w:sz w:val="20"/>
              </w:rPr>
              <w:t>2002</w:t>
            </w:r>
          </w:p>
        </w:tc>
        <w:tc>
          <w:tcPr>
            <w:tcW w:w="0" w:type="auto"/>
            <w:tcBorders>
              <w:left w:val="nil"/>
              <w:right w:val="nil"/>
            </w:tcBorders>
            <w:shd w:val="clear" w:color="auto" w:fill="auto"/>
            <w:noWrap/>
            <w:vAlign w:val="center"/>
          </w:tcPr>
          <w:p w14:paraId="710E445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0.23</w:t>
            </w:r>
          </w:p>
        </w:tc>
        <w:tc>
          <w:tcPr>
            <w:tcW w:w="0" w:type="auto"/>
            <w:tcBorders>
              <w:left w:val="nil"/>
              <w:right w:val="nil"/>
            </w:tcBorders>
            <w:shd w:val="clear" w:color="auto" w:fill="auto"/>
            <w:noWrap/>
            <w:vAlign w:val="center"/>
          </w:tcPr>
          <w:p w14:paraId="4B5FF393"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0.04</w:t>
            </w:r>
          </w:p>
        </w:tc>
        <w:tc>
          <w:tcPr>
            <w:tcW w:w="0" w:type="auto"/>
            <w:tcBorders>
              <w:left w:val="nil"/>
              <w:right w:val="nil"/>
            </w:tcBorders>
            <w:shd w:val="clear" w:color="auto" w:fill="auto"/>
            <w:vAlign w:val="center"/>
          </w:tcPr>
          <w:p w14:paraId="3B103CEC" w14:textId="77777777" w:rsidR="00D64922" w:rsidRPr="00881D69" w:rsidRDefault="00D64922" w:rsidP="00D64922">
            <w:pPr>
              <w:spacing w:after="0"/>
              <w:jc w:val="right"/>
              <w:rPr>
                <w:color w:val="000000"/>
                <w:sz w:val="20"/>
              </w:rPr>
            </w:pPr>
            <w:r>
              <w:rPr>
                <w:color w:val="000000"/>
                <w:sz w:val="20"/>
                <w:szCs w:val="20"/>
              </w:rPr>
              <w:t>0.21</w:t>
            </w:r>
          </w:p>
        </w:tc>
        <w:tc>
          <w:tcPr>
            <w:tcW w:w="0" w:type="auto"/>
            <w:tcBorders>
              <w:left w:val="nil"/>
              <w:right w:val="nil"/>
            </w:tcBorders>
            <w:shd w:val="clear" w:color="auto" w:fill="auto"/>
            <w:vAlign w:val="center"/>
          </w:tcPr>
          <w:p w14:paraId="78FE0080" w14:textId="77777777" w:rsidR="00D64922" w:rsidRPr="00881D69" w:rsidRDefault="00D64922" w:rsidP="00D64922">
            <w:pPr>
              <w:spacing w:after="0"/>
              <w:jc w:val="right"/>
              <w:rPr>
                <w:color w:val="000000"/>
                <w:sz w:val="20"/>
              </w:rPr>
            </w:pPr>
            <w:r>
              <w:rPr>
                <w:color w:val="000000"/>
                <w:sz w:val="20"/>
                <w:szCs w:val="20"/>
              </w:rPr>
              <w:t>0.03</w:t>
            </w:r>
          </w:p>
        </w:tc>
      </w:tr>
      <w:tr w:rsidR="00D64922" w:rsidRPr="00054467" w14:paraId="2F8DB049" w14:textId="77777777" w:rsidTr="00D64922">
        <w:trPr>
          <w:jc w:val="center"/>
        </w:trPr>
        <w:tc>
          <w:tcPr>
            <w:tcW w:w="0" w:type="auto"/>
            <w:tcBorders>
              <w:left w:val="nil"/>
              <w:right w:val="nil"/>
            </w:tcBorders>
            <w:shd w:val="clear" w:color="auto" w:fill="auto"/>
            <w:noWrap/>
          </w:tcPr>
          <w:p w14:paraId="3E4EECDA" w14:textId="77777777" w:rsidR="00D64922" w:rsidRPr="00881D69" w:rsidRDefault="00D64922" w:rsidP="00D64922">
            <w:pPr>
              <w:spacing w:after="0"/>
              <w:jc w:val="right"/>
              <w:rPr>
                <w:sz w:val="20"/>
              </w:rPr>
            </w:pPr>
            <w:r w:rsidRPr="00881D69">
              <w:rPr>
                <w:sz w:val="20"/>
              </w:rPr>
              <w:t>2003</w:t>
            </w:r>
          </w:p>
        </w:tc>
        <w:tc>
          <w:tcPr>
            <w:tcW w:w="0" w:type="auto"/>
            <w:tcBorders>
              <w:left w:val="nil"/>
              <w:right w:val="nil"/>
            </w:tcBorders>
            <w:shd w:val="clear" w:color="auto" w:fill="auto"/>
            <w:noWrap/>
            <w:vAlign w:val="center"/>
          </w:tcPr>
          <w:p w14:paraId="74E12D0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0.27</w:t>
            </w:r>
          </w:p>
        </w:tc>
        <w:tc>
          <w:tcPr>
            <w:tcW w:w="0" w:type="auto"/>
            <w:tcBorders>
              <w:left w:val="nil"/>
              <w:right w:val="nil"/>
            </w:tcBorders>
            <w:shd w:val="clear" w:color="auto" w:fill="auto"/>
            <w:noWrap/>
            <w:vAlign w:val="center"/>
          </w:tcPr>
          <w:p w14:paraId="7D894A78"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0.04</w:t>
            </w:r>
          </w:p>
        </w:tc>
        <w:tc>
          <w:tcPr>
            <w:tcW w:w="0" w:type="auto"/>
            <w:tcBorders>
              <w:left w:val="nil"/>
              <w:right w:val="nil"/>
            </w:tcBorders>
            <w:shd w:val="clear" w:color="auto" w:fill="auto"/>
            <w:vAlign w:val="center"/>
          </w:tcPr>
          <w:p w14:paraId="16FAD136" w14:textId="77777777" w:rsidR="00D64922" w:rsidRPr="00881D69" w:rsidRDefault="00D64922" w:rsidP="00D64922">
            <w:pPr>
              <w:spacing w:after="0"/>
              <w:jc w:val="right"/>
              <w:rPr>
                <w:color w:val="000000"/>
                <w:sz w:val="20"/>
              </w:rPr>
            </w:pPr>
            <w:r>
              <w:rPr>
                <w:color w:val="000000"/>
                <w:sz w:val="20"/>
                <w:szCs w:val="20"/>
              </w:rPr>
              <w:t>0.25</w:t>
            </w:r>
          </w:p>
        </w:tc>
        <w:tc>
          <w:tcPr>
            <w:tcW w:w="0" w:type="auto"/>
            <w:tcBorders>
              <w:left w:val="nil"/>
              <w:right w:val="nil"/>
            </w:tcBorders>
            <w:shd w:val="clear" w:color="auto" w:fill="auto"/>
            <w:vAlign w:val="center"/>
          </w:tcPr>
          <w:p w14:paraId="2F38C296" w14:textId="77777777" w:rsidR="00D64922" w:rsidRPr="00881D69" w:rsidRDefault="00D64922" w:rsidP="00D64922">
            <w:pPr>
              <w:spacing w:after="0"/>
              <w:jc w:val="right"/>
              <w:rPr>
                <w:color w:val="000000"/>
                <w:sz w:val="20"/>
              </w:rPr>
            </w:pPr>
            <w:r>
              <w:rPr>
                <w:color w:val="000000"/>
                <w:sz w:val="20"/>
                <w:szCs w:val="20"/>
              </w:rPr>
              <w:t>0.04</w:t>
            </w:r>
          </w:p>
        </w:tc>
      </w:tr>
      <w:tr w:rsidR="00D64922" w:rsidRPr="00054467" w14:paraId="2AFF005A" w14:textId="77777777" w:rsidTr="00D64922">
        <w:trPr>
          <w:jc w:val="center"/>
        </w:trPr>
        <w:tc>
          <w:tcPr>
            <w:tcW w:w="0" w:type="auto"/>
            <w:tcBorders>
              <w:left w:val="nil"/>
              <w:right w:val="nil"/>
            </w:tcBorders>
            <w:shd w:val="clear" w:color="auto" w:fill="auto"/>
            <w:noWrap/>
          </w:tcPr>
          <w:p w14:paraId="69B0B868" w14:textId="77777777" w:rsidR="00D64922" w:rsidRPr="00881D69" w:rsidRDefault="00D64922" w:rsidP="00D64922">
            <w:pPr>
              <w:spacing w:after="0"/>
              <w:jc w:val="right"/>
              <w:rPr>
                <w:sz w:val="20"/>
              </w:rPr>
            </w:pPr>
            <w:r w:rsidRPr="00881D69">
              <w:rPr>
                <w:sz w:val="20"/>
              </w:rPr>
              <w:t>2004</w:t>
            </w:r>
          </w:p>
        </w:tc>
        <w:tc>
          <w:tcPr>
            <w:tcW w:w="0" w:type="auto"/>
            <w:tcBorders>
              <w:left w:val="nil"/>
              <w:right w:val="nil"/>
            </w:tcBorders>
            <w:shd w:val="clear" w:color="auto" w:fill="auto"/>
            <w:noWrap/>
            <w:vAlign w:val="center"/>
          </w:tcPr>
          <w:p w14:paraId="3B9F7075"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0.33</w:t>
            </w:r>
          </w:p>
        </w:tc>
        <w:tc>
          <w:tcPr>
            <w:tcW w:w="0" w:type="auto"/>
            <w:tcBorders>
              <w:left w:val="nil"/>
              <w:right w:val="nil"/>
            </w:tcBorders>
            <w:shd w:val="clear" w:color="auto" w:fill="auto"/>
            <w:noWrap/>
            <w:vAlign w:val="center"/>
          </w:tcPr>
          <w:p w14:paraId="6EAA09F3"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0.05</w:t>
            </w:r>
          </w:p>
        </w:tc>
        <w:tc>
          <w:tcPr>
            <w:tcW w:w="0" w:type="auto"/>
            <w:tcBorders>
              <w:left w:val="nil"/>
              <w:right w:val="nil"/>
            </w:tcBorders>
            <w:shd w:val="clear" w:color="auto" w:fill="auto"/>
            <w:vAlign w:val="center"/>
          </w:tcPr>
          <w:p w14:paraId="0C4C9A21" w14:textId="77777777" w:rsidR="00D64922" w:rsidRPr="00881D69" w:rsidRDefault="00D64922" w:rsidP="00D64922">
            <w:pPr>
              <w:spacing w:after="0"/>
              <w:jc w:val="right"/>
              <w:rPr>
                <w:color w:val="000000"/>
                <w:sz w:val="20"/>
              </w:rPr>
            </w:pPr>
            <w:r>
              <w:rPr>
                <w:color w:val="000000"/>
                <w:sz w:val="20"/>
                <w:szCs w:val="20"/>
              </w:rPr>
              <w:t>0.29</w:t>
            </w:r>
          </w:p>
        </w:tc>
        <w:tc>
          <w:tcPr>
            <w:tcW w:w="0" w:type="auto"/>
            <w:tcBorders>
              <w:left w:val="nil"/>
              <w:right w:val="nil"/>
            </w:tcBorders>
            <w:shd w:val="clear" w:color="auto" w:fill="auto"/>
            <w:vAlign w:val="center"/>
          </w:tcPr>
          <w:p w14:paraId="71C1985C" w14:textId="77777777" w:rsidR="00D64922" w:rsidRPr="00881D69" w:rsidRDefault="00D64922" w:rsidP="00D64922">
            <w:pPr>
              <w:spacing w:after="0"/>
              <w:jc w:val="right"/>
              <w:rPr>
                <w:color w:val="000000"/>
                <w:sz w:val="20"/>
              </w:rPr>
            </w:pPr>
            <w:r>
              <w:rPr>
                <w:color w:val="000000"/>
                <w:sz w:val="20"/>
                <w:szCs w:val="20"/>
              </w:rPr>
              <w:t>0.04</w:t>
            </w:r>
          </w:p>
        </w:tc>
      </w:tr>
      <w:tr w:rsidR="00D64922" w:rsidRPr="00054467" w14:paraId="4C97F422" w14:textId="77777777" w:rsidTr="00D64922">
        <w:trPr>
          <w:jc w:val="center"/>
        </w:trPr>
        <w:tc>
          <w:tcPr>
            <w:tcW w:w="0" w:type="auto"/>
            <w:tcBorders>
              <w:left w:val="nil"/>
              <w:right w:val="nil"/>
            </w:tcBorders>
            <w:shd w:val="clear" w:color="auto" w:fill="auto"/>
            <w:noWrap/>
          </w:tcPr>
          <w:p w14:paraId="13BD4B26" w14:textId="77777777" w:rsidR="00D64922" w:rsidRPr="00881D69" w:rsidRDefault="00D64922" w:rsidP="00D64922">
            <w:pPr>
              <w:spacing w:after="0"/>
              <w:jc w:val="right"/>
              <w:rPr>
                <w:sz w:val="20"/>
              </w:rPr>
            </w:pPr>
            <w:r w:rsidRPr="00881D69">
              <w:rPr>
                <w:sz w:val="20"/>
              </w:rPr>
              <w:t>2005</w:t>
            </w:r>
          </w:p>
        </w:tc>
        <w:tc>
          <w:tcPr>
            <w:tcW w:w="0" w:type="auto"/>
            <w:tcBorders>
              <w:left w:val="nil"/>
              <w:right w:val="nil"/>
            </w:tcBorders>
            <w:shd w:val="clear" w:color="auto" w:fill="auto"/>
            <w:noWrap/>
            <w:vAlign w:val="center"/>
          </w:tcPr>
          <w:p w14:paraId="5FF8AB19"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0.49</w:t>
            </w:r>
          </w:p>
        </w:tc>
        <w:tc>
          <w:tcPr>
            <w:tcW w:w="0" w:type="auto"/>
            <w:tcBorders>
              <w:left w:val="nil"/>
              <w:right w:val="nil"/>
            </w:tcBorders>
            <w:shd w:val="clear" w:color="auto" w:fill="auto"/>
            <w:noWrap/>
            <w:vAlign w:val="center"/>
          </w:tcPr>
          <w:p w14:paraId="61C8C40F"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0.07</w:t>
            </w:r>
          </w:p>
        </w:tc>
        <w:tc>
          <w:tcPr>
            <w:tcW w:w="0" w:type="auto"/>
            <w:tcBorders>
              <w:left w:val="nil"/>
              <w:right w:val="nil"/>
            </w:tcBorders>
            <w:shd w:val="clear" w:color="auto" w:fill="auto"/>
            <w:vAlign w:val="center"/>
          </w:tcPr>
          <w:p w14:paraId="6E165574" w14:textId="77777777" w:rsidR="00D64922" w:rsidRPr="00881D69" w:rsidRDefault="00D64922" w:rsidP="00D64922">
            <w:pPr>
              <w:spacing w:after="0"/>
              <w:jc w:val="right"/>
              <w:rPr>
                <w:color w:val="000000"/>
                <w:sz w:val="20"/>
              </w:rPr>
            </w:pPr>
            <w:r>
              <w:rPr>
                <w:color w:val="000000"/>
                <w:sz w:val="20"/>
                <w:szCs w:val="20"/>
              </w:rPr>
              <w:t>0.44</w:t>
            </w:r>
          </w:p>
        </w:tc>
        <w:tc>
          <w:tcPr>
            <w:tcW w:w="0" w:type="auto"/>
            <w:tcBorders>
              <w:left w:val="nil"/>
              <w:right w:val="nil"/>
            </w:tcBorders>
            <w:shd w:val="clear" w:color="auto" w:fill="auto"/>
            <w:vAlign w:val="center"/>
          </w:tcPr>
          <w:p w14:paraId="69D93375" w14:textId="77777777" w:rsidR="00D64922" w:rsidRPr="00881D69" w:rsidRDefault="00D64922" w:rsidP="00D64922">
            <w:pPr>
              <w:spacing w:after="0"/>
              <w:jc w:val="right"/>
              <w:rPr>
                <w:color w:val="000000"/>
                <w:sz w:val="20"/>
              </w:rPr>
            </w:pPr>
            <w:r>
              <w:rPr>
                <w:color w:val="000000"/>
                <w:sz w:val="20"/>
                <w:szCs w:val="20"/>
              </w:rPr>
              <w:t>0.06</w:t>
            </w:r>
          </w:p>
        </w:tc>
      </w:tr>
      <w:tr w:rsidR="00D64922" w:rsidRPr="00054467" w14:paraId="1C37222D" w14:textId="77777777" w:rsidTr="00D64922">
        <w:trPr>
          <w:jc w:val="center"/>
        </w:trPr>
        <w:tc>
          <w:tcPr>
            <w:tcW w:w="0" w:type="auto"/>
            <w:tcBorders>
              <w:left w:val="nil"/>
              <w:right w:val="nil"/>
            </w:tcBorders>
            <w:shd w:val="clear" w:color="auto" w:fill="auto"/>
            <w:noWrap/>
          </w:tcPr>
          <w:p w14:paraId="7C7D9404" w14:textId="77777777" w:rsidR="00D64922" w:rsidRPr="00881D69" w:rsidRDefault="00D64922" w:rsidP="00D64922">
            <w:pPr>
              <w:spacing w:after="0"/>
              <w:jc w:val="right"/>
              <w:rPr>
                <w:sz w:val="20"/>
              </w:rPr>
            </w:pPr>
            <w:r w:rsidRPr="00881D69">
              <w:rPr>
                <w:sz w:val="20"/>
              </w:rPr>
              <w:t>2006</w:t>
            </w:r>
          </w:p>
        </w:tc>
        <w:tc>
          <w:tcPr>
            <w:tcW w:w="0" w:type="auto"/>
            <w:tcBorders>
              <w:left w:val="nil"/>
              <w:right w:val="nil"/>
            </w:tcBorders>
            <w:shd w:val="clear" w:color="auto" w:fill="auto"/>
            <w:noWrap/>
            <w:vAlign w:val="center"/>
          </w:tcPr>
          <w:p w14:paraId="78A44B38"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0.75</w:t>
            </w:r>
          </w:p>
        </w:tc>
        <w:tc>
          <w:tcPr>
            <w:tcW w:w="0" w:type="auto"/>
            <w:tcBorders>
              <w:left w:val="nil"/>
              <w:right w:val="nil"/>
            </w:tcBorders>
            <w:shd w:val="clear" w:color="auto" w:fill="auto"/>
            <w:noWrap/>
            <w:vAlign w:val="center"/>
          </w:tcPr>
          <w:p w14:paraId="51E6A79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0.11</w:t>
            </w:r>
          </w:p>
        </w:tc>
        <w:tc>
          <w:tcPr>
            <w:tcW w:w="0" w:type="auto"/>
            <w:tcBorders>
              <w:left w:val="nil"/>
              <w:right w:val="nil"/>
            </w:tcBorders>
            <w:shd w:val="clear" w:color="auto" w:fill="auto"/>
            <w:vAlign w:val="center"/>
          </w:tcPr>
          <w:p w14:paraId="18B83CA0" w14:textId="77777777" w:rsidR="00D64922" w:rsidRPr="00881D69" w:rsidRDefault="00D64922" w:rsidP="00D64922">
            <w:pPr>
              <w:spacing w:after="0"/>
              <w:jc w:val="right"/>
              <w:rPr>
                <w:color w:val="000000"/>
                <w:sz w:val="20"/>
              </w:rPr>
            </w:pPr>
            <w:r>
              <w:rPr>
                <w:color w:val="000000"/>
                <w:sz w:val="20"/>
                <w:szCs w:val="20"/>
              </w:rPr>
              <w:t>0.68</w:t>
            </w:r>
          </w:p>
        </w:tc>
        <w:tc>
          <w:tcPr>
            <w:tcW w:w="0" w:type="auto"/>
            <w:tcBorders>
              <w:left w:val="nil"/>
              <w:right w:val="nil"/>
            </w:tcBorders>
            <w:shd w:val="clear" w:color="auto" w:fill="auto"/>
            <w:vAlign w:val="center"/>
          </w:tcPr>
          <w:p w14:paraId="6EFA87C2" w14:textId="77777777" w:rsidR="00D64922" w:rsidRPr="00881D69" w:rsidRDefault="00D64922" w:rsidP="00D64922">
            <w:pPr>
              <w:spacing w:after="0"/>
              <w:jc w:val="right"/>
              <w:rPr>
                <w:color w:val="000000"/>
                <w:sz w:val="20"/>
              </w:rPr>
            </w:pPr>
            <w:r>
              <w:rPr>
                <w:color w:val="000000"/>
                <w:sz w:val="20"/>
                <w:szCs w:val="20"/>
              </w:rPr>
              <w:t>0.09</w:t>
            </w:r>
          </w:p>
        </w:tc>
      </w:tr>
      <w:tr w:rsidR="00D64922" w:rsidRPr="00054467" w14:paraId="69FB9A69" w14:textId="77777777" w:rsidTr="00D64922">
        <w:trPr>
          <w:jc w:val="center"/>
        </w:trPr>
        <w:tc>
          <w:tcPr>
            <w:tcW w:w="0" w:type="auto"/>
            <w:tcBorders>
              <w:left w:val="nil"/>
              <w:right w:val="nil"/>
            </w:tcBorders>
            <w:shd w:val="clear" w:color="auto" w:fill="auto"/>
            <w:noWrap/>
          </w:tcPr>
          <w:p w14:paraId="0A26E634" w14:textId="77777777" w:rsidR="00D64922" w:rsidRPr="00881D69" w:rsidRDefault="00D64922" w:rsidP="00D64922">
            <w:pPr>
              <w:spacing w:after="0"/>
              <w:jc w:val="right"/>
              <w:rPr>
                <w:sz w:val="20"/>
              </w:rPr>
            </w:pPr>
            <w:r w:rsidRPr="00881D69">
              <w:rPr>
                <w:sz w:val="20"/>
              </w:rPr>
              <w:t>2007</w:t>
            </w:r>
          </w:p>
        </w:tc>
        <w:tc>
          <w:tcPr>
            <w:tcW w:w="0" w:type="auto"/>
            <w:tcBorders>
              <w:left w:val="nil"/>
              <w:right w:val="nil"/>
            </w:tcBorders>
            <w:shd w:val="clear" w:color="auto" w:fill="auto"/>
            <w:noWrap/>
            <w:vAlign w:val="center"/>
          </w:tcPr>
          <w:p w14:paraId="115A01CE"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0.54</w:t>
            </w:r>
          </w:p>
        </w:tc>
        <w:tc>
          <w:tcPr>
            <w:tcW w:w="0" w:type="auto"/>
            <w:tcBorders>
              <w:left w:val="nil"/>
              <w:right w:val="nil"/>
            </w:tcBorders>
            <w:shd w:val="clear" w:color="auto" w:fill="auto"/>
            <w:noWrap/>
            <w:vAlign w:val="center"/>
          </w:tcPr>
          <w:p w14:paraId="4503F60E"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0.08</w:t>
            </w:r>
          </w:p>
        </w:tc>
        <w:tc>
          <w:tcPr>
            <w:tcW w:w="0" w:type="auto"/>
            <w:tcBorders>
              <w:left w:val="nil"/>
              <w:right w:val="nil"/>
            </w:tcBorders>
            <w:shd w:val="clear" w:color="auto" w:fill="auto"/>
            <w:vAlign w:val="center"/>
          </w:tcPr>
          <w:p w14:paraId="44035618" w14:textId="77777777" w:rsidR="00D64922" w:rsidRPr="00881D69" w:rsidRDefault="00D64922" w:rsidP="00D64922">
            <w:pPr>
              <w:spacing w:after="0"/>
              <w:jc w:val="right"/>
              <w:rPr>
                <w:color w:val="000000"/>
                <w:sz w:val="20"/>
              </w:rPr>
            </w:pPr>
            <w:r>
              <w:rPr>
                <w:color w:val="000000"/>
                <w:sz w:val="20"/>
                <w:szCs w:val="20"/>
              </w:rPr>
              <w:t>0.50</w:t>
            </w:r>
          </w:p>
        </w:tc>
        <w:tc>
          <w:tcPr>
            <w:tcW w:w="0" w:type="auto"/>
            <w:tcBorders>
              <w:left w:val="nil"/>
              <w:right w:val="nil"/>
            </w:tcBorders>
            <w:shd w:val="clear" w:color="auto" w:fill="auto"/>
            <w:vAlign w:val="center"/>
          </w:tcPr>
          <w:p w14:paraId="4F0ABCD8" w14:textId="77777777" w:rsidR="00D64922" w:rsidRPr="00881D69" w:rsidRDefault="00D64922" w:rsidP="00D64922">
            <w:pPr>
              <w:spacing w:after="0"/>
              <w:jc w:val="right"/>
              <w:rPr>
                <w:color w:val="000000"/>
                <w:sz w:val="20"/>
              </w:rPr>
            </w:pPr>
            <w:r>
              <w:rPr>
                <w:color w:val="000000"/>
                <w:sz w:val="20"/>
                <w:szCs w:val="20"/>
              </w:rPr>
              <w:t>0.07</w:t>
            </w:r>
          </w:p>
        </w:tc>
      </w:tr>
      <w:tr w:rsidR="00D64922" w:rsidRPr="00054467" w14:paraId="66DD5144" w14:textId="77777777" w:rsidTr="00D64922">
        <w:trPr>
          <w:jc w:val="center"/>
        </w:trPr>
        <w:tc>
          <w:tcPr>
            <w:tcW w:w="0" w:type="auto"/>
            <w:tcBorders>
              <w:left w:val="nil"/>
              <w:right w:val="nil"/>
            </w:tcBorders>
            <w:shd w:val="clear" w:color="auto" w:fill="auto"/>
            <w:noWrap/>
          </w:tcPr>
          <w:p w14:paraId="745F9638" w14:textId="77777777" w:rsidR="00D64922" w:rsidRPr="00881D69" w:rsidRDefault="00D64922" w:rsidP="00D64922">
            <w:pPr>
              <w:spacing w:after="0"/>
              <w:jc w:val="right"/>
              <w:rPr>
                <w:sz w:val="20"/>
              </w:rPr>
            </w:pPr>
            <w:r w:rsidRPr="00881D69">
              <w:rPr>
                <w:sz w:val="20"/>
              </w:rPr>
              <w:t>2008</w:t>
            </w:r>
          </w:p>
        </w:tc>
        <w:tc>
          <w:tcPr>
            <w:tcW w:w="0" w:type="auto"/>
            <w:tcBorders>
              <w:left w:val="nil"/>
              <w:right w:val="nil"/>
            </w:tcBorders>
            <w:shd w:val="clear" w:color="auto" w:fill="auto"/>
            <w:noWrap/>
            <w:vAlign w:val="center"/>
          </w:tcPr>
          <w:p w14:paraId="1212C7A6"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0.75</w:t>
            </w:r>
          </w:p>
        </w:tc>
        <w:tc>
          <w:tcPr>
            <w:tcW w:w="0" w:type="auto"/>
            <w:tcBorders>
              <w:left w:val="nil"/>
              <w:right w:val="nil"/>
            </w:tcBorders>
            <w:shd w:val="clear" w:color="auto" w:fill="auto"/>
            <w:noWrap/>
            <w:vAlign w:val="center"/>
          </w:tcPr>
          <w:p w14:paraId="7581F4F5"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0.11</w:t>
            </w:r>
          </w:p>
        </w:tc>
        <w:tc>
          <w:tcPr>
            <w:tcW w:w="0" w:type="auto"/>
            <w:tcBorders>
              <w:left w:val="nil"/>
              <w:right w:val="nil"/>
            </w:tcBorders>
            <w:shd w:val="clear" w:color="auto" w:fill="auto"/>
            <w:vAlign w:val="center"/>
          </w:tcPr>
          <w:p w14:paraId="159F4A0D" w14:textId="77777777" w:rsidR="00D64922" w:rsidRPr="00881D69" w:rsidRDefault="00D64922" w:rsidP="00D64922">
            <w:pPr>
              <w:spacing w:after="0"/>
              <w:jc w:val="right"/>
              <w:rPr>
                <w:color w:val="000000"/>
                <w:sz w:val="20"/>
              </w:rPr>
            </w:pPr>
            <w:r>
              <w:rPr>
                <w:color w:val="000000"/>
                <w:sz w:val="20"/>
                <w:szCs w:val="20"/>
              </w:rPr>
              <w:t>0.66</w:t>
            </w:r>
          </w:p>
        </w:tc>
        <w:tc>
          <w:tcPr>
            <w:tcW w:w="0" w:type="auto"/>
            <w:tcBorders>
              <w:left w:val="nil"/>
              <w:right w:val="nil"/>
            </w:tcBorders>
            <w:shd w:val="clear" w:color="auto" w:fill="auto"/>
            <w:vAlign w:val="center"/>
          </w:tcPr>
          <w:p w14:paraId="1AE88FB2" w14:textId="77777777" w:rsidR="00D64922" w:rsidRPr="00881D69" w:rsidRDefault="00D64922" w:rsidP="00D64922">
            <w:pPr>
              <w:spacing w:after="0"/>
              <w:jc w:val="right"/>
              <w:rPr>
                <w:color w:val="000000"/>
                <w:sz w:val="20"/>
              </w:rPr>
            </w:pPr>
            <w:r>
              <w:rPr>
                <w:color w:val="000000"/>
                <w:sz w:val="20"/>
                <w:szCs w:val="20"/>
              </w:rPr>
              <w:t>0.10</w:t>
            </w:r>
          </w:p>
        </w:tc>
      </w:tr>
      <w:tr w:rsidR="00D64922" w:rsidRPr="00054467" w14:paraId="55F10CCA" w14:textId="77777777" w:rsidTr="00D64922">
        <w:trPr>
          <w:jc w:val="center"/>
        </w:trPr>
        <w:tc>
          <w:tcPr>
            <w:tcW w:w="0" w:type="auto"/>
            <w:tcBorders>
              <w:left w:val="nil"/>
              <w:right w:val="nil"/>
            </w:tcBorders>
            <w:shd w:val="clear" w:color="auto" w:fill="auto"/>
            <w:noWrap/>
          </w:tcPr>
          <w:p w14:paraId="538380FB" w14:textId="77777777" w:rsidR="00D64922" w:rsidRPr="00881D69" w:rsidRDefault="00D64922" w:rsidP="00D64922">
            <w:pPr>
              <w:spacing w:after="0"/>
              <w:jc w:val="right"/>
              <w:rPr>
                <w:sz w:val="20"/>
              </w:rPr>
            </w:pPr>
            <w:r w:rsidRPr="00881D69">
              <w:rPr>
                <w:sz w:val="20"/>
              </w:rPr>
              <w:t>2009</w:t>
            </w:r>
          </w:p>
        </w:tc>
        <w:tc>
          <w:tcPr>
            <w:tcW w:w="0" w:type="auto"/>
            <w:tcBorders>
              <w:left w:val="nil"/>
              <w:right w:val="nil"/>
            </w:tcBorders>
            <w:shd w:val="clear" w:color="auto" w:fill="auto"/>
            <w:noWrap/>
            <w:vAlign w:val="center"/>
          </w:tcPr>
          <w:p w14:paraId="76F810DF"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0.51</w:t>
            </w:r>
          </w:p>
        </w:tc>
        <w:tc>
          <w:tcPr>
            <w:tcW w:w="0" w:type="auto"/>
            <w:tcBorders>
              <w:left w:val="nil"/>
              <w:right w:val="nil"/>
            </w:tcBorders>
            <w:shd w:val="clear" w:color="auto" w:fill="auto"/>
            <w:noWrap/>
            <w:vAlign w:val="center"/>
          </w:tcPr>
          <w:p w14:paraId="25AC263C"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0.09</w:t>
            </w:r>
          </w:p>
        </w:tc>
        <w:tc>
          <w:tcPr>
            <w:tcW w:w="0" w:type="auto"/>
            <w:tcBorders>
              <w:left w:val="nil"/>
              <w:right w:val="nil"/>
            </w:tcBorders>
            <w:shd w:val="clear" w:color="auto" w:fill="auto"/>
            <w:vAlign w:val="center"/>
          </w:tcPr>
          <w:p w14:paraId="5843A2F0" w14:textId="77777777" w:rsidR="00D64922" w:rsidRPr="00881D69" w:rsidRDefault="00D64922" w:rsidP="00D64922">
            <w:pPr>
              <w:spacing w:after="0"/>
              <w:jc w:val="right"/>
              <w:rPr>
                <w:color w:val="000000"/>
                <w:sz w:val="20"/>
              </w:rPr>
            </w:pPr>
            <w:r>
              <w:rPr>
                <w:color w:val="000000"/>
                <w:sz w:val="20"/>
                <w:szCs w:val="20"/>
              </w:rPr>
              <w:t>0.47</w:t>
            </w:r>
          </w:p>
        </w:tc>
        <w:tc>
          <w:tcPr>
            <w:tcW w:w="0" w:type="auto"/>
            <w:tcBorders>
              <w:left w:val="nil"/>
              <w:right w:val="nil"/>
            </w:tcBorders>
            <w:shd w:val="clear" w:color="auto" w:fill="auto"/>
            <w:vAlign w:val="center"/>
          </w:tcPr>
          <w:p w14:paraId="35CEB48B" w14:textId="77777777" w:rsidR="00D64922" w:rsidRPr="00881D69" w:rsidRDefault="00D64922" w:rsidP="00D64922">
            <w:pPr>
              <w:spacing w:after="0"/>
              <w:jc w:val="right"/>
              <w:rPr>
                <w:color w:val="000000"/>
                <w:sz w:val="20"/>
              </w:rPr>
            </w:pPr>
            <w:r>
              <w:rPr>
                <w:color w:val="000000"/>
                <w:sz w:val="20"/>
                <w:szCs w:val="20"/>
              </w:rPr>
              <w:t>0.08</w:t>
            </w:r>
          </w:p>
        </w:tc>
      </w:tr>
      <w:tr w:rsidR="00D64922" w:rsidRPr="00054467" w14:paraId="69F22736" w14:textId="77777777" w:rsidTr="00D64922">
        <w:trPr>
          <w:jc w:val="center"/>
        </w:trPr>
        <w:tc>
          <w:tcPr>
            <w:tcW w:w="0" w:type="auto"/>
            <w:tcBorders>
              <w:left w:val="nil"/>
              <w:right w:val="nil"/>
            </w:tcBorders>
            <w:shd w:val="clear" w:color="auto" w:fill="auto"/>
            <w:noWrap/>
          </w:tcPr>
          <w:p w14:paraId="1B84887D" w14:textId="77777777" w:rsidR="00D64922" w:rsidRPr="00881D69" w:rsidRDefault="00D64922" w:rsidP="00D64922">
            <w:pPr>
              <w:spacing w:after="0"/>
              <w:jc w:val="right"/>
              <w:rPr>
                <w:sz w:val="20"/>
              </w:rPr>
            </w:pPr>
            <w:r w:rsidRPr="00881D69">
              <w:rPr>
                <w:sz w:val="20"/>
              </w:rPr>
              <w:t>2010</w:t>
            </w:r>
          </w:p>
        </w:tc>
        <w:tc>
          <w:tcPr>
            <w:tcW w:w="0" w:type="auto"/>
            <w:tcBorders>
              <w:left w:val="nil"/>
              <w:right w:val="nil"/>
            </w:tcBorders>
            <w:shd w:val="clear" w:color="auto" w:fill="auto"/>
            <w:noWrap/>
            <w:vAlign w:val="center"/>
          </w:tcPr>
          <w:p w14:paraId="4674D47D"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0.59</w:t>
            </w:r>
          </w:p>
        </w:tc>
        <w:tc>
          <w:tcPr>
            <w:tcW w:w="0" w:type="auto"/>
            <w:tcBorders>
              <w:left w:val="nil"/>
              <w:right w:val="nil"/>
            </w:tcBorders>
            <w:shd w:val="clear" w:color="auto" w:fill="auto"/>
            <w:noWrap/>
            <w:vAlign w:val="center"/>
          </w:tcPr>
          <w:p w14:paraId="0B08984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0.10</w:t>
            </w:r>
          </w:p>
        </w:tc>
        <w:tc>
          <w:tcPr>
            <w:tcW w:w="0" w:type="auto"/>
            <w:tcBorders>
              <w:left w:val="nil"/>
              <w:right w:val="nil"/>
            </w:tcBorders>
            <w:shd w:val="clear" w:color="auto" w:fill="auto"/>
            <w:vAlign w:val="center"/>
          </w:tcPr>
          <w:p w14:paraId="63C69F9A" w14:textId="77777777" w:rsidR="00D64922" w:rsidRPr="00881D69" w:rsidRDefault="00D64922" w:rsidP="00D64922">
            <w:pPr>
              <w:spacing w:after="0"/>
              <w:jc w:val="right"/>
              <w:rPr>
                <w:color w:val="000000"/>
                <w:sz w:val="20"/>
              </w:rPr>
            </w:pPr>
            <w:r>
              <w:rPr>
                <w:color w:val="000000"/>
                <w:sz w:val="20"/>
                <w:szCs w:val="20"/>
              </w:rPr>
              <w:t>0.51</w:t>
            </w:r>
          </w:p>
        </w:tc>
        <w:tc>
          <w:tcPr>
            <w:tcW w:w="0" w:type="auto"/>
            <w:tcBorders>
              <w:left w:val="nil"/>
              <w:right w:val="nil"/>
            </w:tcBorders>
            <w:shd w:val="clear" w:color="auto" w:fill="auto"/>
            <w:vAlign w:val="center"/>
          </w:tcPr>
          <w:p w14:paraId="55E5BF8B" w14:textId="77777777" w:rsidR="00D64922" w:rsidRPr="00881D69" w:rsidRDefault="00D64922" w:rsidP="00D64922">
            <w:pPr>
              <w:spacing w:after="0"/>
              <w:jc w:val="right"/>
              <w:rPr>
                <w:color w:val="000000"/>
                <w:sz w:val="20"/>
              </w:rPr>
            </w:pPr>
            <w:r>
              <w:rPr>
                <w:color w:val="000000"/>
                <w:sz w:val="20"/>
                <w:szCs w:val="20"/>
              </w:rPr>
              <w:t>0.08</w:t>
            </w:r>
          </w:p>
        </w:tc>
      </w:tr>
      <w:tr w:rsidR="00D64922" w:rsidRPr="00054467" w14:paraId="1FE5C6E6" w14:textId="77777777" w:rsidTr="00D64922">
        <w:trPr>
          <w:jc w:val="center"/>
        </w:trPr>
        <w:tc>
          <w:tcPr>
            <w:tcW w:w="0" w:type="auto"/>
            <w:tcBorders>
              <w:left w:val="nil"/>
              <w:right w:val="nil"/>
            </w:tcBorders>
            <w:shd w:val="clear" w:color="auto" w:fill="auto"/>
            <w:noWrap/>
          </w:tcPr>
          <w:p w14:paraId="09D73C28" w14:textId="77777777" w:rsidR="00D64922" w:rsidRPr="00881D69" w:rsidRDefault="00D64922" w:rsidP="00D64922">
            <w:pPr>
              <w:spacing w:after="0"/>
              <w:jc w:val="right"/>
              <w:rPr>
                <w:sz w:val="20"/>
              </w:rPr>
            </w:pPr>
            <w:r w:rsidRPr="00881D69">
              <w:rPr>
                <w:sz w:val="20"/>
              </w:rPr>
              <w:t>2011</w:t>
            </w:r>
          </w:p>
        </w:tc>
        <w:tc>
          <w:tcPr>
            <w:tcW w:w="0" w:type="auto"/>
            <w:tcBorders>
              <w:left w:val="nil"/>
              <w:right w:val="nil"/>
            </w:tcBorders>
            <w:shd w:val="clear" w:color="auto" w:fill="auto"/>
            <w:noWrap/>
            <w:vAlign w:val="center"/>
          </w:tcPr>
          <w:p w14:paraId="212B6F79"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0.72</w:t>
            </w:r>
          </w:p>
        </w:tc>
        <w:tc>
          <w:tcPr>
            <w:tcW w:w="0" w:type="auto"/>
            <w:tcBorders>
              <w:left w:val="nil"/>
              <w:right w:val="nil"/>
            </w:tcBorders>
            <w:shd w:val="clear" w:color="auto" w:fill="auto"/>
            <w:noWrap/>
            <w:vAlign w:val="center"/>
          </w:tcPr>
          <w:p w14:paraId="1A603D7E"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0.13</w:t>
            </w:r>
          </w:p>
        </w:tc>
        <w:tc>
          <w:tcPr>
            <w:tcW w:w="0" w:type="auto"/>
            <w:tcBorders>
              <w:left w:val="nil"/>
              <w:right w:val="nil"/>
            </w:tcBorders>
            <w:shd w:val="clear" w:color="auto" w:fill="auto"/>
            <w:vAlign w:val="center"/>
          </w:tcPr>
          <w:p w14:paraId="7923B7A7" w14:textId="77777777" w:rsidR="00D64922" w:rsidRPr="00881D69" w:rsidRDefault="00D64922" w:rsidP="00D64922">
            <w:pPr>
              <w:spacing w:after="0"/>
              <w:jc w:val="right"/>
              <w:rPr>
                <w:color w:val="000000"/>
                <w:sz w:val="20"/>
              </w:rPr>
            </w:pPr>
            <w:r>
              <w:rPr>
                <w:color w:val="000000"/>
                <w:sz w:val="20"/>
                <w:szCs w:val="20"/>
              </w:rPr>
              <w:t>0.63</w:t>
            </w:r>
          </w:p>
        </w:tc>
        <w:tc>
          <w:tcPr>
            <w:tcW w:w="0" w:type="auto"/>
            <w:tcBorders>
              <w:left w:val="nil"/>
              <w:right w:val="nil"/>
            </w:tcBorders>
            <w:shd w:val="clear" w:color="auto" w:fill="auto"/>
            <w:vAlign w:val="center"/>
          </w:tcPr>
          <w:p w14:paraId="6A497A4D" w14:textId="77777777" w:rsidR="00D64922" w:rsidRPr="00881D69" w:rsidRDefault="00D64922" w:rsidP="00D64922">
            <w:pPr>
              <w:spacing w:after="0"/>
              <w:jc w:val="right"/>
              <w:rPr>
                <w:color w:val="000000"/>
                <w:sz w:val="20"/>
              </w:rPr>
            </w:pPr>
            <w:r>
              <w:rPr>
                <w:color w:val="000000"/>
                <w:sz w:val="20"/>
                <w:szCs w:val="20"/>
              </w:rPr>
              <w:t>0.11</w:t>
            </w:r>
          </w:p>
        </w:tc>
      </w:tr>
      <w:tr w:rsidR="00D64922" w:rsidRPr="00054467" w14:paraId="4088CCA5" w14:textId="77777777" w:rsidTr="00D64922">
        <w:trPr>
          <w:jc w:val="center"/>
        </w:trPr>
        <w:tc>
          <w:tcPr>
            <w:tcW w:w="0" w:type="auto"/>
            <w:tcBorders>
              <w:left w:val="nil"/>
              <w:right w:val="nil"/>
            </w:tcBorders>
            <w:shd w:val="clear" w:color="auto" w:fill="E5DFEC" w:themeFill="accent4" w:themeFillTint="33"/>
            <w:noWrap/>
          </w:tcPr>
          <w:p w14:paraId="4D0C20BF" w14:textId="77777777" w:rsidR="00D64922" w:rsidRPr="00881D69" w:rsidRDefault="00D64922" w:rsidP="00D64922">
            <w:pPr>
              <w:spacing w:after="0"/>
              <w:jc w:val="right"/>
              <w:rPr>
                <w:sz w:val="20"/>
              </w:rPr>
            </w:pPr>
            <w:r w:rsidRPr="00881D69">
              <w:rPr>
                <w:sz w:val="20"/>
              </w:rPr>
              <w:t>2012</w:t>
            </w:r>
          </w:p>
        </w:tc>
        <w:tc>
          <w:tcPr>
            <w:tcW w:w="0" w:type="auto"/>
            <w:tcBorders>
              <w:left w:val="nil"/>
              <w:right w:val="nil"/>
            </w:tcBorders>
            <w:shd w:val="clear" w:color="auto" w:fill="E5DFEC" w:themeFill="accent4" w:themeFillTint="33"/>
            <w:noWrap/>
            <w:vAlign w:val="center"/>
          </w:tcPr>
          <w:p w14:paraId="65512C41"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1.42</w:t>
            </w:r>
          </w:p>
        </w:tc>
        <w:tc>
          <w:tcPr>
            <w:tcW w:w="0" w:type="auto"/>
            <w:tcBorders>
              <w:left w:val="nil"/>
              <w:right w:val="nil"/>
            </w:tcBorders>
            <w:shd w:val="clear" w:color="auto" w:fill="E5DFEC" w:themeFill="accent4" w:themeFillTint="33"/>
            <w:noWrap/>
            <w:vAlign w:val="center"/>
          </w:tcPr>
          <w:p w14:paraId="761BB6E4"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0.27</w:t>
            </w:r>
          </w:p>
        </w:tc>
        <w:tc>
          <w:tcPr>
            <w:tcW w:w="0" w:type="auto"/>
            <w:tcBorders>
              <w:left w:val="nil"/>
              <w:right w:val="nil"/>
            </w:tcBorders>
            <w:shd w:val="clear" w:color="auto" w:fill="E5DFEC" w:themeFill="accent4" w:themeFillTint="33"/>
            <w:vAlign w:val="center"/>
          </w:tcPr>
          <w:p w14:paraId="20443DA5" w14:textId="77777777" w:rsidR="00D64922" w:rsidRPr="00881D69" w:rsidRDefault="00D64922" w:rsidP="00D64922">
            <w:pPr>
              <w:spacing w:after="0"/>
              <w:jc w:val="right"/>
              <w:rPr>
                <w:color w:val="000000"/>
                <w:sz w:val="20"/>
              </w:rPr>
            </w:pPr>
            <w:r>
              <w:rPr>
                <w:color w:val="000000"/>
                <w:sz w:val="20"/>
                <w:szCs w:val="20"/>
              </w:rPr>
              <w:t>1.25</w:t>
            </w:r>
          </w:p>
        </w:tc>
        <w:tc>
          <w:tcPr>
            <w:tcW w:w="0" w:type="auto"/>
            <w:tcBorders>
              <w:left w:val="nil"/>
              <w:right w:val="nil"/>
            </w:tcBorders>
            <w:shd w:val="clear" w:color="auto" w:fill="E5DFEC" w:themeFill="accent4" w:themeFillTint="33"/>
            <w:vAlign w:val="center"/>
          </w:tcPr>
          <w:p w14:paraId="74FD9D4F" w14:textId="77777777" w:rsidR="00D64922" w:rsidRPr="00881D69" w:rsidRDefault="00D64922" w:rsidP="00D64922">
            <w:pPr>
              <w:spacing w:after="0"/>
              <w:jc w:val="right"/>
              <w:rPr>
                <w:color w:val="000000"/>
                <w:sz w:val="20"/>
              </w:rPr>
            </w:pPr>
            <w:r>
              <w:rPr>
                <w:color w:val="000000"/>
                <w:sz w:val="20"/>
                <w:szCs w:val="20"/>
              </w:rPr>
              <w:t>0.23</w:t>
            </w:r>
          </w:p>
        </w:tc>
      </w:tr>
      <w:tr w:rsidR="00D64922" w:rsidRPr="00054467" w14:paraId="171733ED" w14:textId="77777777" w:rsidTr="00D64922">
        <w:trPr>
          <w:jc w:val="center"/>
        </w:trPr>
        <w:tc>
          <w:tcPr>
            <w:tcW w:w="0" w:type="auto"/>
            <w:tcBorders>
              <w:left w:val="nil"/>
              <w:right w:val="nil"/>
            </w:tcBorders>
            <w:shd w:val="clear" w:color="auto" w:fill="auto"/>
            <w:noWrap/>
          </w:tcPr>
          <w:p w14:paraId="5B1FB3FA" w14:textId="77777777" w:rsidR="00D64922" w:rsidRPr="00881D69" w:rsidRDefault="00D64922" w:rsidP="00D64922">
            <w:pPr>
              <w:spacing w:after="0"/>
              <w:jc w:val="right"/>
              <w:rPr>
                <w:sz w:val="20"/>
              </w:rPr>
            </w:pPr>
            <w:r w:rsidRPr="00881D69">
              <w:rPr>
                <w:sz w:val="20"/>
              </w:rPr>
              <w:t>2013</w:t>
            </w:r>
          </w:p>
        </w:tc>
        <w:tc>
          <w:tcPr>
            <w:tcW w:w="0" w:type="auto"/>
            <w:tcBorders>
              <w:left w:val="nil"/>
              <w:right w:val="nil"/>
            </w:tcBorders>
            <w:shd w:val="clear" w:color="auto" w:fill="auto"/>
            <w:noWrap/>
            <w:vAlign w:val="center"/>
          </w:tcPr>
          <w:p w14:paraId="6A485615"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0.90</w:t>
            </w:r>
          </w:p>
        </w:tc>
        <w:tc>
          <w:tcPr>
            <w:tcW w:w="0" w:type="auto"/>
            <w:tcBorders>
              <w:left w:val="nil"/>
              <w:right w:val="nil"/>
            </w:tcBorders>
            <w:shd w:val="clear" w:color="auto" w:fill="auto"/>
            <w:noWrap/>
            <w:vAlign w:val="center"/>
          </w:tcPr>
          <w:p w14:paraId="741B62C8"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0.20</w:t>
            </w:r>
          </w:p>
        </w:tc>
        <w:tc>
          <w:tcPr>
            <w:tcW w:w="0" w:type="auto"/>
            <w:tcBorders>
              <w:left w:val="nil"/>
              <w:right w:val="nil"/>
            </w:tcBorders>
            <w:shd w:val="clear" w:color="auto" w:fill="auto"/>
            <w:vAlign w:val="center"/>
          </w:tcPr>
          <w:p w14:paraId="59A975DC" w14:textId="77777777" w:rsidR="00D64922" w:rsidRPr="00881D69" w:rsidRDefault="00D64922" w:rsidP="00D64922">
            <w:pPr>
              <w:spacing w:after="0"/>
              <w:jc w:val="right"/>
              <w:rPr>
                <w:color w:val="000000"/>
                <w:sz w:val="20"/>
              </w:rPr>
            </w:pPr>
            <w:r>
              <w:rPr>
                <w:color w:val="000000"/>
                <w:sz w:val="20"/>
                <w:szCs w:val="20"/>
              </w:rPr>
              <w:t>0.84</w:t>
            </w:r>
          </w:p>
        </w:tc>
        <w:tc>
          <w:tcPr>
            <w:tcW w:w="0" w:type="auto"/>
            <w:tcBorders>
              <w:left w:val="nil"/>
              <w:right w:val="nil"/>
            </w:tcBorders>
            <w:shd w:val="clear" w:color="auto" w:fill="auto"/>
            <w:vAlign w:val="center"/>
          </w:tcPr>
          <w:p w14:paraId="551B65A4" w14:textId="77777777" w:rsidR="00D64922" w:rsidRPr="00881D69" w:rsidRDefault="00D64922" w:rsidP="00D64922">
            <w:pPr>
              <w:spacing w:after="0"/>
              <w:jc w:val="right"/>
              <w:rPr>
                <w:color w:val="000000"/>
                <w:sz w:val="20"/>
              </w:rPr>
            </w:pPr>
            <w:r>
              <w:rPr>
                <w:color w:val="000000"/>
                <w:sz w:val="20"/>
                <w:szCs w:val="20"/>
              </w:rPr>
              <w:t>0.18</w:t>
            </w:r>
          </w:p>
        </w:tc>
      </w:tr>
      <w:tr w:rsidR="00D64922" w:rsidRPr="00054467" w14:paraId="31ECC6EA" w14:textId="77777777" w:rsidTr="00D64922">
        <w:trPr>
          <w:jc w:val="center"/>
        </w:trPr>
        <w:tc>
          <w:tcPr>
            <w:tcW w:w="0" w:type="auto"/>
            <w:tcBorders>
              <w:left w:val="nil"/>
              <w:right w:val="nil"/>
            </w:tcBorders>
            <w:shd w:val="clear" w:color="auto" w:fill="auto"/>
            <w:noWrap/>
          </w:tcPr>
          <w:p w14:paraId="702FBB6C" w14:textId="77777777" w:rsidR="00D64922" w:rsidRPr="00881D69" w:rsidRDefault="00D64922" w:rsidP="00D64922">
            <w:pPr>
              <w:spacing w:after="0"/>
              <w:jc w:val="right"/>
              <w:rPr>
                <w:sz w:val="20"/>
              </w:rPr>
            </w:pPr>
            <w:r w:rsidRPr="00881D69">
              <w:rPr>
                <w:sz w:val="20"/>
              </w:rPr>
              <w:t>2014</w:t>
            </w:r>
          </w:p>
        </w:tc>
        <w:tc>
          <w:tcPr>
            <w:tcW w:w="0" w:type="auto"/>
            <w:tcBorders>
              <w:left w:val="nil"/>
              <w:right w:val="nil"/>
            </w:tcBorders>
            <w:shd w:val="clear" w:color="auto" w:fill="auto"/>
            <w:noWrap/>
            <w:vAlign w:val="center"/>
          </w:tcPr>
          <w:p w14:paraId="72362481"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0.32</w:t>
            </w:r>
          </w:p>
        </w:tc>
        <w:tc>
          <w:tcPr>
            <w:tcW w:w="0" w:type="auto"/>
            <w:tcBorders>
              <w:left w:val="nil"/>
              <w:right w:val="nil"/>
            </w:tcBorders>
            <w:shd w:val="clear" w:color="auto" w:fill="auto"/>
            <w:noWrap/>
            <w:vAlign w:val="center"/>
          </w:tcPr>
          <w:p w14:paraId="222355E3"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0.08</w:t>
            </w:r>
          </w:p>
        </w:tc>
        <w:tc>
          <w:tcPr>
            <w:tcW w:w="0" w:type="auto"/>
            <w:tcBorders>
              <w:left w:val="nil"/>
              <w:right w:val="nil"/>
            </w:tcBorders>
            <w:shd w:val="clear" w:color="auto" w:fill="auto"/>
            <w:vAlign w:val="center"/>
          </w:tcPr>
          <w:p w14:paraId="40A2A408" w14:textId="77777777" w:rsidR="00D64922" w:rsidRPr="00881D69" w:rsidRDefault="00D64922" w:rsidP="00D64922">
            <w:pPr>
              <w:spacing w:after="0"/>
              <w:jc w:val="right"/>
              <w:rPr>
                <w:color w:val="000000"/>
                <w:sz w:val="20"/>
              </w:rPr>
            </w:pPr>
            <w:r>
              <w:rPr>
                <w:color w:val="000000"/>
                <w:sz w:val="20"/>
                <w:szCs w:val="20"/>
              </w:rPr>
              <w:t>0.30</w:t>
            </w:r>
          </w:p>
        </w:tc>
        <w:tc>
          <w:tcPr>
            <w:tcW w:w="0" w:type="auto"/>
            <w:tcBorders>
              <w:left w:val="nil"/>
              <w:right w:val="nil"/>
            </w:tcBorders>
            <w:shd w:val="clear" w:color="auto" w:fill="auto"/>
            <w:vAlign w:val="center"/>
          </w:tcPr>
          <w:p w14:paraId="3A7B9415" w14:textId="77777777" w:rsidR="00D64922" w:rsidRPr="00881D69" w:rsidRDefault="00D64922" w:rsidP="00D64922">
            <w:pPr>
              <w:spacing w:after="0"/>
              <w:jc w:val="right"/>
              <w:rPr>
                <w:color w:val="000000"/>
                <w:sz w:val="20"/>
              </w:rPr>
            </w:pPr>
            <w:r>
              <w:rPr>
                <w:color w:val="000000"/>
                <w:sz w:val="20"/>
                <w:szCs w:val="20"/>
              </w:rPr>
              <w:t>0.07</w:t>
            </w:r>
          </w:p>
        </w:tc>
      </w:tr>
      <w:tr w:rsidR="00D64922" w:rsidRPr="00054467" w14:paraId="35D62612" w14:textId="77777777" w:rsidTr="00D64922">
        <w:trPr>
          <w:jc w:val="center"/>
        </w:trPr>
        <w:tc>
          <w:tcPr>
            <w:tcW w:w="0" w:type="auto"/>
            <w:tcBorders>
              <w:left w:val="nil"/>
              <w:right w:val="nil"/>
            </w:tcBorders>
            <w:shd w:val="clear" w:color="auto" w:fill="auto"/>
            <w:noWrap/>
          </w:tcPr>
          <w:p w14:paraId="6397DE51" w14:textId="77777777" w:rsidR="00D64922" w:rsidRPr="00881D69" w:rsidRDefault="00D64922" w:rsidP="00D64922">
            <w:pPr>
              <w:spacing w:after="0"/>
              <w:jc w:val="right"/>
              <w:rPr>
                <w:sz w:val="20"/>
              </w:rPr>
            </w:pPr>
            <w:r w:rsidRPr="00881D69">
              <w:rPr>
                <w:sz w:val="20"/>
              </w:rPr>
              <w:t>2015</w:t>
            </w:r>
          </w:p>
        </w:tc>
        <w:tc>
          <w:tcPr>
            <w:tcW w:w="0" w:type="auto"/>
            <w:tcBorders>
              <w:left w:val="nil"/>
              <w:right w:val="nil"/>
            </w:tcBorders>
            <w:shd w:val="clear" w:color="auto" w:fill="auto"/>
            <w:noWrap/>
            <w:vAlign w:val="center"/>
          </w:tcPr>
          <w:p w14:paraId="5438A510"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0.28</w:t>
            </w:r>
          </w:p>
        </w:tc>
        <w:tc>
          <w:tcPr>
            <w:tcW w:w="0" w:type="auto"/>
            <w:tcBorders>
              <w:left w:val="nil"/>
              <w:right w:val="nil"/>
            </w:tcBorders>
            <w:shd w:val="clear" w:color="auto" w:fill="auto"/>
            <w:noWrap/>
            <w:vAlign w:val="center"/>
          </w:tcPr>
          <w:p w14:paraId="1C213646"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0.06</w:t>
            </w:r>
          </w:p>
        </w:tc>
        <w:tc>
          <w:tcPr>
            <w:tcW w:w="0" w:type="auto"/>
            <w:tcBorders>
              <w:left w:val="nil"/>
              <w:right w:val="nil"/>
            </w:tcBorders>
            <w:shd w:val="clear" w:color="auto" w:fill="auto"/>
            <w:vAlign w:val="center"/>
          </w:tcPr>
          <w:p w14:paraId="412BDEA4" w14:textId="77777777" w:rsidR="00D64922" w:rsidRPr="00881D69" w:rsidRDefault="00D64922" w:rsidP="00D64922">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14:paraId="4B0910CB" w14:textId="77777777" w:rsidR="00D64922" w:rsidRPr="00881D69" w:rsidRDefault="00D64922" w:rsidP="00D64922">
            <w:pPr>
              <w:spacing w:after="0"/>
              <w:jc w:val="right"/>
              <w:rPr>
                <w:color w:val="000000"/>
                <w:sz w:val="20"/>
              </w:rPr>
            </w:pPr>
            <w:r>
              <w:rPr>
                <w:color w:val="000000"/>
                <w:sz w:val="20"/>
                <w:szCs w:val="20"/>
              </w:rPr>
              <w:t>0.06</w:t>
            </w:r>
          </w:p>
        </w:tc>
      </w:tr>
      <w:tr w:rsidR="00D64922" w:rsidRPr="00054467" w14:paraId="559ADFF8" w14:textId="77777777" w:rsidTr="00D64922">
        <w:trPr>
          <w:jc w:val="center"/>
        </w:trPr>
        <w:tc>
          <w:tcPr>
            <w:tcW w:w="0" w:type="auto"/>
            <w:tcBorders>
              <w:left w:val="nil"/>
              <w:right w:val="nil"/>
            </w:tcBorders>
            <w:shd w:val="clear" w:color="auto" w:fill="auto"/>
            <w:noWrap/>
          </w:tcPr>
          <w:p w14:paraId="737F50B6" w14:textId="77777777" w:rsidR="00D64922" w:rsidRPr="00881D69" w:rsidRDefault="00D64922" w:rsidP="00D64922">
            <w:pPr>
              <w:spacing w:after="0"/>
              <w:jc w:val="right"/>
              <w:rPr>
                <w:sz w:val="20"/>
              </w:rPr>
            </w:pPr>
            <w:r w:rsidRPr="00881D69">
              <w:rPr>
                <w:sz w:val="20"/>
              </w:rPr>
              <w:t>2016</w:t>
            </w:r>
          </w:p>
        </w:tc>
        <w:tc>
          <w:tcPr>
            <w:tcW w:w="0" w:type="auto"/>
            <w:tcBorders>
              <w:left w:val="nil"/>
              <w:right w:val="nil"/>
            </w:tcBorders>
            <w:shd w:val="clear" w:color="auto" w:fill="auto"/>
            <w:noWrap/>
            <w:vAlign w:val="center"/>
          </w:tcPr>
          <w:p w14:paraId="76483D9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0.30</w:t>
            </w:r>
          </w:p>
        </w:tc>
        <w:tc>
          <w:tcPr>
            <w:tcW w:w="0" w:type="auto"/>
            <w:tcBorders>
              <w:left w:val="nil"/>
              <w:right w:val="nil"/>
            </w:tcBorders>
            <w:shd w:val="clear" w:color="auto" w:fill="auto"/>
            <w:noWrap/>
            <w:vAlign w:val="center"/>
          </w:tcPr>
          <w:p w14:paraId="4C6FC43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0.06</w:t>
            </w:r>
          </w:p>
        </w:tc>
        <w:tc>
          <w:tcPr>
            <w:tcW w:w="0" w:type="auto"/>
            <w:tcBorders>
              <w:left w:val="nil"/>
              <w:right w:val="nil"/>
            </w:tcBorders>
            <w:shd w:val="clear" w:color="auto" w:fill="auto"/>
            <w:vAlign w:val="center"/>
          </w:tcPr>
          <w:p w14:paraId="76C73D48" w14:textId="77777777" w:rsidR="00D64922" w:rsidRPr="00881D69" w:rsidRDefault="00D64922" w:rsidP="00D64922">
            <w:pPr>
              <w:spacing w:after="0"/>
              <w:jc w:val="right"/>
              <w:rPr>
                <w:color w:val="000000"/>
                <w:sz w:val="20"/>
              </w:rPr>
            </w:pPr>
            <w:r>
              <w:rPr>
                <w:color w:val="000000"/>
                <w:sz w:val="20"/>
                <w:szCs w:val="20"/>
              </w:rPr>
              <w:t>0.28</w:t>
            </w:r>
          </w:p>
        </w:tc>
        <w:tc>
          <w:tcPr>
            <w:tcW w:w="0" w:type="auto"/>
            <w:tcBorders>
              <w:left w:val="nil"/>
              <w:right w:val="nil"/>
            </w:tcBorders>
            <w:shd w:val="clear" w:color="auto" w:fill="auto"/>
            <w:vAlign w:val="center"/>
          </w:tcPr>
          <w:p w14:paraId="5486E20D" w14:textId="77777777" w:rsidR="00D64922" w:rsidRPr="00881D69" w:rsidRDefault="00D64922" w:rsidP="00D64922">
            <w:pPr>
              <w:spacing w:after="0"/>
              <w:jc w:val="right"/>
              <w:rPr>
                <w:color w:val="000000"/>
                <w:sz w:val="20"/>
              </w:rPr>
            </w:pPr>
            <w:r>
              <w:rPr>
                <w:color w:val="000000"/>
                <w:sz w:val="20"/>
                <w:szCs w:val="20"/>
              </w:rPr>
              <w:t>0.05</w:t>
            </w:r>
          </w:p>
        </w:tc>
      </w:tr>
      <w:tr w:rsidR="00D64922" w:rsidRPr="00054467" w14:paraId="1CF67EB8" w14:textId="77777777" w:rsidTr="00D64922">
        <w:trPr>
          <w:jc w:val="center"/>
        </w:trPr>
        <w:tc>
          <w:tcPr>
            <w:tcW w:w="0" w:type="auto"/>
            <w:tcBorders>
              <w:left w:val="nil"/>
              <w:right w:val="nil"/>
            </w:tcBorders>
            <w:shd w:val="clear" w:color="auto" w:fill="auto"/>
            <w:noWrap/>
          </w:tcPr>
          <w:p w14:paraId="318EFF5E" w14:textId="77777777" w:rsidR="00D64922" w:rsidRPr="00881D69" w:rsidRDefault="00D64922" w:rsidP="00D64922">
            <w:pPr>
              <w:spacing w:after="0"/>
              <w:jc w:val="right"/>
              <w:rPr>
                <w:sz w:val="20"/>
              </w:rPr>
            </w:pPr>
            <w:r w:rsidRPr="00881D69">
              <w:rPr>
                <w:sz w:val="20"/>
              </w:rPr>
              <w:t>2017</w:t>
            </w:r>
          </w:p>
        </w:tc>
        <w:tc>
          <w:tcPr>
            <w:tcW w:w="0" w:type="auto"/>
            <w:tcBorders>
              <w:left w:val="nil"/>
              <w:right w:val="nil"/>
            </w:tcBorders>
            <w:shd w:val="clear" w:color="auto" w:fill="auto"/>
            <w:noWrap/>
            <w:vAlign w:val="center"/>
          </w:tcPr>
          <w:p w14:paraId="55E77D8F"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0.20</w:t>
            </w:r>
          </w:p>
        </w:tc>
        <w:tc>
          <w:tcPr>
            <w:tcW w:w="0" w:type="auto"/>
            <w:tcBorders>
              <w:left w:val="nil"/>
              <w:right w:val="nil"/>
            </w:tcBorders>
            <w:shd w:val="clear" w:color="auto" w:fill="auto"/>
            <w:noWrap/>
            <w:vAlign w:val="center"/>
          </w:tcPr>
          <w:p w14:paraId="2CC8AA9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0.04</w:t>
            </w:r>
          </w:p>
        </w:tc>
        <w:tc>
          <w:tcPr>
            <w:tcW w:w="0" w:type="auto"/>
            <w:tcBorders>
              <w:left w:val="nil"/>
              <w:right w:val="nil"/>
            </w:tcBorders>
            <w:shd w:val="clear" w:color="auto" w:fill="auto"/>
            <w:vAlign w:val="center"/>
          </w:tcPr>
          <w:p w14:paraId="294471CA" w14:textId="77777777" w:rsidR="00D64922" w:rsidRPr="00881D69" w:rsidRDefault="00D64922" w:rsidP="00D64922">
            <w:pPr>
              <w:spacing w:after="0"/>
              <w:jc w:val="right"/>
              <w:rPr>
                <w:color w:val="000000"/>
                <w:sz w:val="20"/>
              </w:rPr>
            </w:pPr>
            <w:r>
              <w:rPr>
                <w:color w:val="000000"/>
                <w:sz w:val="20"/>
                <w:szCs w:val="20"/>
              </w:rPr>
              <w:t>0.21</w:t>
            </w:r>
          </w:p>
        </w:tc>
        <w:tc>
          <w:tcPr>
            <w:tcW w:w="0" w:type="auto"/>
            <w:tcBorders>
              <w:left w:val="nil"/>
              <w:right w:val="nil"/>
            </w:tcBorders>
            <w:shd w:val="clear" w:color="auto" w:fill="auto"/>
            <w:vAlign w:val="center"/>
          </w:tcPr>
          <w:p w14:paraId="41CE288D" w14:textId="77777777" w:rsidR="00D64922" w:rsidRPr="00881D69" w:rsidRDefault="00D64922" w:rsidP="00D64922">
            <w:pPr>
              <w:spacing w:after="0"/>
              <w:jc w:val="right"/>
              <w:rPr>
                <w:color w:val="000000"/>
                <w:sz w:val="20"/>
              </w:rPr>
            </w:pPr>
            <w:r>
              <w:rPr>
                <w:color w:val="000000"/>
                <w:sz w:val="20"/>
                <w:szCs w:val="20"/>
              </w:rPr>
              <w:t>0.04</w:t>
            </w:r>
          </w:p>
        </w:tc>
      </w:tr>
      <w:tr w:rsidR="00D64922" w:rsidRPr="00054467" w14:paraId="3EFF4BDA" w14:textId="77777777" w:rsidTr="00D64922">
        <w:trPr>
          <w:jc w:val="center"/>
        </w:trPr>
        <w:tc>
          <w:tcPr>
            <w:tcW w:w="0" w:type="auto"/>
            <w:tcBorders>
              <w:left w:val="nil"/>
              <w:right w:val="nil"/>
            </w:tcBorders>
            <w:shd w:val="clear" w:color="auto" w:fill="auto"/>
            <w:noWrap/>
          </w:tcPr>
          <w:p w14:paraId="376815FC" w14:textId="77777777" w:rsidR="00D64922" w:rsidRPr="00881D69" w:rsidRDefault="00D64922" w:rsidP="00D64922">
            <w:pPr>
              <w:spacing w:after="0"/>
              <w:jc w:val="right"/>
              <w:rPr>
                <w:sz w:val="20"/>
              </w:rPr>
            </w:pPr>
            <w:r w:rsidRPr="00881D69">
              <w:rPr>
                <w:sz w:val="20"/>
              </w:rPr>
              <w:t>2018</w:t>
            </w:r>
          </w:p>
        </w:tc>
        <w:tc>
          <w:tcPr>
            <w:tcW w:w="0" w:type="auto"/>
            <w:tcBorders>
              <w:left w:val="nil"/>
              <w:right w:val="nil"/>
            </w:tcBorders>
            <w:shd w:val="clear" w:color="auto" w:fill="auto"/>
            <w:noWrap/>
            <w:vAlign w:val="center"/>
          </w:tcPr>
          <w:p w14:paraId="2F2046C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0.27</w:t>
            </w:r>
          </w:p>
        </w:tc>
        <w:tc>
          <w:tcPr>
            <w:tcW w:w="0" w:type="auto"/>
            <w:tcBorders>
              <w:left w:val="nil"/>
              <w:right w:val="nil"/>
            </w:tcBorders>
            <w:shd w:val="clear" w:color="auto" w:fill="auto"/>
            <w:noWrap/>
            <w:vAlign w:val="center"/>
          </w:tcPr>
          <w:p w14:paraId="04481F28"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0.05</w:t>
            </w:r>
          </w:p>
        </w:tc>
        <w:tc>
          <w:tcPr>
            <w:tcW w:w="0" w:type="auto"/>
            <w:tcBorders>
              <w:left w:val="nil"/>
              <w:right w:val="nil"/>
            </w:tcBorders>
            <w:shd w:val="clear" w:color="auto" w:fill="auto"/>
            <w:vAlign w:val="center"/>
          </w:tcPr>
          <w:p w14:paraId="5DDFF35B" w14:textId="77777777" w:rsidR="00D64922" w:rsidRPr="00881D69" w:rsidRDefault="00D64922" w:rsidP="00D64922">
            <w:pPr>
              <w:spacing w:after="0"/>
              <w:jc w:val="right"/>
              <w:rPr>
                <w:color w:val="000000"/>
                <w:sz w:val="20"/>
              </w:rPr>
            </w:pPr>
            <w:r>
              <w:rPr>
                <w:color w:val="000000"/>
                <w:sz w:val="20"/>
                <w:szCs w:val="20"/>
              </w:rPr>
              <w:t>0.17</w:t>
            </w:r>
          </w:p>
        </w:tc>
        <w:tc>
          <w:tcPr>
            <w:tcW w:w="0" w:type="auto"/>
            <w:tcBorders>
              <w:left w:val="nil"/>
              <w:right w:val="nil"/>
            </w:tcBorders>
            <w:shd w:val="clear" w:color="auto" w:fill="auto"/>
            <w:vAlign w:val="center"/>
          </w:tcPr>
          <w:p w14:paraId="7387E23E" w14:textId="77777777" w:rsidR="00D64922" w:rsidRPr="00881D69" w:rsidRDefault="00D64922" w:rsidP="00D64922">
            <w:pPr>
              <w:spacing w:after="0"/>
              <w:jc w:val="right"/>
              <w:rPr>
                <w:color w:val="000000"/>
                <w:sz w:val="20"/>
              </w:rPr>
            </w:pPr>
            <w:r>
              <w:rPr>
                <w:color w:val="000000"/>
                <w:sz w:val="20"/>
                <w:szCs w:val="20"/>
              </w:rPr>
              <w:t>0.03</w:t>
            </w:r>
          </w:p>
        </w:tc>
      </w:tr>
      <w:tr w:rsidR="00D64922" w:rsidRPr="00054467" w14:paraId="0ABA0E0A" w14:textId="77777777" w:rsidTr="00D64922">
        <w:trPr>
          <w:jc w:val="center"/>
        </w:trPr>
        <w:tc>
          <w:tcPr>
            <w:tcW w:w="0" w:type="auto"/>
            <w:tcBorders>
              <w:left w:val="nil"/>
              <w:right w:val="nil"/>
            </w:tcBorders>
            <w:shd w:val="clear" w:color="auto" w:fill="auto"/>
            <w:noWrap/>
          </w:tcPr>
          <w:p w14:paraId="630DB040" w14:textId="77777777" w:rsidR="00D64922" w:rsidRPr="00881D69" w:rsidRDefault="00D64922" w:rsidP="00D64922">
            <w:pPr>
              <w:spacing w:after="0"/>
              <w:jc w:val="right"/>
              <w:rPr>
                <w:sz w:val="20"/>
              </w:rPr>
            </w:pPr>
            <w:r w:rsidRPr="00881D69">
              <w:rPr>
                <w:sz w:val="20"/>
              </w:rPr>
              <w:t>2019</w:t>
            </w:r>
          </w:p>
        </w:tc>
        <w:tc>
          <w:tcPr>
            <w:tcW w:w="0" w:type="auto"/>
            <w:tcBorders>
              <w:left w:val="nil"/>
              <w:right w:val="nil"/>
            </w:tcBorders>
            <w:shd w:val="clear" w:color="auto" w:fill="auto"/>
            <w:noWrap/>
            <w:vAlign w:val="center"/>
          </w:tcPr>
          <w:p w14:paraId="1F2F8116"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0.14</w:t>
            </w:r>
          </w:p>
        </w:tc>
        <w:tc>
          <w:tcPr>
            <w:tcW w:w="0" w:type="auto"/>
            <w:tcBorders>
              <w:left w:val="nil"/>
              <w:right w:val="nil"/>
            </w:tcBorders>
            <w:shd w:val="clear" w:color="auto" w:fill="auto"/>
            <w:noWrap/>
            <w:vAlign w:val="center"/>
          </w:tcPr>
          <w:p w14:paraId="7C77E9CD"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0.04</w:t>
            </w:r>
          </w:p>
        </w:tc>
        <w:tc>
          <w:tcPr>
            <w:tcW w:w="0" w:type="auto"/>
            <w:tcBorders>
              <w:left w:val="nil"/>
              <w:right w:val="nil"/>
            </w:tcBorders>
            <w:shd w:val="clear" w:color="auto" w:fill="auto"/>
            <w:vAlign w:val="center"/>
          </w:tcPr>
          <w:p w14:paraId="1F51623F" w14:textId="77777777" w:rsidR="00D64922" w:rsidRPr="00881D69" w:rsidRDefault="00D64922" w:rsidP="00D64922">
            <w:pPr>
              <w:spacing w:after="0"/>
              <w:jc w:val="right"/>
              <w:rPr>
                <w:color w:val="000000"/>
                <w:sz w:val="20"/>
              </w:rPr>
            </w:pPr>
            <w:r>
              <w:rPr>
                <w:color w:val="000000"/>
                <w:sz w:val="20"/>
                <w:szCs w:val="20"/>
              </w:rPr>
              <w:t>0.08</w:t>
            </w:r>
          </w:p>
        </w:tc>
        <w:tc>
          <w:tcPr>
            <w:tcW w:w="0" w:type="auto"/>
            <w:tcBorders>
              <w:left w:val="nil"/>
              <w:right w:val="nil"/>
            </w:tcBorders>
            <w:shd w:val="clear" w:color="auto" w:fill="auto"/>
            <w:vAlign w:val="center"/>
          </w:tcPr>
          <w:p w14:paraId="1032DFA2" w14:textId="77777777" w:rsidR="00D64922" w:rsidRPr="00881D69" w:rsidRDefault="00D64922" w:rsidP="00D64922">
            <w:pPr>
              <w:spacing w:after="0"/>
              <w:jc w:val="right"/>
              <w:rPr>
                <w:color w:val="000000"/>
                <w:sz w:val="20"/>
              </w:rPr>
            </w:pPr>
            <w:r>
              <w:rPr>
                <w:color w:val="000000"/>
                <w:sz w:val="20"/>
                <w:szCs w:val="20"/>
              </w:rPr>
              <w:t>0.02</w:t>
            </w:r>
          </w:p>
        </w:tc>
      </w:tr>
      <w:tr w:rsidR="00D64922" w:rsidRPr="00054467" w14:paraId="198E27A3" w14:textId="77777777" w:rsidTr="00D64922">
        <w:trPr>
          <w:jc w:val="center"/>
        </w:trPr>
        <w:tc>
          <w:tcPr>
            <w:tcW w:w="0" w:type="auto"/>
            <w:tcBorders>
              <w:left w:val="nil"/>
              <w:right w:val="nil"/>
            </w:tcBorders>
            <w:shd w:val="clear" w:color="auto" w:fill="auto"/>
            <w:noWrap/>
          </w:tcPr>
          <w:p w14:paraId="1EB9545A" w14:textId="77777777" w:rsidR="00D64922" w:rsidRPr="00881D69" w:rsidRDefault="00D64922" w:rsidP="00D64922">
            <w:pPr>
              <w:spacing w:after="0"/>
              <w:jc w:val="right"/>
              <w:rPr>
                <w:sz w:val="20"/>
              </w:rPr>
            </w:pPr>
            <w:r w:rsidRPr="00881D69">
              <w:rPr>
                <w:sz w:val="20"/>
              </w:rPr>
              <w:t>2020</w:t>
            </w:r>
          </w:p>
        </w:tc>
        <w:tc>
          <w:tcPr>
            <w:tcW w:w="0" w:type="auto"/>
            <w:tcBorders>
              <w:left w:val="nil"/>
              <w:right w:val="nil"/>
            </w:tcBorders>
            <w:shd w:val="clear" w:color="auto" w:fill="auto"/>
            <w:noWrap/>
            <w:vAlign w:val="center"/>
          </w:tcPr>
          <w:p w14:paraId="46E5B57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0.25</w:t>
            </w:r>
          </w:p>
        </w:tc>
        <w:tc>
          <w:tcPr>
            <w:tcW w:w="0" w:type="auto"/>
            <w:tcBorders>
              <w:left w:val="nil"/>
              <w:right w:val="nil"/>
            </w:tcBorders>
            <w:shd w:val="clear" w:color="auto" w:fill="auto"/>
            <w:noWrap/>
            <w:vAlign w:val="center"/>
          </w:tcPr>
          <w:p w14:paraId="756EAB74"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0.07</w:t>
            </w:r>
          </w:p>
        </w:tc>
        <w:tc>
          <w:tcPr>
            <w:tcW w:w="0" w:type="auto"/>
            <w:tcBorders>
              <w:left w:val="nil"/>
              <w:right w:val="nil"/>
            </w:tcBorders>
            <w:shd w:val="clear" w:color="auto" w:fill="auto"/>
            <w:vAlign w:val="center"/>
          </w:tcPr>
          <w:p w14:paraId="31B48790" w14:textId="77777777" w:rsidR="00D64922" w:rsidRPr="00881D69" w:rsidRDefault="00D64922" w:rsidP="00D64922">
            <w:pPr>
              <w:spacing w:after="0"/>
              <w:jc w:val="right"/>
              <w:rPr>
                <w:color w:val="000000"/>
                <w:sz w:val="20"/>
              </w:rPr>
            </w:pPr>
            <w:r>
              <w:rPr>
                <w:color w:val="000000"/>
                <w:sz w:val="20"/>
                <w:szCs w:val="20"/>
              </w:rPr>
              <w:t>0.22</w:t>
            </w:r>
          </w:p>
        </w:tc>
        <w:tc>
          <w:tcPr>
            <w:tcW w:w="0" w:type="auto"/>
            <w:tcBorders>
              <w:left w:val="nil"/>
              <w:right w:val="nil"/>
            </w:tcBorders>
            <w:shd w:val="clear" w:color="auto" w:fill="auto"/>
            <w:vAlign w:val="center"/>
          </w:tcPr>
          <w:p w14:paraId="75C1740E" w14:textId="77777777" w:rsidR="00D64922" w:rsidRPr="00881D69" w:rsidRDefault="00D64922" w:rsidP="00D64922">
            <w:pPr>
              <w:spacing w:after="0"/>
              <w:jc w:val="right"/>
              <w:rPr>
                <w:color w:val="000000"/>
                <w:sz w:val="20"/>
              </w:rPr>
            </w:pPr>
            <w:r>
              <w:rPr>
                <w:color w:val="000000"/>
                <w:sz w:val="20"/>
                <w:szCs w:val="20"/>
              </w:rPr>
              <w:t>0.05</w:t>
            </w:r>
          </w:p>
        </w:tc>
      </w:tr>
      <w:tr w:rsidR="00D64922" w:rsidRPr="00054467" w14:paraId="30ED5E0E" w14:textId="77777777" w:rsidTr="00D64922">
        <w:trPr>
          <w:jc w:val="center"/>
        </w:trPr>
        <w:tc>
          <w:tcPr>
            <w:tcW w:w="0" w:type="auto"/>
            <w:tcBorders>
              <w:left w:val="nil"/>
              <w:right w:val="nil"/>
            </w:tcBorders>
            <w:shd w:val="clear" w:color="auto" w:fill="auto"/>
            <w:noWrap/>
          </w:tcPr>
          <w:p w14:paraId="7D935714" w14:textId="77777777" w:rsidR="00D64922" w:rsidRPr="00881D69" w:rsidRDefault="00D64922" w:rsidP="00D64922">
            <w:pPr>
              <w:spacing w:after="0"/>
              <w:jc w:val="right"/>
              <w:rPr>
                <w:sz w:val="20"/>
              </w:rPr>
            </w:pPr>
            <w:commentRangeStart w:id="303"/>
            <w:r w:rsidRPr="00881D69">
              <w:rPr>
                <w:sz w:val="20"/>
              </w:rPr>
              <w:t>2021</w:t>
            </w:r>
          </w:p>
        </w:tc>
        <w:tc>
          <w:tcPr>
            <w:tcW w:w="0" w:type="auto"/>
            <w:tcBorders>
              <w:left w:val="nil"/>
              <w:right w:val="nil"/>
            </w:tcBorders>
            <w:shd w:val="clear" w:color="auto" w:fill="auto"/>
            <w:noWrap/>
            <w:vAlign w:val="center"/>
          </w:tcPr>
          <w:p w14:paraId="18808351"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szCs w:val="20"/>
              </w:rPr>
              <w:t>0.52</w:t>
            </w:r>
          </w:p>
        </w:tc>
        <w:tc>
          <w:tcPr>
            <w:tcW w:w="0" w:type="auto"/>
            <w:tcBorders>
              <w:left w:val="nil"/>
              <w:right w:val="nil"/>
            </w:tcBorders>
            <w:shd w:val="clear" w:color="auto" w:fill="auto"/>
            <w:noWrap/>
            <w:vAlign w:val="center"/>
          </w:tcPr>
          <w:p w14:paraId="153A8761"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szCs w:val="20"/>
              </w:rPr>
              <w:t>0.24</w:t>
            </w:r>
          </w:p>
        </w:tc>
        <w:tc>
          <w:tcPr>
            <w:tcW w:w="0" w:type="auto"/>
            <w:tcBorders>
              <w:left w:val="nil"/>
              <w:right w:val="nil"/>
            </w:tcBorders>
            <w:shd w:val="clear" w:color="auto" w:fill="auto"/>
            <w:vAlign w:val="center"/>
          </w:tcPr>
          <w:p w14:paraId="01685CA0" w14:textId="77777777" w:rsidR="00D64922" w:rsidRPr="00881D69" w:rsidRDefault="00D64922" w:rsidP="00D64922">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1BB60513" w14:textId="77777777" w:rsidR="00D64922" w:rsidRPr="00881D69" w:rsidRDefault="00D64922" w:rsidP="00D64922">
            <w:pPr>
              <w:spacing w:after="0"/>
              <w:jc w:val="right"/>
              <w:rPr>
                <w:color w:val="000000"/>
                <w:sz w:val="20"/>
              </w:rPr>
            </w:pPr>
            <w:r>
              <w:rPr>
                <w:color w:val="000000"/>
                <w:sz w:val="20"/>
                <w:szCs w:val="20"/>
              </w:rPr>
              <w:t>0.10</w:t>
            </w:r>
            <w:commentRangeEnd w:id="303"/>
            <w:r w:rsidR="00841239">
              <w:rPr>
                <w:rStyle w:val="CommentReference"/>
              </w:rPr>
              <w:commentReference w:id="303"/>
            </w:r>
          </w:p>
        </w:tc>
      </w:tr>
      <w:tr w:rsidR="00D64922" w:rsidRPr="00054467" w14:paraId="00BD5508" w14:textId="77777777" w:rsidTr="00D64922">
        <w:trPr>
          <w:jc w:val="center"/>
        </w:trPr>
        <w:tc>
          <w:tcPr>
            <w:tcW w:w="0" w:type="auto"/>
            <w:tcBorders>
              <w:left w:val="nil"/>
              <w:bottom w:val="single" w:sz="4" w:space="0" w:color="auto"/>
              <w:right w:val="nil"/>
            </w:tcBorders>
            <w:shd w:val="clear" w:color="auto" w:fill="auto"/>
            <w:noWrap/>
          </w:tcPr>
          <w:p w14:paraId="1D3E0E40" w14:textId="77777777" w:rsidR="00D64922" w:rsidRPr="00881D69" w:rsidRDefault="00D64922" w:rsidP="00D64922">
            <w:pPr>
              <w:spacing w:after="0"/>
              <w:jc w:val="right"/>
              <w:rPr>
                <w:sz w:val="20"/>
              </w:rPr>
            </w:pPr>
            <w:r>
              <w:rPr>
                <w:sz w:val="20"/>
              </w:rPr>
              <w:t>2022</w:t>
            </w:r>
          </w:p>
        </w:tc>
        <w:tc>
          <w:tcPr>
            <w:tcW w:w="0" w:type="auto"/>
            <w:tcBorders>
              <w:left w:val="nil"/>
              <w:bottom w:val="single" w:sz="4" w:space="0" w:color="auto"/>
              <w:right w:val="nil"/>
            </w:tcBorders>
            <w:shd w:val="clear" w:color="auto" w:fill="auto"/>
            <w:noWrap/>
            <w:vAlign w:val="bottom"/>
          </w:tcPr>
          <w:p w14:paraId="70B57032" w14:textId="77777777" w:rsidR="00D64922" w:rsidRPr="00AD47EB" w:rsidRDefault="00D64922" w:rsidP="00D64922">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noWrap/>
            <w:vAlign w:val="bottom"/>
          </w:tcPr>
          <w:p w14:paraId="7B9E2688" w14:textId="77777777" w:rsidR="00D64922" w:rsidRPr="00AD47EB" w:rsidRDefault="00D64922" w:rsidP="00D64922">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vAlign w:val="center"/>
          </w:tcPr>
          <w:p w14:paraId="7D393B72" w14:textId="77777777" w:rsidR="00D64922" w:rsidRPr="00881D69" w:rsidRDefault="00D64922" w:rsidP="00D64922">
            <w:pPr>
              <w:spacing w:after="0"/>
              <w:jc w:val="right"/>
              <w:rPr>
                <w:sz w:val="20"/>
              </w:rPr>
            </w:pPr>
            <w:r>
              <w:rPr>
                <w:color w:val="000000"/>
                <w:sz w:val="20"/>
                <w:szCs w:val="20"/>
              </w:rPr>
              <w:t>0.46</w:t>
            </w:r>
          </w:p>
        </w:tc>
        <w:tc>
          <w:tcPr>
            <w:tcW w:w="0" w:type="auto"/>
            <w:tcBorders>
              <w:left w:val="nil"/>
              <w:bottom w:val="single" w:sz="4" w:space="0" w:color="auto"/>
              <w:right w:val="nil"/>
            </w:tcBorders>
            <w:shd w:val="clear" w:color="auto" w:fill="auto"/>
            <w:vAlign w:val="center"/>
          </w:tcPr>
          <w:p w14:paraId="17AA70FD" w14:textId="77777777" w:rsidR="00D64922" w:rsidRPr="00881D69" w:rsidRDefault="00D64922" w:rsidP="00D64922">
            <w:pPr>
              <w:spacing w:after="0"/>
              <w:jc w:val="right"/>
              <w:rPr>
                <w:sz w:val="20"/>
              </w:rPr>
            </w:pPr>
            <w:r>
              <w:rPr>
                <w:color w:val="000000"/>
                <w:sz w:val="20"/>
                <w:szCs w:val="20"/>
              </w:rPr>
              <w:t>0.21</w:t>
            </w:r>
          </w:p>
        </w:tc>
      </w:tr>
      <w:tr w:rsidR="00D64922" w:rsidRPr="00054467" w14:paraId="2F182619" w14:textId="77777777" w:rsidTr="00D64922">
        <w:trPr>
          <w:jc w:val="center"/>
        </w:trPr>
        <w:tc>
          <w:tcPr>
            <w:tcW w:w="0" w:type="auto"/>
            <w:tcBorders>
              <w:top w:val="nil"/>
              <w:left w:val="nil"/>
              <w:bottom w:val="nil"/>
              <w:right w:val="nil"/>
            </w:tcBorders>
            <w:shd w:val="clear" w:color="auto" w:fill="auto"/>
            <w:noWrap/>
            <w:vAlign w:val="bottom"/>
            <w:hideMark/>
          </w:tcPr>
          <w:p w14:paraId="7A73D371" w14:textId="77777777" w:rsidR="00D64922" w:rsidRPr="00881D69" w:rsidRDefault="00D64922" w:rsidP="00D64922">
            <w:pPr>
              <w:spacing w:after="0"/>
              <w:rPr>
                <w:color w:val="808080" w:themeColor="background1" w:themeShade="80"/>
                <w:sz w:val="20"/>
              </w:rPr>
            </w:pPr>
            <w:r w:rsidRPr="00881D69">
              <w:rPr>
                <w:sz w:val="20"/>
              </w:rPr>
              <w:t>Mean 1977-2019</w:t>
            </w:r>
          </w:p>
        </w:tc>
        <w:tc>
          <w:tcPr>
            <w:tcW w:w="0" w:type="auto"/>
            <w:tcBorders>
              <w:top w:val="nil"/>
              <w:left w:val="nil"/>
              <w:bottom w:val="nil"/>
              <w:right w:val="nil"/>
            </w:tcBorders>
            <w:shd w:val="clear" w:color="auto" w:fill="auto"/>
            <w:noWrap/>
            <w:vAlign w:val="center"/>
          </w:tcPr>
          <w:p w14:paraId="48839774"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0.57</w:t>
            </w:r>
          </w:p>
        </w:tc>
        <w:tc>
          <w:tcPr>
            <w:tcW w:w="0" w:type="auto"/>
            <w:tcBorders>
              <w:top w:val="nil"/>
              <w:left w:val="nil"/>
              <w:bottom w:val="nil"/>
              <w:right w:val="nil"/>
            </w:tcBorders>
            <w:shd w:val="clear" w:color="auto" w:fill="auto"/>
            <w:noWrap/>
            <w:vAlign w:val="center"/>
          </w:tcPr>
          <w:p w14:paraId="7B5616D4" w14:textId="77777777" w:rsidR="00D64922" w:rsidRPr="00AD47EB" w:rsidRDefault="00D64922" w:rsidP="00D64922">
            <w:pPr>
              <w:spacing w:after="0"/>
              <w:jc w:val="right"/>
              <w:rPr>
                <w:color w:val="808080" w:themeColor="background1" w:themeShade="80"/>
                <w:sz w:val="20"/>
              </w:rPr>
            </w:pPr>
          </w:p>
        </w:tc>
        <w:tc>
          <w:tcPr>
            <w:tcW w:w="0" w:type="auto"/>
            <w:tcBorders>
              <w:top w:val="nil"/>
              <w:left w:val="nil"/>
              <w:bottom w:val="nil"/>
              <w:right w:val="nil"/>
            </w:tcBorders>
            <w:shd w:val="clear" w:color="auto" w:fill="F2F2F2" w:themeFill="background1" w:themeFillShade="F2"/>
            <w:vAlign w:val="center"/>
          </w:tcPr>
          <w:p w14:paraId="30B6AD1E" w14:textId="77777777" w:rsidR="00D64922" w:rsidRPr="00881D69" w:rsidRDefault="00D64922" w:rsidP="00D64922">
            <w:pPr>
              <w:spacing w:after="0"/>
              <w:jc w:val="right"/>
              <w:rPr>
                <w:sz w:val="20"/>
              </w:rPr>
            </w:pPr>
            <w:r>
              <w:rPr>
                <w:color w:val="000000"/>
                <w:sz w:val="20"/>
                <w:szCs w:val="20"/>
              </w:rPr>
              <w:t>0.50</w:t>
            </w:r>
          </w:p>
        </w:tc>
        <w:tc>
          <w:tcPr>
            <w:tcW w:w="0" w:type="auto"/>
            <w:tcBorders>
              <w:top w:val="nil"/>
              <w:left w:val="nil"/>
              <w:bottom w:val="nil"/>
              <w:right w:val="nil"/>
            </w:tcBorders>
            <w:shd w:val="clear" w:color="auto" w:fill="F2F2F2" w:themeFill="background1" w:themeFillShade="F2"/>
            <w:vAlign w:val="center"/>
          </w:tcPr>
          <w:p w14:paraId="6B1C132A" w14:textId="77777777" w:rsidR="00D64922" w:rsidRPr="00881D69" w:rsidRDefault="00D64922" w:rsidP="00D64922">
            <w:pPr>
              <w:spacing w:after="0"/>
              <w:jc w:val="right"/>
              <w:rPr>
                <w:sz w:val="20"/>
              </w:rPr>
            </w:pPr>
            <w:r>
              <w:rPr>
                <w:color w:val="000000"/>
                <w:sz w:val="20"/>
                <w:szCs w:val="20"/>
              </w:rPr>
              <w:t> </w:t>
            </w:r>
          </w:p>
        </w:tc>
      </w:tr>
      <w:tr w:rsidR="00D64922" w:rsidRPr="00054467" w14:paraId="69EA8218" w14:textId="77777777" w:rsidTr="00D64922">
        <w:trPr>
          <w:jc w:val="center"/>
        </w:trPr>
        <w:tc>
          <w:tcPr>
            <w:tcW w:w="0" w:type="auto"/>
            <w:tcBorders>
              <w:top w:val="nil"/>
              <w:left w:val="nil"/>
              <w:bottom w:val="single" w:sz="4" w:space="0" w:color="auto"/>
              <w:right w:val="nil"/>
            </w:tcBorders>
            <w:shd w:val="clear" w:color="auto" w:fill="auto"/>
            <w:noWrap/>
            <w:vAlign w:val="bottom"/>
            <w:hideMark/>
          </w:tcPr>
          <w:p w14:paraId="4C7A6007" w14:textId="77777777" w:rsidR="00D64922" w:rsidRPr="00881D69" w:rsidRDefault="00D64922" w:rsidP="00D64922">
            <w:pPr>
              <w:spacing w:after="0"/>
              <w:rPr>
                <w:sz w:val="20"/>
              </w:rPr>
            </w:pPr>
            <w:proofErr w:type="spellStart"/>
            <w:r w:rsidRPr="00881D69">
              <w:rPr>
                <w:sz w:val="20"/>
              </w:rPr>
              <w:t>Stdev</w:t>
            </w:r>
            <w:proofErr w:type="spellEnd"/>
            <w:r w:rsidRPr="00881D69">
              <w:rPr>
                <w:sz w:val="20"/>
              </w:rPr>
              <w:t>(Ln(x))</w:t>
            </w:r>
          </w:p>
        </w:tc>
        <w:tc>
          <w:tcPr>
            <w:tcW w:w="0" w:type="auto"/>
            <w:tcBorders>
              <w:top w:val="nil"/>
              <w:left w:val="nil"/>
              <w:bottom w:val="single" w:sz="4" w:space="0" w:color="auto"/>
              <w:right w:val="nil"/>
            </w:tcBorders>
            <w:shd w:val="clear" w:color="auto" w:fill="auto"/>
            <w:noWrap/>
            <w:vAlign w:val="center"/>
          </w:tcPr>
          <w:p w14:paraId="0DC2C94F" w14:textId="77777777" w:rsidR="00D64922" w:rsidRPr="00AD47EB" w:rsidRDefault="00D64922" w:rsidP="00D64922">
            <w:pPr>
              <w:spacing w:after="0"/>
              <w:rPr>
                <w:color w:val="808080" w:themeColor="background1" w:themeShade="80"/>
                <w:sz w:val="20"/>
              </w:rPr>
            </w:pPr>
            <w:r w:rsidRPr="00AD47EB">
              <w:rPr>
                <w:color w:val="808080" w:themeColor="background1" w:themeShade="80"/>
                <w:sz w:val="20"/>
                <w:szCs w:val="20"/>
              </w:rPr>
              <w:t> </w:t>
            </w:r>
          </w:p>
        </w:tc>
        <w:tc>
          <w:tcPr>
            <w:tcW w:w="0" w:type="auto"/>
            <w:tcBorders>
              <w:top w:val="nil"/>
              <w:left w:val="nil"/>
              <w:bottom w:val="single" w:sz="4" w:space="0" w:color="auto"/>
              <w:right w:val="nil"/>
            </w:tcBorders>
            <w:shd w:val="clear" w:color="auto" w:fill="auto"/>
            <w:noWrap/>
            <w:vAlign w:val="center"/>
          </w:tcPr>
          <w:p w14:paraId="04B18A3C"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0.51</w:t>
            </w:r>
          </w:p>
        </w:tc>
        <w:tc>
          <w:tcPr>
            <w:tcW w:w="0" w:type="auto"/>
            <w:tcBorders>
              <w:top w:val="nil"/>
              <w:left w:val="nil"/>
              <w:bottom w:val="single" w:sz="4" w:space="0" w:color="auto"/>
              <w:right w:val="nil"/>
            </w:tcBorders>
            <w:shd w:val="clear" w:color="auto" w:fill="F2F2F2" w:themeFill="background1" w:themeFillShade="F2"/>
            <w:vAlign w:val="center"/>
          </w:tcPr>
          <w:p w14:paraId="2A10CB8F" w14:textId="77777777" w:rsidR="00D64922" w:rsidRPr="00881D69" w:rsidRDefault="00D64922" w:rsidP="00D64922">
            <w:pPr>
              <w:spacing w:after="0"/>
              <w:jc w:val="right"/>
              <w:rPr>
                <w:sz w:val="20"/>
              </w:rPr>
            </w:pPr>
            <w:r>
              <w:rPr>
                <w:color w:val="000000"/>
                <w:sz w:val="20"/>
                <w:szCs w:val="20"/>
              </w:rPr>
              <w:t> </w:t>
            </w:r>
          </w:p>
        </w:tc>
        <w:tc>
          <w:tcPr>
            <w:tcW w:w="0" w:type="auto"/>
            <w:tcBorders>
              <w:top w:val="nil"/>
              <w:left w:val="nil"/>
              <w:bottom w:val="single" w:sz="4" w:space="0" w:color="auto"/>
              <w:right w:val="nil"/>
            </w:tcBorders>
            <w:shd w:val="clear" w:color="auto" w:fill="F2F2F2" w:themeFill="background1" w:themeFillShade="F2"/>
            <w:vAlign w:val="center"/>
          </w:tcPr>
          <w:p w14:paraId="615DE36C" w14:textId="77777777" w:rsidR="00D64922" w:rsidRPr="00881D69" w:rsidRDefault="00D64922" w:rsidP="00D64922">
            <w:pPr>
              <w:spacing w:after="0"/>
              <w:jc w:val="right"/>
              <w:rPr>
                <w:sz w:val="20"/>
              </w:rPr>
            </w:pPr>
            <w:r>
              <w:rPr>
                <w:color w:val="000000"/>
                <w:sz w:val="20"/>
                <w:szCs w:val="20"/>
              </w:rPr>
              <w:t>0.54</w:t>
            </w:r>
          </w:p>
        </w:tc>
      </w:tr>
    </w:tbl>
    <w:p w14:paraId="2E1B4DD7" w14:textId="0AB96959" w:rsidR="00D64922" w:rsidRPr="004B3FD6" w:rsidRDefault="00D64922" w:rsidP="00D64922">
      <w:r w:rsidRPr="00AD47EB">
        <w:lastRenderedPageBreak/>
        <w:t>Table 2.</w:t>
      </w:r>
      <w:r>
        <w:rPr>
          <w:noProof/>
        </w:rPr>
        <w:t>22</w:t>
      </w:r>
      <w:r w:rsidRPr="00AD47EB">
        <w:rPr>
          <w:noProof/>
        </w:rPr>
        <w:t>.</w:t>
      </w:r>
      <w:r w:rsidRPr="004B3FD6">
        <w:t xml:space="preserve"> Estimated fishing mortality in </w:t>
      </w:r>
      <w:ins w:id="304" w:author="Daniel.Goethel" w:date="2022-11-02T11:51:00Z">
        <w:r w:rsidR="00092823">
          <w:t>terms of a</w:t>
        </w:r>
      </w:ins>
      <w:del w:id="305" w:author="Daniel.Goethel" w:date="2022-11-02T11:51:00Z">
        <w:r w:rsidRPr="004B3FD6" w:rsidDel="00092823">
          <w:delText>A</w:delText>
        </w:r>
      </w:del>
      <w:r w:rsidRPr="004B3FD6">
        <w:t xml:space="preserve">pical F and </w:t>
      </w:r>
      <w:ins w:id="306" w:author="Daniel.Goethel" w:date="2022-11-02T11:51:00Z">
        <w:r w:rsidR="00092823">
          <w:t>t</w:t>
        </w:r>
      </w:ins>
      <w:del w:id="307" w:author="Daniel.Goethel" w:date="2022-11-02T11:51:00Z">
        <w:r w:rsidRPr="004B3FD6" w:rsidDel="00092823">
          <w:delText>T</w:delText>
        </w:r>
      </w:del>
      <w:r w:rsidRPr="004B3FD6">
        <w:t xml:space="preserve">otal </w:t>
      </w:r>
      <w:commentRangeStart w:id="308"/>
      <w:r w:rsidRPr="004B3FD6">
        <w:t xml:space="preserve">exploitation </w:t>
      </w:r>
      <w:commentRangeEnd w:id="308"/>
      <w:r w:rsidR="00092823">
        <w:rPr>
          <w:rStyle w:val="CommentReference"/>
        </w:rPr>
        <w:commentReference w:id="308"/>
      </w:r>
      <w:r w:rsidRPr="004B3FD6">
        <w:t xml:space="preserve">for Model </w:t>
      </w:r>
      <w:r>
        <w:t>19.1a</w:t>
      </w:r>
      <w:r w:rsidRPr="004B3FD6">
        <w:t>.</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D64922" w:rsidRPr="008E70D3" w14:paraId="373606FE" w14:textId="77777777" w:rsidTr="00D64922">
        <w:trPr>
          <w:trHeight w:val="264"/>
          <w:jc w:val="center"/>
        </w:trPr>
        <w:tc>
          <w:tcPr>
            <w:tcW w:w="1016" w:type="dxa"/>
            <w:tcBorders>
              <w:top w:val="double" w:sz="4" w:space="0" w:color="auto"/>
              <w:left w:val="nil"/>
              <w:bottom w:val="nil"/>
              <w:right w:val="nil"/>
            </w:tcBorders>
            <w:shd w:val="clear" w:color="auto" w:fill="auto"/>
            <w:noWrap/>
            <w:vAlign w:val="bottom"/>
            <w:hideMark/>
          </w:tcPr>
          <w:p w14:paraId="68860972" w14:textId="77777777" w:rsidR="00D64922" w:rsidRPr="000665D6" w:rsidRDefault="00D64922" w:rsidP="00D64922">
            <w:pPr>
              <w:spacing w:after="0"/>
              <w:rPr>
                <w:b/>
              </w:rPr>
            </w:pPr>
          </w:p>
        </w:tc>
        <w:tc>
          <w:tcPr>
            <w:tcW w:w="2440" w:type="dxa"/>
            <w:gridSpan w:val="2"/>
            <w:tcBorders>
              <w:top w:val="double" w:sz="4" w:space="0" w:color="auto"/>
              <w:left w:val="nil"/>
              <w:bottom w:val="nil"/>
              <w:right w:val="nil"/>
            </w:tcBorders>
            <w:shd w:val="clear" w:color="auto" w:fill="auto"/>
            <w:noWrap/>
            <w:vAlign w:val="bottom"/>
            <w:hideMark/>
          </w:tcPr>
          <w:p w14:paraId="79253A2B" w14:textId="77777777" w:rsidR="00D64922" w:rsidRPr="000665D6" w:rsidRDefault="00D64922" w:rsidP="00D64922">
            <w:pPr>
              <w:spacing w:after="0"/>
              <w:jc w:val="center"/>
              <w:rPr>
                <w:b/>
              </w:rPr>
            </w:pPr>
            <w:r w:rsidRPr="000665D6">
              <w:rPr>
                <w:b/>
              </w:rPr>
              <w:t>Sum Apical F</w:t>
            </w:r>
          </w:p>
        </w:tc>
        <w:tc>
          <w:tcPr>
            <w:tcW w:w="1378" w:type="dxa"/>
            <w:vMerge w:val="restart"/>
            <w:tcBorders>
              <w:top w:val="double" w:sz="4" w:space="0" w:color="auto"/>
              <w:left w:val="nil"/>
              <w:bottom w:val="nil"/>
              <w:right w:val="single" w:sz="4" w:space="0" w:color="auto"/>
            </w:tcBorders>
            <w:shd w:val="clear" w:color="auto" w:fill="auto"/>
            <w:vAlign w:val="bottom"/>
            <w:hideMark/>
          </w:tcPr>
          <w:p w14:paraId="24358912" w14:textId="77777777" w:rsidR="00D64922" w:rsidRPr="000665D6" w:rsidRDefault="00D64922" w:rsidP="00D64922">
            <w:pPr>
              <w:spacing w:after="0"/>
              <w:jc w:val="center"/>
              <w:rPr>
                <w:b/>
              </w:rPr>
            </w:pPr>
            <w:r w:rsidRPr="000665D6">
              <w:rPr>
                <w:b/>
              </w:rPr>
              <w:t>Total Exploitation</w:t>
            </w:r>
          </w:p>
        </w:tc>
        <w:tc>
          <w:tcPr>
            <w:tcW w:w="681" w:type="dxa"/>
            <w:tcBorders>
              <w:top w:val="double" w:sz="4" w:space="0" w:color="auto"/>
              <w:left w:val="single" w:sz="4" w:space="0" w:color="auto"/>
              <w:bottom w:val="nil"/>
              <w:right w:val="nil"/>
            </w:tcBorders>
            <w:shd w:val="clear" w:color="auto" w:fill="auto"/>
          </w:tcPr>
          <w:p w14:paraId="34D83E59" w14:textId="77777777" w:rsidR="00D64922" w:rsidRPr="000665D6" w:rsidRDefault="00D64922" w:rsidP="00D64922">
            <w:pPr>
              <w:spacing w:after="0"/>
              <w:jc w:val="center"/>
              <w:rPr>
                <w:b/>
              </w:rPr>
            </w:pPr>
          </w:p>
        </w:tc>
        <w:tc>
          <w:tcPr>
            <w:tcW w:w="1976" w:type="dxa"/>
            <w:gridSpan w:val="2"/>
            <w:tcBorders>
              <w:top w:val="double" w:sz="4" w:space="0" w:color="auto"/>
              <w:left w:val="nil"/>
              <w:bottom w:val="nil"/>
              <w:right w:val="nil"/>
            </w:tcBorders>
            <w:shd w:val="clear" w:color="auto" w:fill="auto"/>
          </w:tcPr>
          <w:p w14:paraId="66DCA8C2" w14:textId="77777777" w:rsidR="00D64922" w:rsidRPr="000665D6" w:rsidRDefault="00D64922" w:rsidP="00D64922">
            <w:pPr>
              <w:spacing w:after="0"/>
              <w:jc w:val="center"/>
              <w:rPr>
                <w:b/>
              </w:rPr>
            </w:pPr>
            <w:r w:rsidRPr="000665D6">
              <w:rPr>
                <w:b/>
              </w:rPr>
              <w:t>Sum Apical F</w:t>
            </w:r>
          </w:p>
        </w:tc>
        <w:tc>
          <w:tcPr>
            <w:tcW w:w="1378" w:type="dxa"/>
            <w:vMerge w:val="restart"/>
            <w:tcBorders>
              <w:top w:val="double" w:sz="4" w:space="0" w:color="auto"/>
              <w:left w:val="nil"/>
              <w:right w:val="nil"/>
            </w:tcBorders>
            <w:shd w:val="clear" w:color="auto" w:fill="auto"/>
          </w:tcPr>
          <w:p w14:paraId="3A42FECE" w14:textId="77777777" w:rsidR="00D64922" w:rsidRPr="000665D6" w:rsidRDefault="00D64922" w:rsidP="00D64922">
            <w:pPr>
              <w:spacing w:after="0"/>
              <w:jc w:val="center"/>
              <w:rPr>
                <w:b/>
              </w:rPr>
            </w:pPr>
            <w:r w:rsidRPr="000665D6">
              <w:rPr>
                <w:b/>
              </w:rPr>
              <w:t>Total Exploitation</w:t>
            </w:r>
          </w:p>
        </w:tc>
      </w:tr>
      <w:tr w:rsidR="00D64922" w:rsidRPr="008E70D3" w14:paraId="3731EFCA" w14:textId="77777777" w:rsidTr="00D64922">
        <w:trPr>
          <w:trHeight w:val="276"/>
          <w:jc w:val="center"/>
        </w:trPr>
        <w:tc>
          <w:tcPr>
            <w:tcW w:w="1016" w:type="dxa"/>
            <w:tcBorders>
              <w:top w:val="nil"/>
              <w:left w:val="nil"/>
              <w:bottom w:val="single" w:sz="4" w:space="0" w:color="auto"/>
              <w:right w:val="nil"/>
            </w:tcBorders>
            <w:shd w:val="clear" w:color="auto" w:fill="auto"/>
            <w:noWrap/>
            <w:vAlign w:val="bottom"/>
            <w:hideMark/>
          </w:tcPr>
          <w:p w14:paraId="2EB7162A" w14:textId="77777777" w:rsidR="00D64922" w:rsidRPr="000665D6" w:rsidRDefault="00D64922" w:rsidP="00D64922">
            <w:pPr>
              <w:spacing w:after="0"/>
              <w:rPr>
                <w:b/>
              </w:rPr>
            </w:pPr>
            <w:r w:rsidRPr="000665D6">
              <w:rPr>
                <w:b/>
              </w:rPr>
              <w:t>Year</w:t>
            </w:r>
          </w:p>
        </w:tc>
        <w:tc>
          <w:tcPr>
            <w:tcW w:w="1220" w:type="dxa"/>
            <w:tcBorders>
              <w:top w:val="nil"/>
              <w:left w:val="nil"/>
              <w:bottom w:val="single" w:sz="4" w:space="0" w:color="auto"/>
              <w:right w:val="nil"/>
            </w:tcBorders>
            <w:shd w:val="clear" w:color="auto" w:fill="auto"/>
            <w:noWrap/>
            <w:vAlign w:val="bottom"/>
            <w:hideMark/>
          </w:tcPr>
          <w:p w14:paraId="40DA2592" w14:textId="77777777" w:rsidR="00D64922" w:rsidRPr="000665D6" w:rsidRDefault="00D64922" w:rsidP="00D64922">
            <w:pPr>
              <w:spacing w:after="0"/>
              <w:jc w:val="center"/>
            </w:pPr>
            <w:r w:rsidRPr="000665D6">
              <w:t>F</w:t>
            </w:r>
          </w:p>
        </w:tc>
        <w:tc>
          <w:tcPr>
            <w:tcW w:w="1220" w:type="dxa"/>
            <w:tcBorders>
              <w:top w:val="nil"/>
              <w:left w:val="nil"/>
              <w:bottom w:val="single" w:sz="4" w:space="0" w:color="auto"/>
              <w:right w:val="nil"/>
            </w:tcBorders>
            <w:shd w:val="clear" w:color="auto" w:fill="auto"/>
            <w:noWrap/>
            <w:vAlign w:val="bottom"/>
            <w:hideMark/>
          </w:tcPr>
          <w:p w14:paraId="0BE0237D" w14:textId="77777777" w:rsidR="00D64922" w:rsidRPr="000665D6" w:rsidRDefault="00D64922" w:rsidP="00D64922">
            <w:pPr>
              <w:spacing w:after="0"/>
              <w:jc w:val="center"/>
            </w:pPr>
            <w:r w:rsidRPr="000665D6">
              <w:t>σ</w:t>
            </w:r>
          </w:p>
        </w:tc>
        <w:tc>
          <w:tcPr>
            <w:tcW w:w="1378" w:type="dxa"/>
            <w:vMerge/>
            <w:tcBorders>
              <w:top w:val="nil"/>
              <w:left w:val="nil"/>
              <w:bottom w:val="single" w:sz="4" w:space="0" w:color="auto"/>
              <w:right w:val="single" w:sz="4" w:space="0" w:color="auto"/>
            </w:tcBorders>
            <w:shd w:val="clear" w:color="auto" w:fill="auto"/>
            <w:vAlign w:val="center"/>
            <w:hideMark/>
          </w:tcPr>
          <w:p w14:paraId="30BE36E5" w14:textId="77777777" w:rsidR="00D64922" w:rsidRPr="000665D6" w:rsidRDefault="00D64922" w:rsidP="00D64922">
            <w:pPr>
              <w:spacing w:after="0"/>
            </w:pPr>
          </w:p>
        </w:tc>
        <w:tc>
          <w:tcPr>
            <w:tcW w:w="681" w:type="dxa"/>
            <w:tcBorders>
              <w:top w:val="nil"/>
              <w:left w:val="single" w:sz="4" w:space="0" w:color="auto"/>
              <w:bottom w:val="single" w:sz="4" w:space="0" w:color="auto"/>
              <w:right w:val="nil"/>
            </w:tcBorders>
            <w:shd w:val="clear" w:color="auto" w:fill="auto"/>
          </w:tcPr>
          <w:p w14:paraId="0C4CC9C8" w14:textId="77777777" w:rsidR="00D64922" w:rsidRPr="000665D6" w:rsidRDefault="00D64922" w:rsidP="00D64922">
            <w:pPr>
              <w:spacing w:after="0"/>
              <w:rPr>
                <w:b/>
              </w:rPr>
            </w:pPr>
            <w:r w:rsidRPr="000665D6">
              <w:rPr>
                <w:b/>
              </w:rPr>
              <w:t>Year</w:t>
            </w:r>
          </w:p>
        </w:tc>
        <w:tc>
          <w:tcPr>
            <w:tcW w:w="1014" w:type="dxa"/>
            <w:tcBorders>
              <w:top w:val="nil"/>
              <w:left w:val="nil"/>
              <w:bottom w:val="single" w:sz="4" w:space="0" w:color="auto"/>
              <w:right w:val="nil"/>
            </w:tcBorders>
            <w:shd w:val="clear" w:color="auto" w:fill="auto"/>
            <w:vAlign w:val="bottom"/>
          </w:tcPr>
          <w:p w14:paraId="78E5C848" w14:textId="77777777" w:rsidR="00D64922" w:rsidRPr="000665D6" w:rsidRDefault="00D64922" w:rsidP="00D64922">
            <w:pPr>
              <w:spacing w:after="0"/>
              <w:jc w:val="center"/>
            </w:pPr>
            <w:r w:rsidRPr="000665D6">
              <w:t>F</w:t>
            </w:r>
          </w:p>
        </w:tc>
        <w:tc>
          <w:tcPr>
            <w:tcW w:w="962" w:type="dxa"/>
            <w:tcBorders>
              <w:top w:val="nil"/>
              <w:left w:val="nil"/>
              <w:bottom w:val="single" w:sz="4" w:space="0" w:color="auto"/>
              <w:right w:val="nil"/>
            </w:tcBorders>
            <w:shd w:val="clear" w:color="auto" w:fill="auto"/>
            <w:vAlign w:val="bottom"/>
          </w:tcPr>
          <w:p w14:paraId="22416F10" w14:textId="77777777" w:rsidR="00D64922" w:rsidRPr="000665D6" w:rsidRDefault="00D64922" w:rsidP="00D64922">
            <w:pPr>
              <w:spacing w:after="0"/>
              <w:jc w:val="center"/>
            </w:pPr>
            <w:r w:rsidRPr="000665D6">
              <w:t>σ</w:t>
            </w:r>
          </w:p>
        </w:tc>
        <w:tc>
          <w:tcPr>
            <w:tcW w:w="1378" w:type="dxa"/>
            <w:vMerge/>
            <w:tcBorders>
              <w:left w:val="nil"/>
              <w:bottom w:val="single" w:sz="4" w:space="0" w:color="auto"/>
              <w:right w:val="nil"/>
            </w:tcBorders>
            <w:shd w:val="clear" w:color="auto" w:fill="auto"/>
          </w:tcPr>
          <w:p w14:paraId="434E8ADC" w14:textId="77777777" w:rsidR="00D64922" w:rsidRPr="000665D6" w:rsidRDefault="00D64922" w:rsidP="00D64922">
            <w:pPr>
              <w:spacing w:after="0"/>
            </w:pPr>
          </w:p>
        </w:tc>
      </w:tr>
      <w:tr w:rsidR="00D64922" w:rsidRPr="008E70D3" w14:paraId="145DCDB2" w14:textId="77777777" w:rsidTr="00D64922">
        <w:trPr>
          <w:trHeight w:val="264"/>
          <w:jc w:val="center"/>
        </w:trPr>
        <w:tc>
          <w:tcPr>
            <w:tcW w:w="1016" w:type="dxa"/>
            <w:tcBorders>
              <w:top w:val="single" w:sz="4" w:space="0" w:color="auto"/>
              <w:left w:val="nil"/>
              <w:bottom w:val="nil"/>
              <w:right w:val="nil"/>
            </w:tcBorders>
            <w:shd w:val="clear" w:color="auto" w:fill="auto"/>
            <w:noWrap/>
            <w:vAlign w:val="center"/>
            <w:hideMark/>
          </w:tcPr>
          <w:p w14:paraId="11C8F85E" w14:textId="77777777" w:rsidR="00D64922" w:rsidRPr="001F4E1B" w:rsidRDefault="00D64922" w:rsidP="00D64922">
            <w:pPr>
              <w:spacing w:after="0"/>
              <w:jc w:val="right"/>
            </w:pPr>
            <w:r>
              <w:rPr>
                <w:color w:val="000000"/>
              </w:rPr>
              <w:t>1977</w:t>
            </w:r>
          </w:p>
        </w:tc>
        <w:tc>
          <w:tcPr>
            <w:tcW w:w="1220" w:type="dxa"/>
            <w:tcBorders>
              <w:top w:val="single" w:sz="4" w:space="0" w:color="auto"/>
              <w:left w:val="nil"/>
              <w:bottom w:val="nil"/>
              <w:right w:val="nil"/>
            </w:tcBorders>
            <w:shd w:val="clear" w:color="auto" w:fill="auto"/>
            <w:noWrap/>
            <w:vAlign w:val="center"/>
            <w:hideMark/>
          </w:tcPr>
          <w:p w14:paraId="65ECFBC6" w14:textId="77777777" w:rsidR="00D64922" w:rsidRPr="001F4E1B" w:rsidRDefault="00D64922" w:rsidP="00D64922">
            <w:pPr>
              <w:spacing w:after="0"/>
              <w:jc w:val="right"/>
            </w:pPr>
            <w:r>
              <w:rPr>
                <w:color w:val="000000"/>
              </w:rPr>
              <w:t>0.011</w:t>
            </w:r>
          </w:p>
        </w:tc>
        <w:tc>
          <w:tcPr>
            <w:tcW w:w="1220" w:type="dxa"/>
            <w:tcBorders>
              <w:top w:val="single" w:sz="4" w:space="0" w:color="auto"/>
              <w:left w:val="nil"/>
              <w:bottom w:val="nil"/>
              <w:right w:val="nil"/>
            </w:tcBorders>
            <w:shd w:val="clear" w:color="auto" w:fill="auto"/>
            <w:noWrap/>
            <w:vAlign w:val="center"/>
            <w:hideMark/>
          </w:tcPr>
          <w:p w14:paraId="4F83BBA9" w14:textId="77777777" w:rsidR="00D64922" w:rsidRPr="001F4E1B" w:rsidRDefault="00D64922" w:rsidP="00D64922">
            <w:pPr>
              <w:spacing w:after="0"/>
              <w:jc w:val="right"/>
            </w:pPr>
            <w:r>
              <w:rPr>
                <w:color w:val="000000"/>
              </w:rPr>
              <w:t>0.003</w:t>
            </w:r>
          </w:p>
        </w:tc>
        <w:tc>
          <w:tcPr>
            <w:tcW w:w="1378" w:type="dxa"/>
            <w:tcBorders>
              <w:top w:val="single" w:sz="4" w:space="0" w:color="auto"/>
              <w:left w:val="nil"/>
              <w:bottom w:val="nil"/>
              <w:right w:val="single" w:sz="4" w:space="0" w:color="auto"/>
            </w:tcBorders>
            <w:shd w:val="clear" w:color="auto" w:fill="auto"/>
            <w:noWrap/>
            <w:vAlign w:val="center"/>
          </w:tcPr>
          <w:p w14:paraId="0BC32F58" w14:textId="77777777" w:rsidR="00D64922" w:rsidRPr="001F4E1B" w:rsidRDefault="00D64922" w:rsidP="00D64922">
            <w:pPr>
              <w:spacing w:after="0"/>
              <w:jc w:val="right"/>
            </w:pPr>
            <w:r>
              <w:rPr>
                <w:color w:val="000000"/>
              </w:rPr>
              <w:t>0.008</w:t>
            </w:r>
          </w:p>
        </w:tc>
        <w:tc>
          <w:tcPr>
            <w:tcW w:w="681" w:type="dxa"/>
            <w:tcBorders>
              <w:top w:val="single" w:sz="4" w:space="0" w:color="auto"/>
              <w:left w:val="single" w:sz="4" w:space="0" w:color="auto"/>
              <w:bottom w:val="nil"/>
              <w:right w:val="nil"/>
            </w:tcBorders>
            <w:vAlign w:val="center"/>
          </w:tcPr>
          <w:p w14:paraId="59FBFA7D" w14:textId="77777777" w:rsidR="00D64922" w:rsidRPr="001F4E1B" w:rsidRDefault="00D64922" w:rsidP="00D64922">
            <w:pPr>
              <w:spacing w:after="0"/>
              <w:jc w:val="right"/>
            </w:pPr>
            <w:r>
              <w:rPr>
                <w:color w:val="000000"/>
              </w:rPr>
              <w:t>2001</w:t>
            </w:r>
          </w:p>
        </w:tc>
        <w:tc>
          <w:tcPr>
            <w:tcW w:w="1014" w:type="dxa"/>
            <w:tcBorders>
              <w:top w:val="single" w:sz="4" w:space="0" w:color="auto"/>
              <w:left w:val="nil"/>
              <w:bottom w:val="nil"/>
              <w:right w:val="nil"/>
            </w:tcBorders>
            <w:vAlign w:val="center"/>
          </w:tcPr>
          <w:p w14:paraId="32C57E1A" w14:textId="77777777" w:rsidR="00D64922" w:rsidRPr="001F4E1B" w:rsidRDefault="00D64922" w:rsidP="00D64922">
            <w:pPr>
              <w:spacing w:after="0"/>
              <w:jc w:val="right"/>
            </w:pPr>
            <w:r>
              <w:rPr>
                <w:color w:val="000000"/>
              </w:rPr>
              <w:t>0.381</w:t>
            </w:r>
          </w:p>
        </w:tc>
        <w:tc>
          <w:tcPr>
            <w:tcW w:w="962" w:type="dxa"/>
            <w:tcBorders>
              <w:top w:val="single" w:sz="4" w:space="0" w:color="auto"/>
              <w:left w:val="nil"/>
              <w:bottom w:val="nil"/>
              <w:right w:val="nil"/>
            </w:tcBorders>
            <w:vAlign w:val="center"/>
          </w:tcPr>
          <w:p w14:paraId="5D838C7A" w14:textId="77777777" w:rsidR="00D64922" w:rsidRPr="001F4E1B" w:rsidRDefault="00D64922" w:rsidP="00D64922">
            <w:pPr>
              <w:spacing w:after="0"/>
              <w:jc w:val="right"/>
            </w:pPr>
            <w:r>
              <w:rPr>
                <w:color w:val="000000"/>
              </w:rPr>
              <w:t>0.026</w:t>
            </w:r>
          </w:p>
        </w:tc>
        <w:tc>
          <w:tcPr>
            <w:tcW w:w="1378" w:type="dxa"/>
            <w:tcBorders>
              <w:top w:val="single" w:sz="4" w:space="0" w:color="auto"/>
              <w:left w:val="nil"/>
              <w:bottom w:val="nil"/>
              <w:right w:val="nil"/>
            </w:tcBorders>
            <w:vAlign w:val="center"/>
          </w:tcPr>
          <w:p w14:paraId="1AB106C7" w14:textId="77777777" w:rsidR="00D64922" w:rsidRPr="001F4E1B" w:rsidRDefault="00D64922" w:rsidP="00D64922">
            <w:pPr>
              <w:spacing w:after="0"/>
              <w:jc w:val="right"/>
            </w:pPr>
            <w:r>
              <w:rPr>
                <w:color w:val="000000"/>
              </w:rPr>
              <w:t>0.165</w:t>
            </w:r>
          </w:p>
        </w:tc>
      </w:tr>
      <w:tr w:rsidR="00D64922" w:rsidRPr="008E70D3" w14:paraId="1EFA3084"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6DA8F17D" w14:textId="77777777" w:rsidR="00D64922" w:rsidRPr="001F4E1B" w:rsidRDefault="00D64922" w:rsidP="00D64922">
            <w:pPr>
              <w:spacing w:after="0"/>
              <w:jc w:val="right"/>
            </w:pPr>
            <w:r>
              <w:rPr>
                <w:color w:val="000000"/>
              </w:rPr>
              <w:t>1978</w:t>
            </w:r>
          </w:p>
        </w:tc>
        <w:tc>
          <w:tcPr>
            <w:tcW w:w="1220" w:type="dxa"/>
            <w:tcBorders>
              <w:top w:val="nil"/>
              <w:left w:val="nil"/>
              <w:bottom w:val="nil"/>
              <w:right w:val="nil"/>
            </w:tcBorders>
            <w:shd w:val="clear" w:color="auto" w:fill="auto"/>
            <w:noWrap/>
            <w:vAlign w:val="center"/>
            <w:hideMark/>
          </w:tcPr>
          <w:p w14:paraId="054541B9" w14:textId="77777777" w:rsidR="00D64922" w:rsidRPr="001F4E1B" w:rsidRDefault="00D64922" w:rsidP="00D64922">
            <w:pPr>
              <w:spacing w:after="0"/>
              <w:jc w:val="right"/>
            </w:pPr>
            <w:r>
              <w:rPr>
                <w:color w:val="000000"/>
              </w:rPr>
              <w:t>0.052</w:t>
            </w:r>
          </w:p>
        </w:tc>
        <w:tc>
          <w:tcPr>
            <w:tcW w:w="1220" w:type="dxa"/>
            <w:tcBorders>
              <w:top w:val="nil"/>
              <w:left w:val="nil"/>
              <w:bottom w:val="nil"/>
              <w:right w:val="nil"/>
            </w:tcBorders>
            <w:shd w:val="clear" w:color="auto" w:fill="auto"/>
            <w:noWrap/>
            <w:vAlign w:val="center"/>
            <w:hideMark/>
          </w:tcPr>
          <w:p w14:paraId="4CF70CAE" w14:textId="77777777" w:rsidR="00D64922" w:rsidRPr="001F4E1B" w:rsidRDefault="00D64922" w:rsidP="00D64922">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14:paraId="3CAE4B13" w14:textId="77777777" w:rsidR="00D64922" w:rsidRPr="001F4E1B" w:rsidRDefault="00D64922" w:rsidP="00D64922">
            <w:pPr>
              <w:spacing w:after="0"/>
              <w:jc w:val="right"/>
            </w:pPr>
            <w:r>
              <w:rPr>
                <w:color w:val="000000"/>
              </w:rPr>
              <w:t>0.039</w:t>
            </w:r>
          </w:p>
        </w:tc>
        <w:tc>
          <w:tcPr>
            <w:tcW w:w="681" w:type="dxa"/>
            <w:tcBorders>
              <w:top w:val="nil"/>
              <w:left w:val="single" w:sz="4" w:space="0" w:color="auto"/>
              <w:bottom w:val="nil"/>
              <w:right w:val="nil"/>
            </w:tcBorders>
            <w:vAlign w:val="center"/>
          </w:tcPr>
          <w:p w14:paraId="0582E5E8" w14:textId="77777777" w:rsidR="00D64922" w:rsidRPr="001F4E1B" w:rsidRDefault="00D64922" w:rsidP="00D64922">
            <w:pPr>
              <w:spacing w:after="0"/>
              <w:jc w:val="right"/>
            </w:pPr>
            <w:r>
              <w:rPr>
                <w:color w:val="000000"/>
              </w:rPr>
              <w:t>2002</w:t>
            </w:r>
          </w:p>
        </w:tc>
        <w:tc>
          <w:tcPr>
            <w:tcW w:w="1014" w:type="dxa"/>
            <w:tcBorders>
              <w:top w:val="nil"/>
              <w:left w:val="nil"/>
              <w:bottom w:val="nil"/>
              <w:right w:val="nil"/>
            </w:tcBorders>
            <w:vAlign w:val="center"/>
          </w:tcPr>
          <w:p w14:paraId="09BAAC22" w14:textId="77777777" w:rsidR="00D64922" w:rsidRPr="001F4E1B" w:rsidRDefault="00D64922" w:rsidP="00D64922">
            <w:pPr>
              <w:spacing w:after="0"/>
              <w:jc w:val="right"/>
            </w:pPr>
            <w:r>
              <w:rPr>
                <w:color w:val="000000"/>
              </w:rPr>
              <w:t>0.444</w:t>
            </w:r>
          </w:p>
        </w:tc>
        <w:tc>
          <w:tcPr>
            <w:tcW w:w="962" w:type="dxa"/>
            <w:tcBorders>
              <w:top w:val="nil"/>
              <w:left w:val="nil"/>
              <w:bottom w:val="nil"/>
              <w:right w:val="nil"/>
            </w:tcBorders>
            <w:vAlign w:val="center"/>
          </w:tcPr>
          <w:p w14:paraId="596A4654" w14:textId="77777777" w:rsidR="00D64922" w:rsidRPr="001F4E1B" w:rsidRDefault="00D64922" w:rsidP="00D64922">
            <w:pPr>
              <w:spacing w:after="0"/>
              <w:jc w:val="right"/>
            </w:pPr>
            <w:r>
              <w:rPr>
                <w:color w:val="000000"/>
              </w:rPr>
              <w:t>0.029</w:t>
            </w:r>
          </w:p>
        </w:tc>
        <w:tc>
          <w:tcPr>
            <w:tcW w:w="1378" w:type="dxa"/>
            <w:tcBorders>
              <w:top w:val="nil"/>
              <w:left w:val="nil"/>
              <w:bottom w:val="nil"/>
              <w:right w:val="nil"/>
            </w:tcBorders>
            <w:vAlign w:val="center"/>
          </w:tcPr>
          <w:p w14:paraId="5D18E446" w14:textId="77777777" w:rsidR="00D64922" w:rsidRPr="001F4E1B" w:rsidRDefault="00D64922" w:rsidP="00D64922">
            <w:pPr>
              <w:spacing w:after="0"/>
              <w:jc w:val="right"/>
            </w:pPr>
            <w:r>
              <w:rPr>
                <w:color w:val="000000"/>
              </w:rPr>
              <w:t>0.177</w:t>
            </w:r>
          </w:p>
        </w:tc>
      </w:tr>
      <w:tr w:rsidR="00D64922" w:rsidRPr="008E70D3" w14:paraId="4DDC16CD" w14:textId="77777777" w:rsidTr="00D64922">
        <w:trPr>
          <w:trHeight w:val="264"/>
          <w:jc w:val="center"/>
        </w:trPr>
        <w:tc>
          <w:tcPr>
            <w:tcW w:w="1016" w:type="dxa"/>
            <w:tcBorders>
              <w:top w:val="nil"/>
              <w:left w:val="nil"/>
              <w:bottom w:val="nil"/>
              <w:right w:val="nil"/>
            </w:tcBorders>
            <w:shd w:val="clear" w:color="auto" w:fill="auto"/>
            <w:noWrap/>
            <w:vAlign w:val="center"/>
          </w:tcPr>
          <w:p w14:paraId="7F23FEAF" w14:textId="77777777" w:rsidR="00D64922" w:rsidRPr="001F4E1B" w:rsidRDefault="00D64922" w:rsidP="00D64922">
            <w:pPr>
              <w:spacing w:after="0"/>
              <w:jc w:val="right"/>
            </w:pPr>
            <w:r>
              <w:rPr>
                <w:color w:val="000000"/>
              </w:rPr>
              <w:t>1979</w:t>
            </w:r>
          </w:p>
        </w:tc>
        <w:tc>
          <w:tcPr>
            <w:tcW w:w="1220" w:type="dxa"/>
            <w:tcBorders>
              <w:top w:val="nil"/>
              <w:left w:val="nil"/>
              <w:bottom w:val="nil"/>
              <w:right w:val="nil"/>
            </w:tcBorders>
            <w:shd w:val="clear" w:color="auto" w:fill="auto"/>
            <w:noWrap/>
            <w:vAlign w:val="center"/>
          </w:tcPr>
          <w:p w14:paraId="22EE6B66" w14:textId="77777777" w:rsidR="00D64922" w:rsidRPr="001F4E1B" w:rsidRDefault="00D64922" w:rsidP="00D64922">
            <w:pPr>
              <w:spacing w:after="0"/>
              <w:jc w:val="right"/>
            </w:pPr>
            <w:r>
              <w:rPr>
                <w:color w:val="000000"/>
              </w:rPr>
              <w:t>0.068</w:t>
            </w:r>
          </w:p>
        </w:tc>
        <w:tc>
          <w:tcPr>
            <w:tcW w:w="1220" w:type="dxa"/>
            <w:tcBorders>
              <w:top w:val="nil"/>
              <w:left w:val="nil"/>
              <w:bottom w:val="nil"/>
              <w:right w:val="nil"/>
            </w:tcBorders>
            <w:shd w:val="clear" w:color="auto" w:fill="auto"/>
            <w:noWrap/>
            <w:vAlign w:val="center"/>
          </w:tcPr>
          <w:p w14:paraId="2F9AEA38" w14:textId="77777777" w:rsidR="00D64922" w:rsidRPr="001F4E1B" w:rsidRDefault="00D64922" w:rsidP="00D64922">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651828BA" w14:textId="77777777" w:rsidR="00D64922" w:rsidRPr="001F4E1B" w:rsidRDefault="00D64922" w:rsidP="00D64922">
            <w:pPr>
              <w:spacing w:after="0"/>
              <w:jc w:val="right"/>
            </w:pPr>
            <w:r>
              <w:rPr>
                <w:color w:val="000000"/>
              </w:rPr>
              <w:t>0.041</w:t>
            </w:r>
          </w:p>
        </w:tc>
        <w:tc>
          <w:tcPr>
            <w:tcW w:w="681" w:type="dxa"/>
            <w:tcBorders>
              <w:top w:val="nil"/>
              <w:left w:val="single" w:sz="4" w:space="0" w:color="auto"/>
              <w:bottom w:val="nil"/>
              <w:right w:val="nil"/>
            </w:tcBorders>
            <w:vAlign w:val="center"/>
          </w:tcPr>
          <w:p w14:paraId="6ADF6539" w14:textId="77777777" w:rsidR="00D64922" w:rsidRPr="001F4E1B" w:rsidRDefault="00D64922" w:rsidP="00D64922">
            <w:pPr>
              <w:spacing w:after="0"/>
              <w:jc w:val="right"/>
            </w:pPr>
            <w:r>
              <w:rPr>
                <w:color w:val="000000"/>
              </w:rPr>
              <w:t>2003</w:t>
            </w:r>
          </w:p>
        </w:tc>
        <w:tc>
          <w:tcPr>
            <w:tcW w:w="1014" w:type="dxa"/>
            <w:tcBorders>
              <w:top w:val="nil"/>
              <w:left w:val="nil"/>
              <w:bottom w:val="nil"/>
              <w:right w:val="nil"/>
            </w:tcBorders>
            <w:vAlign w:val="center"/>
          </w:tcPr>
          <w:p w14:paraId="173B2D00" w14:textId="77777777" w:rsidR="00D64922" w:rsidRPr="001F4E1B" w:rsidRDefault="00D64922" w:rsidP="00D64922">
            <w:pPr>
              <w:spacing w:after="0"/>
              <w:jc w:val="right"/>
            </w:pPr>
            <w:r>
              <w:rPr>
                <w:color w:val="000000"/>
              </w:rPr>
              <w:t>0.453</w:t>
            </w:r>
          </w:p>
        </w:tc>
        <w:tc>
          <w:tcPr>
            <w:tcW w:w="962" w:type="dxa"/>
            <w:tcBorders>
              <w:top w:val="nil"/>
              <w:left w:val="nil"/>
              <w:bottom w:val="nil"/>
              <w:right w:val="nil"/>
            </w:tcBorders>
            <w:vAlign w:val="center"/>
          </w:tcPr>
          <w:p w14:paraId="543A250D" w14:textId="77777777" w:rsidR="00D64922" w:rsidRPr="001F4E1B" w:rsidRDefault="00D64922" w:rsidP="00D64922">
            <w:pPr>
              <w:spacing w:after="0"/>
              <w:jc w:val="right"/>
            </w:pPr>
            <w:r>
              <w:rPr>
                <w:color w:val="000000"/>
              </w:rPr>
              <w:t>0.029</w:t>
            </w:r>
          </w:p>
        </w:tc>
        <w:tc>
          <w:tcPr>
            <w:tcW w:w="1378" w:type="dxa"/>
            <w:tcBorders>
              <w:top w:val="nil"/>
              <w:left w:val="nil"/>
              <w:bottom w:val="nil"/>
              <w:right w:val="nil"/>
            </w:tcBorders>
            <w:vAlign w:val="center"/>
          </w:tcPr>
          <w:p w14:paraId="55AC4B93" w14:textId="77777777" w:rsidR="00D64922" w:rsidRPr="001F4E1B" w:rsidRDefault="00D64922" w:rsidP="00D64922">
            <w:pPr>
              <w:spacing w:after="0"/>
              <w:jc w:val="right"/>
            </w:pPr>
            <w:r>
              <w:rPr>
                <w:color w:val="000000"/>
              </w:rPr>
              <w:t>0.175</w:t>
            </w:r>
          </w:p>
        </w:tc>
      </w:tr>
      <w:tr w:rsidR="00D64922" w:rsidRPr="008E70D3" w14:paraId="361F6544" w14:textId="77777777" w:rsidTr="00D64922">
        <w:trPr>
          <w:trHeight w:val="264"/>
          <w:jc w:val="center"/>
        </w:trPr>
        <w:tc>
          <w:tcPr>
            <w:tcW w:w="1016" w:type="dxa"/>
            <w:tcBorders>
              <w:top w:val="nil"/>
              <w:left w:val="nil"/>
              <w:bottom w:val="nil"/>
              <w:right w:val="nil"/>
            </w:tcBorders>
            <w:shd w:val="clear" w:color="auto" w:fill="auto"/>
            <w:noWrap/>
            <w:vAlign w:val="center"/>
          </w:tcPr>
          <w:p w14:paraId="0F638C7E" w14:textId="77777777" w:rsidR="00D64922" w:rsidRPr="001F4E1B" w:rsidRDefault="00D64922" w:rsidP="00D64922">
            <w:pPr>
              <w:spacing w:after="0"/>
              <w:jc w:val="right"/>
            </w:pPr>
            <w:r>
              <w:rPr>
                <w:color w:val="000000"/>
              </w:rPr>
              <w:t>1980</w:t>
            </w:r>
          </w:p>
        </w:tc>
        <w:tc>
          <w:tcPr>
            <w:tcW w:w="1220" w:type="dxa"/>
            <w:tcBorders>
              <w:top w:val="nil"/>
              <w:left w:val="nil"/>
              <w:bottom w:val="nil"/>
              <w:right w:val="nil"/>
            </w:tcBorders>
            <w:shd w:val="clear" w:color="auto" w:fill="auto"/>
            <w:noWrap/>
            <w:vAlign w:val="center"/>
          </w:tcPr>
          <w:p w14:paraId="79118554" w14:textId="77777777" w:rsidR="00D64922" w:rsidRPr="001F4E1B" w:rsidRDefault="00D64922" w:rsidP="00D64922">
            <w:pPr>
              <w:spacing w:after="0"/>
              <w:jc w:val="right"/>
            </w:pPr>
            <w:r>
              <w:rPr>
                <w:color w:val="000000"/>
              </w:rPr>
              <w:t>0.164</w:t>
            </w:r>
          </w:p>
        </w:tc>
        <w:tc>
          <w:tcPr>
            <w:tcW w:w="1220" w:type="dxa"/>
            <w:tcBorders>
              <w:top w:val="nil"/>
              <w:left w:val="nil"/>
              <w:bottom w:val="nil"/>
              <w:right w:val="nil"/>
            </w:tcBorders>
            <w:shd w:val="clear" w:color="auto" w:fill="auto"/>
            <w:noWrap/>
            <w:vAlign w:val="center"/>
          </w:tcPr>
          <w:p w14:paraId="3034D344" w14:textId="77777777" w:rsidR="00D64922" w:rsidRPr="001F4E1B" w:rsidRDefault="00D64922" w:rsidP="00D64922">
            <w:pPr>
              <w:spacing w:after="0"/>
              <w:jc w:val="right"/>
            </w:pPr>
            <w:r>
              <w:rPr>
                <w:color w:val="000000"/>
              </w:rPr>
              <w:t>0.035</w:t>
            </w:r>
          </w:p>
        </w:tc>
        <w:tc>
          <w:tcPr>
            <w:tcW w:w="1378" w:type="dxa"/>
            <w:tcBorders>
              <w:top w:val="nil"/>
              <w:left w:val="nil"/>
              <w:bottom w:val="nil"/>
              <w:right w:val="single" w:sz="4" w:space="0" w:color="auto"/>
            </w:tcBorders>
            <w:shd w:val="clear" w:color="auto" w:fill="auto"/>
            <w:noWrap/>
            <w:vAlign w:val="center"/>
          </w:tcPr>
          <w:p w14:paraId="759992F8" w14:textId="77777777" w:rsidR="00D64922" w:rsidRPr="001F4E1B" w:rsidRDefault="00D64922" w:rsidP="00D64922">
            <w:pPr>
              <w:spacing w:after="0"/>
              <w:jc w:val="right"/>
            </w:pPr>
            <w:r>
              <w:rPr>
                <w:color w:val="000000"/>
              </w:rPr>
              <w:t>0.083</w:t>
            </w:r>
          </w:p>
        </w:tc>
        <w:tc>
          <w:tcPr>
            <w:tcW w:w="681" w:type="dxa"/>
            <w:tcBorders>
              <w:top w:val="nil"/>
              <w:left w:val="single" w:sz="4" w:space="0" w:color="auto"/>
              <w:bottom w:val="nil"/>
              <w:right w:val="nil"/>
            </w:tcBorders>
            <w:vAlign w:val="center"/>
          </w:tcPr>
          <w:p w14:paraId="1FA827EF" w14:textId="77777777" w:rsidR="00D64922" w:rsidRPr="001F4E1B" w:rsidRDefault="00D64922" w:rsidP="00D64922">
            <w:pPr>
              <w:spacing w:after="0"/>
              <w:jc w:val="right"/>
            </w:pPr>
            <w:r>
              <w:rPr>
                <w:color w:val="000000"/>
              </w:rPr>
              <w:t>2004</w:t>
            </w:r>
          </w:p>
        </w:tc>
        <w:tc>
          <w:tcPr>
            <w:tcW w:w="1014" w:type="dxa"/>
            <w:tcBorders>
              <w:top w:val="nil"/>
              <w:left w:val="nil"/>
              <w:bottom w:val="nil"/>
              <w:right w:val="nil"/>
            </w:tcBorders>
            <w:vAlign w:val="center"/>
          </w:tcPr>
          <w:p w14:paraId="1110CEC6" w14:textId="77777777" w:rsidR="00D64922" w:rsidRPr="001F4E1B" w:rsidRDefault="00D64922" w:rsidP="00D64922">
            <w:pPr>
              <w:spacing w:after="0"/>
              <w:jc w:val="right"/>
            </w:pPr>
            <w:r>
              <w:rPr>
                <w:color w:val="000000"/>
              </w:rPr>
              <w:t>0.482</w:t>
            </w:r>
          </w:p>
        </w:tc>
        <w:tc>
          <w:tcPr>
            <w:tcW w:w="962" w:type="dxa"/>
            <w:tcBorders>
              <w:top w:val="nil"/>
              <w:left w:val="nil"/>
              <w:bottom w:val="nil"/>
              <w:right w:val="nil"/>
            </w:tcBorders>
            <w:vAlign w:val="center"/>
          </w:tcPr>
          <w:p w14:paraId="4CD93854" w14:textId="77777777" w:rsidR="00D64922" w:rsidRPr="001F4E1B" w:rsidRDefault="00D64922" w:rsidP="00D64922">
            <w:pPr>
              <w:spacing w:after="0"/>
              <w:jc w:val="right"/>
            </w:pPr>
            <w:r>
              <w:rPr>
                <w:color w:val="000000"/>
              </w:rPr>
              <w:t>0.031</w:t>
            </w:r>
          </w:p>
        </w:tc>
        <w:tc>
          <w:tcPr>
            <w:tcW w:w="1378" w:type="dxa"/>
            <w:tcBorders>
              <w:top w:val="nil"/>
              <w:left w:val="nil"/>
              <w:bottom w:val="nil"/>
              <w:right w:val="nil"/>
            </w:tcBorders>
            <w:vAlign w:val="center"/>
          </w:tcPr>
          <w:p w14:paraId="4452C369" w14:textId="77777777" w:rsidR="00D64922" w:rsidRPr="001F4E1B" w:rsidRDefault="00D64922" w:rsidP="00D64922">
            <w:pPr>
              <w:spacing w:after="0"/>
              <w:jc w:val="right"/>
            </w:pPr>
            <w:r>
              <w:rPr>
                <w:color w:val="000000"/>
              </w:rPr>
              <w:t>0.198</w:t>
            </w:r>
          </w:p>
        </w:tc>
      </w:tr>
      <w:tr w:rsidR="00D64922" w:rsidRPr="008E70D3" w14:paraId="54BD46EF" w14:textId="77777777" w:rsidTr="00D64922">
        <w:trPr>
          <w:trHeight w:val="264"/>
          <w:jc w:val="center"/>
        </w:trPr>
        <w:tc>
          <w:tcPr>
            <w:tcW w:w="1016" w:type="dxa"/>
            <w:tcBorders>
              <w:top w:val="nil"/>
              <w:left w:val="nil"/>
              <w:bottom w:val="nil"/>
              <w:right w:val="nil"/>
            </w:tcBorders>
            <w:shd w:val="clear" w:color="auto" w:fill="auto"/>
            <w:noWrap/>
            <w:vAlign w:val="center"/>
          </w:tcPr>
          <w:p w14:paraId="6D7CBE89" w14:textId="77777777" w:rsidR="00D64922" w:rsidRPr="001F4E1B" w:rsidRDefault="00D64922" w:rsidP="00D64922">
            <w:pPr>
              <w:spacing w:after="0"/>
              <w:jc w:val="right"/>
            </w:pPr>
            <w:r>
              <w:rPr>
                <w:color w:val="000000"/>
              </w:rPr>
              <w:t>1981</w:t>
            </w:r>
          </w:p>
        </w:tc>
        <w:tc>
          <w:tcPr>
            <w:tcW w:w="1220" w:type="dxa"/>
            <w:tcBorders>
              <w:top w:val="nil"/>
              <w:left w:val="nil"/>
              <w:bottom w:val="nil"/>
              <w:right w:val="nil"/>
            </w:tcBorders>
            <w:shd w:val="clear" w:color="auto" w:fill="auto"/>
            <w:noWrap/>
            <w:vAlign w:val="center"/>
          </w:tcPr>
          <w:p w14:paraId="65A68FFE" w14:textId="77777777" w:rsidR="00D64922" w:rsidRPr="001F4E1B" w:rsidRDefault="00D64922" w:rsidP="00D64922">
            <w:pPr>
              <w:spacing w:after="0"/>
              <w:jc w:val="right"/>
            </w:pPr>
            <w:r>
              <w:rPr>
                <w:color w:val="000000"/>
              </w:rPr>
              <w:t>0.106</w:t>
            </w:r>
          </w:p>
        </w:tc>
        <w:tc>
          <w:tcPr>
            <w:tcW w:w="1220" w:type="dxa"/>
            <w:tcBorders>
              <w:top w:val="nil"/>
              <w:left w:val="nil"/>
              <w:bottom w:val="nil"/>
              <w:right w:val="nil"/>
            </w:tcBorders>
            <w:shd w:val="clear" w:color="auto" w:fill="auto"/>
            <w:noWrap/>
            <w:vAlign w:val="center"/>
          </w:tcPr>
          <w:p w14:paraId="41EEF7CA" w14:textId="77777777" w:rsidR="00D64922" w:rsidRPr="001F4E1B" w:rsidRDefault="00D64922" w:rsidP="00D64922">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14:paraId="07A4C52C" w14:textId="77777777" w:rsidR="00D64922" w:rsidRPr="001F4E1B" w:rsidRDefault="00D64922" w:rsidP="00D64922">
            <w:pPr>
              <w:spacing w:after="0"/>
              <w:jc w:val="right"/>
            </w:pPr>
            <w:r>
              <w:rPr>
                <w:color w:val="000000"/>
              </w:rPr>
              <w:t>0.079</w:t>
            </w:r>
          </w:p>
        </w:tc>
        <w:tc>
          <w:tcPr>
            <w:tcW w:w="681" w:type="dxa"/>
            <w:tcBorders>
              <w:top w:val="nil"/>
              <w:left w:val="single" w:sz="4" w:space="0" w:color="auto"/>
              <w:bottom w:val="nil"/>
              <w:right w:val="nil"/>
            </w:tcBorders>
            <w:vAlign w:val="center"/>
          </w:tcPr>
          <w:p w14:paraId="572CD2B8" w14:textId="77777777" w:rsidR="00D64922" w:rsidRPr="001F4E1B" w:rsidRDefault="00D64922" w:rsidP="00D64922">
            <w:pPr>
              <w:spacing w:after="0"/>
              <w:jc w:val="right"/>
            </w:pPr>
            <w:r>
              <w:rPr>
                <w:color w:val="000000"/>
              </w:rPr>
              <w:t>2005</w:t>
            </w:r>
          </w:p>
        </w:tc>
        <w:tc>
          <w:tcPr>
            <w:tcW w:w="1014" w:type="dxa"/>
            <w:tcBorders>
              <w:top w:val="nil"/>
              <w:left w:val="nil"/>
              <w:bottom w:val="nil"/>
              <w:right w:val="nil"/>
            </w:tcBorders>
            <w:vAlign w:val="center"/>
          </w:tcPr>
          <w:p w14:paraId="6D9CBD59" w14:textId="77777777" w:rsidR="00D64922" w:rsidRPr="001F4E1B" w:rsidRDefault="00D64922" w:rsidP="00D64922">
            <w:pPr>
              <w:spacing w:after="0"/>
              <w:jc w:val="right"/>
            </w:pPr>
            <w:r>
              <w:rPr>
                <w:color w:val="000000"/>
              </w:rPr>
              <w:t>0.576</w:t>
            </w:r>
          </w:p>
        </w:tc>
        <w:tc>
          <w:tcPr>
            <w:tcW w:w="962" w:type="dxa"/>
            <w:tcBorders>
              <w:top w:val="nil"/>
              <w:left w:val="nil"/>
              <w:bottom w:val="nil"/>
              <w:right w:val="nil"/>
            </w:tcBorders>
            <w:vAlign w:val="center"/>
          </w:tcPr>
          <w:p w14:paraId="3118FDBD" w14:textId="77777777" w:rsidR="00D64922" w:rsidRPr="001F4E1B" w:rsidRDefault="00D64922" w:rsidP="00D64922">
            <w:pPr>
              <w:spacing w:after="0"/>
              <w:jc w:val="right"/>
            </w:pPr>
            <w:r>
              <w:rPr>
                <w:color w:val="000000"/>
              </w:rPr>
              <w:t>0.085</w:t>
            </w:r>
          </w:p>
        </w:tc>
        <w:tc>
          <w:tcPr>
            <w:tcW w:w="1378" w:type="dxa"/>
            <w:tcBorders>
              <w:top w:val="nil"/>
              <w:left w:val="nil"/>
              <w:bottom w:val="nil"/>
              <w:right w:val="nil"/>
            </w:tcBorders>
            <w:vAlign w:val="center"/>
          </w:tcPr>
          <w:p w14:paraId="26CAFF9F" w14:textId="77777777" w:rsidR="00D64922" w:rsidRPr="001F4E1B" w:rsidRDefault="00D64922" w:rsidP="00D64922">
            <w:pPr>
              <w:spacing w:after="0"/>
              <w:jc w:val="right"/>
            </w:pPr>
            <w:r>
              <w:rPr>
                <w:color w:val="000000"/>
              </w:rPr>
              <w:t>0.182</w:t>
            </w:r>
          </w:p>
        </w:tc>
      </w:tr>
      <w:tr w:rsidR="00D64922" w:rsidRPr="008E70D3" w14:paraId="1C1266C0" w14:textId="77777777" w:rsidTr="00D64922">
        <w:trPr>
          <w:trHeight w:val="264"/>
          <w:jc w:val="center"/>
        </w:trPr>
        <w:tc>
          <w:tcPr>
            <w:tcW w:w="1016" w:type="dxa"/>
            <w:tcBorders>
              <w:top w:val="nil"/>
              <w:left w:val="nil"/>
              <w:bottom w:val="nil"/>
              <w:right w:val="nil"/>
            </w:tcBorders>
            <w:shd w:val="clear" w:color="auto" w:fill="auto"/>
            <w:noWrap/>
            <w:vAlign w:val="center"/>
          </w:tcPr>
          <w:p w14:paraId="7C57264C" w14:textId="77777777" w:rsidR="00D64922" w:rsidRPr="001F4E1B" w:rsidRDefault="00D64922" w:rsidP="00D64922">
            <w:pPr>
              <w:spacing w:after="0"/>
              <w:jc w:val="right"/>
            </w:pPr>
            <w:r>
              <w:rPr>
                <w:color w:val="000000"/>
              </w:rPr>
              <w:t>1982</w:t>
            </w:r>
          </w:p>
        </w:tc>
        <w:tc>
          <w:tcPr>
            <w:tcW w:w="1220" w:type="dxa"/>
            <w:tcBorders>
              <w:top w:val="nil"/>
              <w:left w:val="nil"/>
              <w:bottom w:val="nil"/>
              <w:right w:val="nil"/>
            </w:tcBorders>
            <w:shd w:val="clear" w:color="auto" w:fill="auto"/>
            <w:noWrap/>
            <w:vAlign w:val="center"/>
          </w:tcPr>
          <w:p w14:paraId="36652BE5" w14:textId="77777777" w:rsidR="00D64922" w:rsidRPr="001F4E1B" w:rsidRDefault="00D64922" w:rsidP="00D64922">
            <w:pPr>
              <w:spacing w:after="0"/>
              <w:jc w:val="right"/>
            </w:pPr>
            <w:r>
              <w:rPr>
                <w:color w:val="000000"/>
              </w:rPr>
              <w:t>0.081</w:t>
            </w:r>
          </w:p>
        </w:tc>
        <w:tc>
          <w:tcPr>
            <w:tcW w:w="1220" w:type="dxa"/>
            <w:tcBorders>
              <w:top w:val="nil"/>
              <w:left w:val="nil"/>
              <w:bottom w:val="nil"/>
              <w:right w:val="nil"/>
            </w:tcBorders>
            <w:shd w:val="clear" w:color="auto" w:fill="auto"/>
            <w:noWrap/>
            <w:vAlign w:val="center"/>
          </w:tcPr>
          <w:p w14:paraId="6251B473" w14:textId="77777777" w:rsidR="00D64922" w:rsidRPr="001F4E1B" w:rsidRDefault="00D64922" w:rsidP="00D64922">
            <w:pPr>
              <w:spacing w:after="0"/>
              <w:jc w:val="right"/>
            </w:pPr>
            <w:r>
              <w:rPr>
                <w:color w:val="000000"/>
              </w:rPr>
              <w:t>0.015</w:t>
            </w:r>
          </w:p>
        </w:tc>
        <w:tc>
          <w:tcPr>
            <w:tcW w:w="1378" w:type="dxa"/>
            <w:tcBorders>
              <w:top w:val="nil"/>
              <w:left w:val="nil"/>
              <w:bottom w:val="nil"/>
              <w:right w:val="single" w:sz="4" w:space="0" w:color="auto"/>
            </w:tcBorders>
            <w:shd w:val="clear" w:color="auto" w:fill="auto"/>
            <w:noWrap/>
            <w:vAlign w:val="center"/>
          </w:tcPr>
          <w:p w14:paraId="73848BD2" w14:textId="77777777" w:rsidR="00D64922" w:rsidRPr="001F4E1B" w:rsidRDefault="00D64922" w:rsidP="00D64922">
            <w:pPr>
              <w:spacing w:after="0"/>
              <w:jc w:val="right"/>
            </w:pPr>
            <w:r>
              <w:rPr>
                <w:color w:val="000000"/>
              </w:rPr>
              <w:t>0.061</w:t>
            </w:r>
          </w:p>
        </w:tc>
        <w:tc>
          <w:tcPr>
            <w:tcW w:w="681" w:type="dxa"/>
            <w:tcBorders>
              <w:top w:val="nil"/>
              <w:left w:val="single" w:sz="4" w:space="0" w:color="auto"/>
              <w:bottom w:val="nil"/>
              <w:right w:val="nil"/>
            </w:tcBorders>
            <w:vAlign w:val="center"/>
          </w:tcPr>
          <w:p w14:paraId="3EF4F4A5" w14:textId="77777777" w:rsidR="00D64922" w:rsidRPr="001F4E1B" w:rsidRDefault="00D64922" w:rsidP="00D64922">
            <w:pPr>
              <w:spacing w:after="0"/>
              <w:jc w:val="right"/>
            </w:pPr>
            <w:r>
              <w:rPr>
                <w:color w:val="000000"/>
              </w:rPr>
              <w:t>2006</w:t>
            </w:r>
          </w:p>
        </w:tc>
        <w:tc>
          <w:tcPr>
            <w:tcW w:w="1014" w:type="dxa"/>
            <w:tcBorders>
              <w:top w:val="nil"/>
              <w:left w:val="nil"/>
              <w:bottom w:val="nil"/>
              <w:right w:val="nil"/>
            </w:tcBorders>
            <w:vAlign w:val="center"/>
          </w:tcPr>
          <w:p w14:paraId="565A336F" w14:textId="77777777" w:rsidR="00D64922" w:rsidRPr="001F4E1B" w:rsidRDefault="00D64922" w:rsidP="00D64922">
            <w:pPr>
              <w:spacing w:after="0"/>
              <w:jc w:val="right"/>
            </w:pPr>
            <w:r>
              <w:rPr>
                <w:color w:val="000000"/>
              </w:rPr>
              <w:t>0.609</w:t>
            </w:r>
          </w:p>
        </w:tc>
        <w:tc>
          <w:tcPr>
            <w:tcW w:w="962" w:type="dxa"/>
            <w:tcBorders>
              <w:top w:val="nil"/>
              <w:left w:val="nil"/>
              <w:bottom w:val="nil"/>
              <w:right w:val="nil"/>
            </w:tcBorders>
            <w:vAlign w:val="center"/>
          </w:tcPr>
          <w:p w14:paraId="5D740CD4" w14:textId="77777777" w:rsidR="00D64922" w:rsidRPr="001F4E1B" w:rsidRDefault="00D64922" w:rsidP="00D64922">
            <w:pPr>
              <w:spacing w:after="0"/>
              <w:jc w:val="right"/>
            </w:pPr>
            <w:r>
              <w:rPr>
                <w:color w:val="000000"/>
              </w:rPr>
              <w:t>0.082</w:t>
            </w:r>
          </w:p>
        </w:tc>
        <w:tc>
          <w:tcPr>
            <w:tcW w:w="1378" w:type="dxa"/>
            <w:tcBorders>
              <w:top w:val="nil"/>
              <w:left w:val="nil"/>
              <w:bottom w:val="nil"/>
              <w:right w:val="nil"/>
            </w:tcBorders>
            <w:vAlign w:val="center"/>
          </w:tcPr>
          <w:p w14:paraId="481D033F" w14:textId="77777777" w:rsidR="00D64922" w:rsidRPr="001F4E1B" w:rsidRDefault="00D64922" w:rsidP="00D64922">
            <w:pPr>
              <w:spacing w:after="0"/>
              <w:jc w:val="right"/>
            </w:pPr>
            <w:r>
              <w:rPr>
                <w:color w:val="000000"/>
              </w:rPr>
              <w:t>0.193</w:t>
            </w:r>
          </w:p>
        </w:tc>
      </w:tr>
      <w:tr w:rsidR="00D64922" w:rsidRPr="008E70D3" w14:paraId="1823005A" w14:textId="77777777" w:rsidTr="00D64922">
        <w:trPr>
          <w:trHeight w:val="264"/>
          <w:jc w:val="center"/>
        </w:trPr>
        <w:tc>
          <w:tcPr>
            <w:tcW w:w="1016" w:type="dxa"/>
            <w:tcBorders>
              <w:top w:val="nil"/>
              <w:left w:val="nil"/>
              <w:bottom w:val="nil"/>
              <w:right w:val="nil"/>
            </w:tcBorders>
            <w:shd w:val="clear" w:color="auto" w:fill="auto"/>
            <w:noWrap/>
            <w:vAlign w:val="center"/>
          </w:tcPr>
          <w:p w14:paraId="08FC8595" w14:textId="77777777" w:rsidR="00D64922" w:rsidRPr="001F4E1B" w:rsidRDefault="00D64922" w:rsidP="00D64922">
            <w:pPr>
              <w:spacing w:after="0"/>
              <w:jc w:val="right"/>
            </w:pPr>
            <w:r>
              <w:rPr>
                <w:color w:val="000000"/>
              </w:rPr>
              <w:t>1983</w:t>
            </w:r>
          </w:p>
        </w:tc>
        <w:tc>
          <w:tcPr>
            <w:tcW w:w="1220" w:type="dxa"/>
            <w:tcBorders>
              <w:top w:val="nil"/>
              <w:left w:val="nil"/>
              <w:bottom w:val="nil"/>
              <w:right w:val="nil"/>
            </w:tcBorders>
            <w:shd w:val="clear" w:color="auto" w:fill="auto"/>
            <w:noWrap/>
            <w:vAlign w:val="center"/>
          </w:tcPr>
          <w:p w14:paraId="5A9D5096" w14:textId="77777777" w:rsidR="00D64922" w:rsidRPr="001F4E1B" w:rsidRDefault="00D64922" w:rsidP="00D64922">
            <w:pPr>
              <w:spacing w:after="0"/>
              <w:jc w:val="right"/>
            </w:pPr>
            <w:r>
              <w:rPr>
                <w:color w:val="000000"/>
              </w:rPr>
              <w:t>0.103</w:t>
            </w:r>
          </w:p>
        </w:tc>
        <w:tc>
          <w:tcPr>
            <w:tcW w:w="1220" w:type="dxa"/>
            <w:tcBorders>
              <w:top w:val="nil"/>
              <w:left w:val="nil"/>
              <w:bottom w:val="nil"/>
              <w:right w:val="nil"/>
            </w:tcBorders>
            <w:shd w:val="clear" w:color="auto" w:fill="auto"/>
            <w:noWrap/>
            <w:vAlign w:val="center"/>
          </w:tcPr>
          <w:p w14:paraId="602971D1" w14:textId="77777777" w:rsidR="00D64922" w:rsidRPr="001F4E1B" w:rsidRDefault="00D64922" w:rsidP="00D64922">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14:paraId="31004B46" w14:textId="77777777" w:rsidR="00D64922" w:rsidRPr="001F4E1B" w:rsidRDefault="00D64922" w:rsidP="00D64922">
            <w:pPr>
              <w:spacing w:after="0"/>
              <w:jc w:val="right"/>
            </w:pPr>
            <w:r>
              <w:rPr>
                <w:color w:val="000000"/>
              </w:rPr>
              <w:t>0.070</w:t>
            </w:r>
          </w:p>
        </w:tc>
        <w:tc>
          <w:tcPr>
            <w:tcW w:w="681" w:type="dxa"/>
            <w:tcBorders>
              <w:top w:val="nil"/>
              <w:left w:val="single" w:sz="4" w:space="0" w:color="auto"/>
              <w:bottom w:val="nil"/>
              <w:right w:val="nil"/>
            </w:tcBorders>
            <w:vAlign w:val="center"/>
          </w:tcPr>
          <w:p w14:paraId="735488EE" w14:textId="77777777" w:rsidR="00D64922" w:rsidRPr="001F4E1B" w:rsidRDefault="00D64922" w:rsidP="00D64922">
            <w:pPr>
              <w:spacing w:after="0"/>
              <w:jc w:val="right"/>
            </w:pPr>
            <w:r>
              <w:rPr>
                <w:color w:val="000000"/>
              </w:rPr>
              <w:t>2007</w:t>
            </w:r>
          </w:p>
        </w:tc>
        <w:tc>
          <w:tcPr>
            <w:tcW w:w="1014" w:type="dxa"/>
            <w:tcBorders>
              <w:top w:val="nil"/>
              <w:left w:val="nil"/>
              <w:bottom w:val="nil"/>
              <w:right w:val="nil"/>
            </w:tcBorders>
            <w:vAlign w:val="center"/>
          </w:tcPr>
          <w:p w14:paraId="0D15FDC3" w14:textId="77777777" w:rsidR="00D64922" w:rsidRPr="001F4E1B" w:rsidRDefault="00D64922" w:rsidP="00D64922">
            <w:pPr>
              <w:spacing w:after="0"/>
              <w:jc w:val="right"/>
            </w:pPr>
            <w:r>
              <w:rPr>
                <w:color w:val="000000"/>
              </w:rPr>
              <w:t>0.572</w:t>
            </w:r>
          </w:p>
        </w:tc>
        <w:tc>
          <w:tcPr>
            <w:tcW w:w="962" w:type="dxa"/>
            <w:tcBorders>
              <w:top w:val="nil"/>
              <w:left w:val="nil"/>
              <w:bottom w:val="nil"/>
              <w:right w:val="nil"/>
            </w:tcBorders>
            <w:vAlign w:val="center"/>
          </w:tcPr>
          <w:p w14:paraId="1FB4D984" w14:textId="77777777" w:rsidR="00D64922" w:rsidRPr="001F4E1B" w:rsidRDefault="00D64922" w:rsidP="00D64922">
            <w:pPr>
              <w:spacing w:after="0"/>
              <w:jc w:val="right"/>
            </w:pPr>
            <w:r>
              <w:rPr>
                <w:color w:val="000000"/>
              </w:rPr>
              <w:t>0.041</w:t>
            </w:r>
          </w:p>
        </w:tc>
        <w:tc>
          <w:tcPr>
            <w:tcW w:w="1378" w:type="dxa"/>
            <w:tcBorders>
              <w:top w:val="nil"/>
              <w:left w:val="nil"/>
              <w:bottom w:val="nil"/>
              <w:right w:val="nil"/>
            </w:tcBorders>
            <w:vAlign w:val="center"/>
          </w:tcPr>
          <w:p w14:paraId="78094EDA" w14:textId="77777777" w:rsidR="00D64922" w:rsidRPr="001F4E1B" w:rsidRDefault="00D64922" w:rsidP="00D64922">
            <w:pPr>
              <w:spacing w:after="0"/>
              <w:jc w:val="right"/>
            </w:pPr>
            <w:r>
              <w:rPr>
                <w:color w:val="000000"/>
              </w:rPr>
              <w:t>0.203</w:t>
            </w:r>
          </w:p>
        </w:tc>
      </w:tr>
      <w:tr w:rsidR="00D64922" w:rsidRPr="008E70D3" w14:paraId="1C5993E6" w14:textId="77777777" w:rsidTr="00D64922">
        <w:trPr>
          <w:trHeight w:val="264"/>
          <w:jc w:val="center"/>
        </w:trPr>
        <w:tc>
          <w:tcPr>
            <w:tcW w:w="1016" w:type="dxa"/>
            <w:tcBorders>
              <w:top w:val="nil"/>
              <w:left w:val="nil"/>
              <w:bottom w:val="nil"/>
              <w:right w:val="nil"/>
            </w:tcBorders>
            <w:shd w:val="clear" w:color="auto" w:fill="auto"/>
            <w:noWrap/>
            <w:vAlign w:val="center"/>
          </w:tcPr>
          <w:p w14:paraId="11D1399D" w14:textId="77777777" w:rsidR="00D64922" w:rsidRPr="001F4E1B" w:rsidRDefault="00D64922" w:rsidP="00D64922">
            <w:pPr>
              <w:spacing w:after="0"/>
              <w:jc w:val="right"/>
            </w:pPr>
            <w:r>
              <w:rPr>
                <w:color w:val="000000"/>
              </w:rPr>
              <w:t>1984</w:t>
            </w:r>
          </w:p>
        </w:tc>
        <w:tc>
          <w:tcPr>
            <w:tcW w:w="1220" w:type="dxa"/>
            <w:tcBorders>
              <w:top w:val="nil"/>
              <w:left w:val="nil"/>
              <w:bottom w:val="nil"/>
              <w:right w:val="nil"/>
            </w:tcBorders>
            <w:shd w:val="clear" w:color="auto" w:fill="auto"/>
            <w:noWrap/>
            <w:vAlign w:val="center"/>
          </w:tcPr>
          <w:p w14:paraId="229C095D" w14:textId="77777777" w:rsidR="00D64922" w:rsidRPr="001F4E1B" w:rsidRDefault="00D64922" w:rsidP="00D64922">
            <w:pPr>
              <w:spacing w:after="0"/>
              <w:jc w:val="right"/>
            </w:pPr>
            <w:r>
              <w:rPr>
                <w:color w:val="000000"/>
              </w:rPr>
              <w:t>0.067</w:t>
            </w:r>
          </w:p>
        </w:tc>
        <w:tc>
          <w:tcPr>
            <w:tcW w:w="1220" w:type="dxa"/>
            <w:tcBorders>
              <w:top w:val="nil"/>
              <w:left w:val="nil"/>
              <w:bottom w:val="nil"/>
              <w:right w:val="nil"/>
            </w:tcBorders>
            <w:shd w:val="clear" w:color="auto" w:fill="auto"/>
            <w:noWrap/>
            <w:vAlign w:val="center"/>
          </w:tcPr>
          <w:p w14:paraId="571FF9A5" w14:textId="77777777" w:rsidR="00D64922" w:rsidRPr="001F4E1B" w:rsidRDefault="00D64922" w:rsidP="00D64922">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00B90603" w14:textId="77777777" w:rsidR="00D64922" w:rsidRPr="001F4E1B" w:rsidRDefault="00D64922" w:rsidP="00D64922">
            <w:pPr>
              <w:spacing w:after="0"/>
              <w:jc w:val="right"/>
            </w:pPr>
            <w:r>
              <w:rPr>
                <w:color w:val="000000"/>
              </w:rPr>
              <w:t>0.042</w:t>
            </w:r>
          </w:p>
        </w:tc>
        <w:tc>
          <w:tcPr>
            <w:tcW w:w="681" w:type="dxa"/>
            <w:tcBorders>
              <w:top w:val="nil"/>
              <w:left w:val="single" w:sz="4" w:space="0" w:color="auto"/>
              <w:bottom w:val="nil"/>
              <w:right w:val="nil"/>
            </w:tcBorders>
            <w:vAlign w:val="center"/>
          </w:tcPr>
          <w:p w14:paraId="5528571D" w14:textId="77777777" w:rsidR="00D64922" w:rsidRPr="001F4E1B" w:rsidRDefault="00D64922" w:rsidP="00D64922">
            <w:pPr>
              <w:spacing w:after="0"/>
              <w:jc w:val="right"/>
            </w:pPr>
            <w:r>
              <w:rPr>
                <w:color w:val="000000"/>
              </w:rPr>
              <w:t>2008</w:t>
            </w:r>
          </w:p>
        </w:tc>
        <w:tc>
          <w:tcPr>
            <w:tcW w:w="1014" w:type="dxa"/>
            <w:tcBorders>
              <w:top w:val="nil"/>
              <w:left w:val="nil"/>
              <w:bottom w:val="nil"/>
              <w:right w:val="nil"/>
            </w:tcBorders>
            <w:vAlign w:val="center"/>
          </w:tcPr>
          <w:p w14:paraId="07A2CBF5" w14:textId="77777777" w:rsidR="00D64922" w:rsidRPr="001F4E1B" w:rsidRDefault="00D64922" w:rsidP="00D64922">
            <w:pPr>
              <w:spacing w:after="0"/>
              <w:jc w:val="right"/>
            </w:pPr>
            <w:r>
              <w:rPr>
                <w:color w:val="000000"/>
              </w:rPr>
              <w:t>0.682</w:t>
            </w:r>
          </w:p>
        </w:tc>
        <w:tc>
          <w:tcPr>
            <w:tcW w:w="962" w:type="dxa"/>
            <w:tcBorders>
              <w:top w:val="nil"/>
              <w:left w:val="nil"/>
              <w:bottom w:val="nil"/>
              <w:right w:val="nil"/>
            </w:tcBorders>
            <w:vAlign w:val="center"/>
          </w:tcPr>
          <w:p w14:paraId="0B771B79" w14:textId="77777777" w:rsidR="00D64922" w:rsidRPr="001F4E1B" w:rsidRDefault="00D64922" w:rsidP="00D64922">
            <w:pPr>
              <w:spacing w:after="0"/>
              <w:jc w:val="right"/>
            </w:pPr>
            <w:r>
              <w:rPr>
                <w:color w:val="000000"/>
              </w:rPr>
              <w:t>0.053</w:t>
            </w:r>
          </w:p>
        </w:tc>
        <w:tc>
          <w:tcPr>
            <w:tcW w:w="1378" w:type="dxa"/>
            <w:tcBorders>
              <w:top w:val="nil"/>
              <w:left w:val="nil"/>
              <w:bottom w:val="nil"/>
              <w:right w:val="nil"/>
            </w:tcBorders>
            <w:vAlign w:val="center"/>
          </w:tcPr>
          <w:p w14:paraId="73659D89" w14:textId="77777777" w:rsidR="00D64922" w:rsidRPr="001F4E1B" w:rsidRDefault="00D64922" w:rsidP="00D64922">
            <w:pPr>
              <w:spacing w:after="0"/>
              <w:jc w:val="right"/>
            </w:pPr>
            <w:r>
              <w:rPr>
                <w:color w:val="000000"/>
              </w:rPr>
              <w:t>0.203</w:t>
            </w:r>
          </w:p>
        </w:tc>
      </w:tr>
      <w:tr w:rsidR="00D64922" w:rsidRPr="008E70D3" w14:paraId="4196E865" w14:textId="77777777" w:rsidTr="00D64922">
        <w:trPr>
          <w:trHeight w:val="264"/>
          <w:jc w:val="center"/>
        </w:trPr>
        <w:tc>
          <w:tcPr>
            <w:tcW w:w="1016" w:type="dxa"/>
            <w:tcBorders>
              <w:top w:val="nil"/>
              <w:left w:val="nil"/>
              <w:bottom w:val="nil"/>
              <w:right w:val="nil"/>
            </w:tcBorders>
            <w:shd w:val="clear" w:color="auto" w:fill="auto"/>
            <w:noWrap/>
            <w:vAlign w:val="center"/>
          </w:tcPr>
          <w:p w14:paraId="338B8D3C" w14:textId="77777777" w:rsidR="00D64922" w:rsidRPr="001F4E1B" w:rsidRDefault="00D64922" w:rsidP="00D64922">
            <w:pPr>
              <w:spacing w:after="0"/>
              <w:jc w:val="right"/>
            </w:pPr>
            <w:r>
              <w:rPr>
                <w:color w:val="000000"/>
              </w:rPr>
              <w:t>1985</w:t>
            </w:r>
          </w:p>
        </w:tc>
        <w:tc>
          <w:tcPr>
            <w:tcW w:w="1220" w:type="dxa"/>
            <w:tcBorders>
              <w:top w:val="nil"/>
              <w:left w:val="nil"/>
              <w:bottom w:val="nil"/>
              <w:right w:val="nil"/>
            </w:tcBorders>
            <w:shd w:val="clear" w:color="auto" w:fill="auto"/>
            <w:noWrap/>
            <w:vAlign w:val="center"/>
          </w:tcPr>
          <w:p w14:paraId="0BB616DC" w14:textId="77777777" w:rsidR="00D64922" w:rsidRPr="001F4E1B" w:rsidRDefault="00D64922" w:rsidP="00D64922">
            <w:pPr>
              <w:spacing w:after="0"/>
              <w:jc w:val="right"/>
            </w:pPr>
            <w:r>
              <w:rPr>
                <w:color w:val="000000"/>
              </w:rPr>
              <w:t>0.059</w:t>
            </w:r>
          </w:p>
        </w:tc>
        <w:tc>
          <w:tcPr>
            <w:tcW w:w="1220" w:type="dxa"/>
            <w:tcBorders>
              <w:top w:val="nil"/>
              <w:left w:val="nil"/>
              <w:bottom w:val="nil"/>
              <w:right w:val="nil"/>
            </w:tcBorders>
            <w:shd w:val="clear" w:color="auto" w:fill="auto"/>
            <w:noWrap/>
            <w:vAlign w:val="center"/>
          </w:tcPr>
          <w:p w14:paraId="6397A427" w14:textId="77777777" w:rsidR="00D64922" w:rsidRPr="001F4E1B" w:rsidRDefault="00D64922" w:rsidP="00D64922">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4B8148C7" w14:textId="77777777" w:rsidR="00D64922" w:rsidRPr="001F4E1B" w:rsidRDefault="00D64922" w:rsidP="00D64922">
            <w:pPr>
              <w:spacing w:after="0"/>
              <w:jc w:val="right"/>
            </w:pPr>
            <w:r>
              <w:rPr>
                <w:color w:val="000000"/>
              </w:rPr>
              <w:t>0.023</w:t>
            </w:r>
          </w:p>
        </w:tc>
        <w:tc>
          <w:tcPr>
            <w:tcW w:w="681" w:type="dxa"/>
            <w:tcBorders>
              <w:top w:val="nil"/>
              <w:left w:val="single" w:sz="4" w:space="0" w:color="auto"/>
              <w:bottom w:val="nil"/>
              <w:right w:val="nil"/>
            </w:tcBorders>
            <w:vAlign w:val="center"/>
          </w:tcPr>
          <w:p w14:paraId="39D1E79D" w14:textId="77777777" w:rsidR="00D64922" w:rsidRPr="001F4E1B" w:rsidRDefault="00D64922" w:rsidP="00D64922">
            <w:pPr>
              <w:spacing w:after="0"/>
              <w:jc w:val="right"/>
            </w:pPr>
            <w:r>
              <w:rPr>
                <w:color w:val="000000"/>
              </w:rPr>
              <w:t>2009</w:t>
            </w:r>
          </w:p>
        </w:tc>
        <w:tc>
          <w:tcPr>
            <w:tcW w:w="1014" w:type="dxa"/>
            <w:tcBorders>
              <w:top w:val="nil"/>
              <w:left w:val="nil"/>
              <w:bottom w:val="nil"/>
              <w:right w:val="nil"/>
            </w:tcBorders>
            <w:vAlign w:val="center"/>
          </w:tcPr>
          <w:p w14:paraId="44AF4C66" w14:textId="77777777" w:rsidR="00D64922" w:rsidRPr="001F4E1B" w:rsidRDefault="00D64922" w:rsidP="00D64922">
            <w:pPr>
              <w:spacing w:after="0"/>
              <w:jc w:val="right"/>
            </w:pPr>
            <w:r>
              <w:rPr>
                <w:color w:val="000000"/>
              </w:rPr>
              <w:t>0.528</w:t>
            </w:r>
          </w:p>
        </w:tc>
        <w:tc>
          <w:tcPr>
            <w:tcW w:w="962" w:type="dxa"/>
            <w:tcBorders>
              <w:top w:val="nil"/>
              <w:left w:val="nil"/>
              <w:bottom w:val="nil"/>
              <w:right w:val="nil"/>
            </w:tcBorders>
            <w:vAlign w:val="center"/>
          </w:tcPr>
          <w:p w14:paraId="1412C125" w14:textId="77777777" w:rsidR="00D64922" w:rsidRPr="001F4E1B" w:rsidRDefault="00D64922" w:rsidP="00D64922">
            <w:pPr>
              <w:spacing w:after="0"/>
              <w:jc w:val="right"/>
            </w:pPr>
            <w:r>
              <w:rPr>
                <w:color w:val="000000"/>
              </w:rPr>
              <w:t>0.041</w:t>
            </w:r>
          </w:p>
        </w:tc>
        <w:tc>
          <w:tcPr>
            <w:tcW w:w="1378" w:type="dxa"/>
            <w:tcBorders>
              <w:top w:val="nil"/>
              <w:left w:val="nil"/>
              <w:bottom w:val="nil"/>
              <w:right w:val="nil"/>
            </w:tcBorders>
            <w:vAlign w:val="center"/>
          </w:tcPr>
          <w:p w14:paraId="2E8864FC" w14:textId="77777777" w:rsidR="00D64922" w:rsidRPr="001F4E1B" w:rsidRDefault="00D64922" w:rsidP="00D64922">
            <w:pPr>
              <w:spacing w:after="0"/>
              <w:jc w:val="right"/>
            </w:pPr>
            <w:r>
              <w:rPr>
                <w:color w:val="000000"/>
              </w:rPr>
              <w:t>0.160</w:t>
            </w:r>
          </w:p>
        </w:tc>
      </w:tr>
      <w:tr w:rsidR="00D64922" w:rsidRPr="008E70D3" w14:paraId="0036C160" w14:textId="77777777" w:rsidTr="00D64922">
        <w:trPr>
          <w:trHeight w:val="264"/>
          <w:jc w:val="center"/>
        </w:trPr>
        <w:tc>
          <w:tcPr>
            <w:tcW w:w="1016" w:type="dxa"/>
            <w:tcBorders>
              <w:top w:val="nil"/>
              <w:left w:val="nil"/>
              <w:bottom w:val="nil"/>
              <w:right w:val="nil"/>
            </w:tcBorders>
            <w:shd w:val="clear" w:color="auto" w:fill="auto"/>
            <w:noWrap/>
            <w:vAlign w:val="center"/>
          </w:tcPr>
          <w:p w14:paraId="555E4428" w14:textId="77777777" w:rsidR="00D64922" w:rsidRPr="001F4E1B" w:rsidRDefault="00D64922" w:rsidP="00D64922">
            <w:pPr>
              <w:spacing w:after="0"/>
              <w:jc w:val="right"/>
            </w:pPr>
            <w:r>
              <w:rPr>
                <w:color w:val="000000"/>
              </w:rPr>
              <w:t>1986</w:t>
            </w:r>
          </w:p>
        </w:tc>
        <w:tc>
          <w:tcPr>
            <w:tcW w:w="1220" w:type="dxa"/>
            <w:tcBorders>
              <w:top w:val="nil"/>
              <w:left w:val="nil"/>
              <w:bottom w:val="nil"/>
              <w:right w:val="nil"/>
            </w:tcBorders>
            <w:shd w:val="clear" w:color="auto" w:fill="auto"/>
            <w:noWrap/>
            <w:vAlign w:val="center"/>
          </w:tcPr>
          <w:p w14:paraId="1C6987BA" w14:textId="77777777" w:rsidR="00D64922" w:rsidRPr="001F4E1B" w:rsidRDefault="00D64922" w:rsidP="00D64922">
            <w:pPr>
              <w:spacing w:after="0"/>
              <w:jc w:val="right"/>
            </w:pPr>
            <w:r>
              <w:rPr>
                <w:color w:val="000000"/>
              </w:rPr>
              <w:t>0.086</w:t>
            </w:r>
          </w:p>
        </w:tc>
        <w:tc>
          <w:tcPr>
            <w:tcW w:w="1220" w:type="dxa"/>
            <w:tcBorders>
              <w:top w:val="nil"/>
              <w:left w:val="nil"/>
              <w:bottom w:val="nil"/>
              <w:right w:val="nil"/>
            </w:tcBorders>
            <w:shd w:val="clear" w:color="auto" w:fill="auto"/>
            <w:noWrap/>
            <w:vAlign w:val="center"/>
          </w:tcPr>
          <w:p w14:paraId="1788B234" w14:textId="77777777" w:rsidR="00D64922" w:rsidRPr="001F4E1B" w:rsidRDefault="00D64922" w:rsidP="00D64922">
            <w:pPr>
              <w:spacing w:after="0"/>
              <w:jc w:val="right"/>
            </w:pPr>
            <w:r>
              <w:rPr>
                <w:color w:val="000000"/>
              </w:rPr>
              <w:t>0.018</w:t>
            </w:r>
          </w:p>
        </w:tc>
        <w:tc>
          <w:tcPr>
            <w:tcW w:w="1378" w:type="dxa"/>
            <w:tcBorders>
              <w:top w:val="nil"/>
              <w:left w:val="nil"/>
              <w:bottom w:val="nil"/>
              <w:right w:val="single" w:sz="4" w:space="0" w:color="auto"/>
            </w:tcBorders>
            <w:shd w:val="clear" w:color="auto" w:fill="auto"/>
            <w:noWrap/>
            <w:vAlign w:val="center"/>
          </w:tcPr>
          <w:p w14:paraId="7229413D" w14:textId="77777777" w:rsidR="00D64922" w:rsidRPr="001F4E1B" w:rsidRDefault="00D64922" w:rsidP="00D64922">
            <w:pPr>
              <w:spacing w:after="0"/>
              <w:jc w:val="right"/>
            </w:pPr>
            <w:r>
              <w:rPr>
                <w:color w:val="000000"/>
              </w:rPr>
              <w:t>0.036</w:t>
            </w:r>
          </w:p>
        </w:tc>
        <w:tc>
          <w:tcPr>
            <w:tcW w:w="681" w:type="dxa"/>
            <w:tcBorders>
              <w:top w:val="nil"/>
              <w:left w:val="single" w:sz="4" w:space="0" w:color="auto"/>
              <w:bottom w:val="nil"/>
              <w:right w:val="nil"/>
            </w:tcBorders>
            <w:vAlign w:val="center"/>
          </w:tcPr>
          <w:p w14:paraId="33B8C4E3" w14:textId="77777777" w:rsidR="00D64922" w:rsidRPr="001F4E1B" w:rsidRDefault="00D64922" w:rsidP="00D64922">
            <w:pPr>
              <w:spacing w:after="0"/>
              <w:jc w:val="right"/>
            </w:pPr>
            <w:r>
              <w:rPr>
                <w:color w:val="000000"/>
              </w:rPr>
              <w:t>2010</w:t>
            </w:r>
          </w:p>
        </w:tc>
        <w:tc>
          <w:tcPr>
            <w:tcW w:w="1014" w:type="dxa"/>
            <w:tcBorders>
              <w:top w:val="nil"/>
              <w:left w:val="nil"/>
              <w:bottom w:val="nil"/>
              <w:right w:val="nil"/>
            </w:tcBorders>
            <w:vAlign w:val="center"/>
          </w:tcPr>
          <w:p w14:paraId="5265F887" w14:textId="77777777" w:rsidR="00D64922" w:rsidRPr="001F4E1B" w:rsidRDefault="00D64922" w:rsidP="00D64922">
            <w:pPr>
              <w:spacing w:after="0"/>
              <w:jc w:val="right"/>
            </w:pPr>
            <w:r>
              <w:rPr>
                <w:color w:val="000000"/>
              </w:rPr>
              <w:t>0.616</w:t>
            </w:r>
          </w:p>
        </w:tc>
        <w:tc>
          <w:tcPr>
            <w:tcW w:w="962" w:type="dxa"/>
            <w:tcBorders>
              <w:top w:val="nil"/>
              <w:left w:val="nil"/>
              <w:bottom w:val="nil"/>
              <w:right w:val="nil"/>
            </w:tcBorders>
            <w:vAlign w:val="center"/>
          </w:tcPr>
          <w:p w14:paraId="2CFC387F" w14:textId="77777777" w:rsidR="00D64922" w:rsidRPr="001F4E1B" w:rsidRDefault="00D64922" w:rsidP="00D64922">
            <w:pPr>
              <w:spacing w:after="0"/>
              <w:jc w:val="right"/>
            </w:pPr>
            <w:r>
              <w:rPr>
                <w:color w:val="000000"/>
              </w:rPr>
              <w:t>0.047</w:t>
            </w:r>
          </w:p>
        </w:tc>
        <w:tc>
          <w:tcPr>
            <w:tcW w:w="1378" w:type="dxa"/>
            <w:tcBorders>
              <w:top w:val="nil"/>
              <w:left w:val="nil"/>
              <w:bottom w:val="nil"/>
              <w:right w:val="nil"/>
            </w:tcBorders>
            <w:vAlign w:val="center"/>
          </w:tcPr>
          <w:p w14:paraId="631037BA" w14:textId="77777777" w:rsidR="00D64922" w:rsidRPr="001F4E1B" w:rsidRDefault="00D64922" w:rsidP="00D64922">
            <w:pPr>
              <w:spacing w:after="0"/>
              <w:jc w:val="right"/>
            </w:pPr>
            <w:r>
              <w:rPr>
                <w:color w:val="000000"/>
              </w:rPr>
              <w:t>0.203</w:t>
            </w:r>
          </w:p>
        </w:tc>
      </w:tr>
      <w:tr w:rsidR="00D64922" w:rsidRPr="008E70D3" w14:paraId="3F4F0FD9" w14:textId="77777777" w:rsidTr="00D64922">
        <w:trPr>
          <w:trHeight w:val="264"/>
          <w:jc w:val="center"/>
        </w:trPr>
        <w:tc>
          <w:tcPr>
            <w:tcW w:w="1016" w:type="dxa"/>
            <w:tcBorders>
              <w:top w:val="nil"/>
              <w:left w:val="nil"/>
              <w:bottom w:val="nil"/>
              <w:right w:val="nil"/>
            </w:tcBorders>
            <w:shd w:val="clear" w:color="auto" w:fill="auto"/>
            <w:noWrap/>
            <w:vAlign w:val="center"/>
          </w:tcPr>
          <w:p w14:paraId="4FA53B71" w14:textId="77777777" w:rsidR="00D64922" w:rsidRPr="001F4E1B" w:rsidRDefault="00D64922" w:rsidP="00D64922">
            <w:pPr>
              <w:spacing w:after="0"/>
              <w:jc w:val="right"/>
            </w:pPr>
            <w:r>
              <w:rPr>
                <w:color w:val="000000"/>
              </w:rPr>
              <w:t>1987</w:t>
            </w:r>
          </w:p>
        </w:tc>
        <w:tc>
          <w:tcPr>
            <w:tcW w:w="1220" w:type="dxa"/>
            <w:tcBorders>
              <w:top w:val="nil"/>
              <w:left w:val="nil"/>
              <w:bottom w:val="nil"/>
              <w:right w:val="nil"/>
            </w:tcBorders>
            <w:shd w:val="clear" w:color="auto" w:fill="auto"/>
            <w:noWrap/>
            <w:vAlign w:val="center"/>
          </w:tcPr>
          <w:p w14:paraId="10E64768" w14:textId="77777777" w:rsidR="00D64922" w:rsidRPr="001F4E1B" w:rsidRDefault="00D64922" w:rsidP="00D64922">
            <w:pPr>
              <w:spacing w:after="0"/>
              <w:jc w:val="right"/>
            </w:pPr>
            <w:r>
              <w:rPr>
                <w:color w:val="000000"/>
              </w:rPr>
              <w:t>0.062</w:t>
            </w:r>
          </w:p>
        </w:tc>
        <w:tc>
          <w:tcPr>
            <w:tcW w:w="1220" w:type="dxa"/>
            <w:tcBorders>
              <w:top w:val="nil"/>
              <w:left w:val="nil"/>
              <w:bottom w:val="nil"/>
              <w:right w:val="nil"/>
            </w:tcBorders>
            <w:shd w:val="clear" w:color="auto" w:fill="auto"/>
            <w:noWrap/>
            <w:vAlign w:val="center"/>
          </w:tcPr>
          <w:p w14:paraId="6D4E0B1D" w14:textId="77777777" w:rsidR="00D64922" w:rsidRPr="001F4E1B" w:rsidRDefault="00D64922" w:rsidP="00D64922">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14:paraId="660D496D" w14:textId="77777777" w:rsidR="00D64922" w:rsidRPr="001F4E1B" w:rsidRDefault="00D64922" w:rsidP="00D64922">
            <w:pPr>
              <w:spacing w:after="0"/>
              <w:jc w:val="right"/>
            </w:pPr>
            <w:r>
              <w:rPr>
                <w:color w:val="000000"/>
              </w:rPr>
              <w:t>0.045</w:t>
            </w:r>
          </w:p>
        </w:tc>
        <w:tc>
          <w:tcPr>
            <w:tcW w:w="681" w:type="dxa"/>
            <w:tcBorders>
              <w:top w:val="nil"/>
              <w:left w:val="single" w:sz="4" w:space="0" w:color="auto"/>
              <w:bottom w:val="nil"/>
              <w:right w:val="nil"/>
            </w:tcBorders>
            <w:vAlign w:val="center"/>
          </w:tcPr>
          <w:p w14:paraId="26C6B809" w14:textId="77777777" w:rsidR="00D64922" w:rsidRPr="001F4E1B" w:rsidRDefault="00D64922" w:rsidP="00D64922">
            <w:pPr>
              <w:spacing w:after="0"/>
              <w:jc w:val="right"/>
            </w:pPr>
            <w:r>
              <w:rPr>
                <w:color w:val="000000"/>
              </w:rPr>
              <w:t>2011</w:t>
            </w:r>
          </w:p>
        </w:tc>
        <w:tc>
          <w:tcPr>
            <w:tcW w:w="1014" w:type="dxa"/>
            <w:tcBorders>
              <w:top w:val="nil"/>
              <w:left w:val="nil"/>
              <w:bottom w:val="nil"/>
              <w:right w:val="nil"/>
            </w:tcBorders>
            <w:vAlign w:val="center"/>
          </w:tcPr>
          <w:p w14:paraId="308EF827" w14:textId="77777777" w:rsidR="00D64922" w:rsidRPr="001F4E1B" w:rsidRDefault="00D64922" w:rsidP="00D64922">
            <w:pPr>
              <w:spacing w:after="0"/>
              <w:jc w:val="right"/>
            </w:pPr>
            <w:r>
              <w:rPr>
                <w:color w:val="000000"/>
              </w:rPr>
              <w:t>0.595</w:t>
            </w:r>
          </w:p>
        </w:tc>
        <w:tc>
          <w:tcPr>
            <w:tcW w:w="962" w:type="dxa"/>
            <w:tcBorders>
              <w:top w:val="nil"/>
              <w:left w:val="nil"/>
              <w:bottom w:val="nil"/>
              <w:right w:val="nil"/>
            </w:tcBorders>
            <w:vAlign w:val="center"/>
          </w:tcPr>
          <w:p w14:paraId="77D2C38F" w14:textId="77777777" w:rsidR="00D64922" w:rsidRPr="001F4E1B" w:rsidRDefault="00D64922" w:rsidP="00D64922">
            <w:pPr>
              <w:spacing w:after="0"/>
              <w:jc w:val="right"/>
            </w:pPr>
            <w:r>
              <w:rPr>
                <w:color w:val="000000"/>
              </w:rPr>
              <w:t>0.046</w:t>
            </w:r>
          </w:p>
        </w:tc>
        <w:tc>
          <w:tcPr>
            <w:tcW w:w="1378" w:type="dxa"/>
            <w:tcBorders>
              <w:top w:val="nil"/>
              <w:left w:val="nil"/>
              <w:bottom w:val="nil"/>
              <w:right w:val="nil"/>
            </w:tcBorders>
            <w:vAlign w:val="center"/>
          </w:tcPr>
          <w:p w14:paraId="6BA54B85" w14:textId="77777777" w:rsidR="00D64922" w:rsidRPr="001F4E1B" w:rsidRDefault="00D64922" w:rsidP="00D64922">
            <w:pPr>
              <w:spacing w:after="0"/>
              <w:jc w:val="right"/>
            </w:pPr>
            <w:r>
              <w:rPr>
                <w:color w:val="000000"/>
              </w:rPr>
              <w:t>0.209</w:t>
            </w:r>
          </w:p>
        </w:tc>
      </w:tr>
      <w:tr w:rsidR="00D64922" w:rsidRPr="008E70D3" w14:paraId="2D8C914F" w14:textId="77777777" w:rsidTr="00D64922">
        <w:trPr>
          <w:trHeight w:val="264"/>
          <w:jc w:val="center"/>
        </w:trPr>
        <w:tc>
          <w:tcPr>
            <w:tcW w:w="1016" w:type="dxa"/>
            <w:tcBorders>
              <w:top w:val="nil"/>
              <w:left w:val="nil"/>
              <w:bottom w:val="nil"/>
              <w:right w:val="nil"/>
            </w:tcBorders>
            <w:shd w:val="clear" w:color="auto" w:fill="auto"/>
            <w:noWrap/>
            <w:vAlign w:val="center"/>
          </w:tcPr>
          <w:p w14:paraId="571FCC46" w14:textId="77777777" w:rsidR="00D64922" w:rsidRPr="001F4E1B" w:rsidRDefault="00D64922" w:rsidP="00D64922">
            <w:pPr>
              <w:spacing w:after="0"/>
              <w:jc w:val="right"/>
            </w:pPr>
            <w:r>
              <w:rPr>
                <w:color w:val="000000"/>
              </w:rPr>
              <w:t>1988</w:t>
            </w:r>
          </w:p>
        </w:tc>
        <w:tc>
          <w:tcPr>
            <w:tcW w:w="1220" w:type="dxa"/>
            <w:tcBorders>
              <w:top w:val="nil"/>
              <w:left w:val="nil"/>
              <w:bottom w:val="nil"/>
              <w:right w:val="nil"/>
            </w:tcBorders>
            <w:shd w:val="clear" w:color="auto" w:fill="auto"/>
            <w:noWrap/>
            <w:vAlign w:val="center"/>
          </w:tcPr>
          <w:p w14:paraId="79EC8E77" w14:textId="77777777" w:rsidR="00D64922" w:rsidRPr="001F4E1B" w:rsidRDefault="00D64922" w:rsidP="00D64922">
            <w:pPr>
              <w:spacing w:after="0"/>
              <w:jc w:val="right"/>
            </w:pPr>
            <w:r>
              <w:rPr>
                <w:color w:val="000000"/>
              </w:rPr>
              <w:t>0.062</w:t>
            </w:r>
          </w:p>
        </w:tc>
        <w:tc>
          <w:tcPr>
            <w:tcW w:w="1220" w:type="dxa"/>
            <w:tcBorders>
              <w:top w:val="nil"/>
              <w:left w:val="nil"/>
              <w:bottom w:val="nil"/>
              <w:right w:val="nil"/>
            </w:tcBorders>
            <w:shd w:val="clear" w:color="auto" w:fill="auto"/>
            <w:noWrap/>
            <w:vAlign w:val="center"/>
          </w:tcPr>
          <w:p w14:paraId="032260CC" w14:textId="77777777" w:rsidR="00D64922" w:rsidRPr="001F4E1B" w:rsidRDefault="00D64922" w:rsidP="00D64922">
            <w:pPr>
              <w:spacing w:after="0"/>
              <w:jc w:val="right"/>
            </w:pPr>
            <w:r>
              <w:rPr>
                <w:color w:val="000000"/>
              </w:rPr>
              <w:t>0.007</w:t>
            </w:r>
          </w:p>
        </w:tc>
        <w:tc>
          <w:tcPr>
            <w:tcW w:w="1378" w:type="dxa"/>
            <w:tcBorders>
              <w:top w:val="nil"/>
              <w:left w:val="nil"/>
              <w:bottom w:val="nil"/>
              <w:right w:val="single" w:sz="4" w:space="0" w:color="auto"/>
            </w:tcBorders>
            <w:shd w:val="clear" w:color="auto" w:fill="auto"/>
            <w:noWrap/>
            <w:vAlign w:val="center"/>
          </w:tcPr>
          <w:p w14:paraId="58E8256F" w14:textId="77777777" w:rsidR="00D64922" w:rsidRPr="001F4E1B" w:rsidRDefault="00D64922" w:rsidP="00D64922">
            <w:pPr>
              <w:spacing w:after="0"/>
              <w:jc w:val="right"/>
            </w:pPr>
            <w:r>
              <w:rPr>
                <w:color w:val="000000"/>
              </w:rPr>
              <w:t>0.045</w:t>
            </w:r>
          </w:p>
        </w:tc>
        <w:tc>
          <w:tcPr>
            <w:tcW w:w="681" w:type="dxa"/>
            <w:tcBorders>
              <w:top w:val="nil"/>
              <w:left w:val="single" w:sz="4" w:space="0" w:color="auto"/>
              <w:bottom w:val="nil"/>
              <w:right w:val="nil"/>
            </w:tcBorders>
            <w:vAlign w:val="center"/>
          </w:tcPr>
          <w:p w14:paraId="5CF0FD6C" w14:textId="77777777" w:rsidR="00D64922" w:rsidRPr="001F4E1B" w:rsidRDefault="00D64922" w:rsidP="00D64922">
            <w:pPr>
              <w:spacing w:after="0"/>
              <w:jc w:val="right"/>
            </w:pPr>
            <w:r>
              <w:rPr>
                <w:color w:val="000000"/>
              </w:rPr>
              <w:t>2012</w:t>
            </w:r>
          </w:p>
        </w:tc>
        <w:tc>
          <w:tcPr>
            <w:tcW w:w="1014" w:type="dxa"/>
            <w:tcBorders>
              <w:top w:val="nil"/>
              <w:left w:val="nil"/>
              <w:bottom w:val="nil"/>
              <w:right w:val="nil"/>
            </w:tcBorders>
            <w:vAlign w:val="center"/>
          </w:tcPr>
          <w:p w14:paraId="243710DF" w14:textId="77777777" w:rsidR="00D64922" w:rsidRPr="001F4E1B" w:rsidRDefault="00D64922" w:rsidP="00D64922">
            <w:pPr>
              <w:spacing w:after="0"/>
              <w:jc w:val="right"/>
            </w:pPr>
            <w:r>
              <w:rPr>
                <w:color w:val="000000"/>
              </w:rPr>
              <w:t>0.494</w:t>
            </w:r>
          </w:p>
        </w:tc>
        <w:tc>
          <w:tcPr>
            <w:tcW w:w="962" w:type="dxa"/>
            <w:tcBorders>
              <w:top w:val="nil"/>
              <w:left w:val="nil"/>
              <w:bottom w:val="nil"/>
              <w:right w:val="nil"/>
            </w:tcBorders>
            <w:vAlign w:val="center"/>
          </w:tcPr>
          <w:p w14:paraId="6F8EFF6B" w14:textId="77777777" w:rsidR="00D64922" w:rsidRPr="001F4E1B" w:rsidRDefault="00D64922" w:rsidP="00D64922">
            <w:pPr>
              <w:spacing w:after="0"/>
              <w:jc w:val="right"/>
            </w:pPr>
            <w:r>
              <w:rPr>
                <w:color w:val="000000"/>
              </w:rPr>
              <w:t>0.041</w:t>
            </w:r>
          </w:p>
        </w:tc>
        <w:tc>
          <w:tcPr>
            <w:tcW w:w="1378" w:type="dxa"/>
            <w:tcBorders>
              <w:top w:val="nil"/>
              <w:left w:val="nil"/>
              <w:bottom w:val="nil"/>
              <w:right w:val="nil"/>
            </w:tcBorders>
            <w:vAlign w:val="center"/>
          </w:tcPr>
          <w:p w14:paraId="5BE9A5DA" w14:textId="77777777" w:rsidR="00D64922" w:rsidRPr="001F4E1B" w:rsidRDefault="00D64922" w:rsidP="00D64922">
            <w:pPr>
              <w:spacing w:after="0"/>
              <w:jc w:val="right"/>
            </w:pPr>
            <w:r>
              <w:rPr>
                <w:color w:val="000000"/>
              </w:rPr>
              <w:t>0.188</w:t>
            </w:r>
          </w:p>
        </w:tc>
      </w:tr>
      <w:tr w:rsidR="00D64922" w:rsidRPr="008E70D3" w14:paraId="68730C1E" w14:textId="77777777" w:rsidTr="00D64922">
        <w:trPr>
          <w:trHeight w:val="264"/>
          <w:jc w:val="center"/>
        </w:trPr>
        <w:tc>
          <w:tcPr>
            <w:tcW w:w="1016" w:type="dxa"/>
            <w:tcBorders>
              <w:top w:val="nil"/>
              <w:left w:val="nil"/>
              <w:bottom w:val="nil"/>
              <w:right w:val="nil"/>
            </w:tcBorders>
            <w:shd w:val="clear" w:color="auto" w:fill="auto"/>
            <w:noWrap/>
            <w:vAlign w:val="center"/>
          </w:tcPr>
          <w:p w14:paraId="04AF59DF" w14:textId="77777777" w:rsidR="00D64922" w:rsidRPr="001F4E1B" w:rsidRDefault="00D64922" w:rsidP="00D64922">
            <w:pPr>
              <w:spacing w:after="0"/>
              <w:jc w:val="right"/>
            </w:pPr>
            <w:r>
              <w:rPr>
                <w:color w:val="000000"/>
              </w:rPr>
              <w:t>1989</w:t>
            </w:r>
          </w:p>
        </w:tc>
        <w:tc>
          <w:tcPr>
            <w:tcW w:w="1220" w:type="dxa"/>
            <w:tcBorders>
              <w:top w:val="nil"/>
              <w:left w:val="nil"/>
              <w:bottom w:val="nil"/>
              <w:right w:val="nil"/>
            </w:tcBorders>
            <w:shd w:val="clear" w:color="auto" w:fill="auto"/>
            <w:noWrap/>
            <w:vAlign w:val="center"/>
          </w:tcPr>
          <w:p w14:paraId="56176F24" w14:textId="77777777" w:rsidR="00D64922" w:rsidRPr="001F4E1B" w:rsidRDefault="00D64922" w:rsidP="00D64922">
            <w:pPr>
              <w:spacing w:after="0"/>
              <w:jc w:val="right"/>
            </w:pPr>
            <w:r>
              <w:rPr>
                <w:color w:val="000000"/>
              </w:rPr>
              <w:t>0.078</w:t>
            </w:r>
          </w:p>
        </w:tc>
        <w:tc>
          <w:tcPr>
            <w:tcW w:w="1220" w:type="dxa"/>
            <w:tcBorders>
              <w:top w:val="nil"/>
              <w:left w:val="nil"/>
              <w:bottom w:val="nil"/>
              <w:right w:val="nil"/>
            </w:tcBorders>
            <w:shd w:val="clear" w:color="auto" w:fill="auto"/>
            <w:noWrap/>
            <w:vAlign w:val="center"/>
          </w:tcPr>
          <w:p w14:paraId="5C0F9B95" w14:textId="77777777" w:rsidR="00D64922" w:rsidRPr="001F4E1B" w:rsidRDefault="00D64922" w:rsidP="00D64922">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14:paraId="5DD0855C" w14:textId="77777777" w:rsidR="00D64922" w:rsidRPr="001F4E1B" w:rsidRDefault="00D64922" w:rsidP="00D64922">
            <w:pPr>
              <w:spacing w:after="0"/>
              <w:jc w:val="right"/>
            </w:pPr>
            <w:r>
              <w:rPr>
                <w:color w:val="000000"/>
              </w:rPr>
              <w:t>0.057</w:t>
            </w:r>
          </w:p>
        </w:tc>
        <w:tc>
          <w:tcPr>
            <w:tcW w:w="681" w:type="dxa"/>
            <w:tcBorders>
              <w:top w:val="nil"/>
              <w:left w:val="single" w:sz="4" w:space="0" w:color="auto"/>
              <w:bottom w:val="nil"/>
              <w:right w:val="nil"/>
            </w:tcBorders>
            <w:vAlign w:val="center"/>
          </w:tcPr>
          <w:p w14:paraId="2398F948" w14:textId="77777777" w:rsidR="00D64922" w:rsidRPr="001F4E1B" w:rsidRDefault="00D64922" w:rsidP="00D64922">
            <w:pPr>
              <w:spacing w:after="0"/>
              <w:jc w:val="right"/>
            </w:pPr>
            <w:r>
              <w:rPr>
                <w:color w:val="000000"/>
              </w:rPr>
              <w:t>2013</w:t>
            </w:r>
          </w:p>
        </w:tc>
        <w:tc>
          <w:tcPr>
            <w:tcW w:w="1014" w:type="dxa"/>
            <w:tcBorders>
              <w:top w:val="nil"/>
              <w:left w:val="nil"/>
              <w:bottom w:val="nil"/>
              <w:right w:val="nil"/>
            </w:tcBorders>
            <w:vAlign w:val="center"/>
          </w:tcPr>
          <w:p w14:paraId="3EA01759" w14:textId="77777777" w:rsidR="00D64922" w:rsidRPr="001F4E1B" w:rsidRDefault="00D64922" w:rsidP="00D64922">
            <w:pPr>
              <w:spacing w:after="0"/>
              <w:jc w:val="right"/>
            </w:pPr>
            <w:r>
              <w:rPr>
                <w:color w:val="000000"/>
              </w:rPr>
              <w:t>0.407</w:t>
            </w:r>
          </w:p>
        </w:tc>
        <w:tc>
          <w:tcPr>
            <w:tcW w:w="962" w:type="dxa"/>
            <w:tcBorders>
              <w:top w:val="nil"/>
              <w:left w:val="nil"/>
              <w:bottom w:val="nil"/>
              <w:right w:val="nil"/>
            </w:tcBorders>
            <w:vAlign w:val="center"/>
          </w:tcPr>
          <w:p w14:paraId="1EAC8328" w14:textId="77777777" w:rsidR="00D64922" w:rsidRPr="001F4E1B" w:rsidRDefault="00D64922" w:rsidP="00D64922">
            <w:pPr>
              <w:spacing w:after="0"/>
              <w:jc w:val="right"/>
            </w:pPr>
            <w:r>
              <w:rPr>
                <w:color w:val="000000"/>
              </w:rPr>
              <w:t>0.036</w:t>
            </w:r>
          </w:p>
        </w:tc>
        <w:tc>
          <w:tcPr>
            <w:tcW w:w="1378" w:type="dxa"/>
            <w:tcBorders>
              <w:top w:val="nil"/>
              <w:left w:val="nil"/>
              <w:bottom w:val="nil"/>
              <w:right w:val="nil"/>
            </w:tcBorders>
            <w:vAlign w:val="center"/>
          </w:tcPr>
          <w:p w14:paraId="5B30567E" w14:textId="77777777" w:rsidR="00D64922" w:rsidRPr="001F4E1B" w:rsidRDefault="00D64922" w:rsidP="00D64922">
            <w:pPr>
              <w:spacing w:after="0"/>
              <w:jc w:val="right"/>
            </w:pPr>
            <w:r>
              <w:rPr>
                <w:color w:val="000000"/>
              </w:rPr>
              <w:t>0.155</w:t>
            </w:r>
          </w:p>
        </w:tc>
      </w:tr>
      <w:tr w:rsidR="00D64922" w:rsidRPr="008E70D3" w14:paraId="3F0FD20A" w14:textId="77777777" w:rsidTr="00D64922">
        <w:trPr>
          <w:trHeight w:val="264"/>
          <w:jc w:val="center"/>
        </w:trPr>
        <w:tc>
          <w:tcPr>
            <w:tcW w:w="1016" w:type="dxa"/>
            <w:tcBorders>
              <w:top w:val="nil"/>
              <w:left w:val="nil"/>
              <w:bottom w:val="nil"/>
              <w:right w:val="nil"/>
            </w:tcBorders>
            <w:shd w:val="clear" w:color="auto" w:fill="auto"/>
            <w:noWrap/>
            <w:vAlign w:val="center"/>
          </w:tcPr>
          <w:p w14:paraId="20A4CDC4" w14:textId="77777777" w:rsidR="00D64922" w:rsidRPr="001F4E1B" w:rsidRDefault="00D64922" w:rsidP="00D64922">
            <w:pPr>
              <w:spacing w:after="0"/>
              <w:jc w:val="right"/>
            </w:pPr>
            <w:r>
              <w:rPr>
                <w:color w:val="000000"/>
              </w:rPr>
              <w:t>1990</w:t>
            </w:r>
          </w:p>
        </w:tc>
        <w:tc>
          <w:tcPr>
            <w:tcW w:w="1220" w:type="dxa"/>
            <w:tcBorders>
              <w:top w:val="nil"/>
              <w:left w:val="nil"/>
              <w:bottom w:val="nil"/>
              <w:right w:val="nil"/>
            </w:tcBorders>
            <w:shd w:val="clear" w:color="auto" w:fill="auto"/>
            <w:noWrap/>
            <w:vAlign w:val="center"/>
          </w:tcPr>
          <w:p w14:paraId="6D769D22" w14:textId="77777777" w:rsidR="00D64922" w:rsidRPr="001F4E1B" w:rsidRDefault="00D64922" w:rsidP="00D64922">
            <w:pPr>
              <w:spacing w:after="0"/>
              <w:jc w:val="right"/>
            </w:pPr>
            <w:r>
              <w:rPr>
                <w:color w:val="000000"/>
              </w:rPr>
              <w:t>0.189</w:t>
            </w:r>
          </w:p>
        </w:tc>
        <w:tc>
          <w:tcPr>
            <w:tcW w:w="1220" w:type="dxa"/>
            <w:tcBorders>
              <w:top w:val="nil"/>
              <w:left w:val="nil"/>
              <w:bottom w:val="nil"/>
              <w:right w:val="nil"/>
            </w:tcBorders>
            <w:shd w:val="clear" w:color="auto" w:fill="auto"/>
            <w:noWrap/>
            <w:vAlign w:val="center"/>
          </w:tcPr>
          <w:p w14:paraId="7A7725BF" w14:textId="77777777" w:rsidR="00D64922" w:rsidRPr="001F4E1B" w:rsidRDefault="00D64922" w:rsidP="00D64922">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47F00F17" w14:textId="77777777" w:rsidR="00D64922" w:rsidRPr="001F4E1B" w:rsidRDefault="00D64922" w:rsidP="00D64922">
            <w:pPr>
              <w:spacing w:after="0"/>
              <w:jc w:val="right"/>
            </w:pPr>
            <w:r>
              <w:rPr>
                <w:color w:val="000000"/>
              </w:rPr>
              <w:t>0.097</w:t>
            </w:r>
          </w:p>
        </w:tc>
        <w:tc>
          <w:tcPr>
            <w:tcW w:w="681" w:type="dxa"/>
            <w:tcBorders>
              <w:top w:val="nil"/>
              <w:left w:val="single" w:sz="4" w:space="0" w:color="auto"/>
              <w:bottom w:val="nil"/>
              <w:right w:val="nil"/>
            </w:tcBorders>
            <w:vAlign w:val="center"/>
          </w:tcPr>
          <w:p w14:paraId="5F7FC530" w14:textId="77777777" w:rsidR="00D64922" w:rsidRPr="001F4E1B" w:rsidRDefault="00D64922" w:rsidP="00D64922">
            <w:pPr>
              <w:spacing w:after="0"/>
              <w:jc w:val="right"/>
            </w:pPr>
            <w:r>
              <w:rPr>
                <w:color w:val="000000"/>
              </w:rPr>
              <w:t>2014</w:t>
            </w:r>
          </w:p>
        </w:tc>
        <w:tc>
          <w:tcPr>
            <w:tcW w:w="1014" w:type="dxa"/>
            <w:tcBorders>
              <w:top w:val="nil"/>
              <w:left w:val="nil"/>
              <w:bottom w:val="nil"/>
              <w:right w:val="nil"/>
            </w:tcBorders>
            <w:vAlign w:val="center"/>
          </w:tcPr>
          <w:p w14:paraId="43BCA87D" w14:textId="77777777" w:rsidR="00D64922" w:rsidRPr="001F4E1B" w:rsidRDefault="00D64922" w:rsidP="00D64922">
            <w:pPr>
              <w:spacing w:after="0"/>
              <w:jc w:val="right"/>
            </w:pPr>
            <w:r>
              <w:rPr>
                <w:color w:val="000000"/>
              </w:rPr>
              <w:t>0.585</w:t>
            </w:r>
          </w:p>
        </w:tc>
        <w:tc>
          <w:tcPr>
            <w:tcW w:w="962" w:type="dxa"/>
            <w:tcBorders>
              <w:top w:val="nil"/>
              <w:left w:val="nil"/>
              <w:bottom w:val="nil"/>
              <w:right w:val="nil"/>
            </w:tcBorders>
            <w:vAlign w:val="center"/>
          </w:tcPr>
          <w:p w14:paraId="3798AC63" w14:textId="77777777" w:rsidR="00D64922" w:rsidRPr="001F4E1B" w:rsidRDefault="00D64922" w:rsidP="00D64922">
            <w:pPr>
              <w:spacing w:after="0"/>
              <w:jc w:val="right"/>
            </w:pPr>
            <w:r>
              <w:rPr>
                <w:color w:val="000000"/>
              </w:rPr>
              <w:t>0.052</w:t>
            </w:r>
          </w:p>
        </w:tc>
        <w:tc>
          <w:tcPr>
            <w:tcW w:w="1378" w:type="dxa"/>
            <w:tcBorders>
              <w:top w:val="nil"/>
              <w:left w:val="nil"/>
              <w:bottom w:val="nil"/>
              <w:right w:val="nil"/>
            </w:tcBorders>
            <w:vAlign w:val="center"/>
          </w:tcPr>
          <w:p w14:paraId="771A17CC" w14:textId="77777777" w:rsidR="00D64922" w:rsidRPr="001F4E1B" w:rsidRDefault="00D64922" w:rsidP="00D64922">
            <w:pPr>
              <w:spacing w:after="0"/>
              <w:jc w:val="right"/>
            </w:pPr>
            <w:r>
              <w:rPr>
                <w:color w:val="000000"/>
              </w:rPr>
              <w:t>0.164</w:t>
            </w:r>
          </w:p>
        </w:tc>
      </w:tr>
      <w:tr w:rsidR="00D64922" w:rsidRPr="008E70D3" w14:paraId="50792064"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CF996E2" w14:textId="77777777" w:rsidR="00D64922" w:rsidRPr="001F4E1B" w:rsidRDefault="00D64922" w:rsidP="00D64922">
            <w:pPr>
              <w:spacing w:after="0"/>
              <w:jc w:val="right"/>
            </w:pPr>
            <w:r>
              <w:rPr>
                <w:color w:val="000000"/>
              </w:rPr>
              <w:t>1991</w:t>
            </w:r>
          </w:p>
        </w:tc>
        <w:tc>
          <w:tcPr>
            <w:tcW w:w="1220" w:type="dxa"/>
            <w:tcBorders>
              <w:top w:val="nil"/>
              <w:left w:val="nil"/>
              <w:bottom w:val="nil"/>
              <w:right w:val="nil"/>
            </w:tcBorders>
            <w:shd w:val="clear" w:color="auto" w:fill="auto"/>
            <w:noWrap/>
            <w:vAlign w:val="center"/>
            <w:hideMark/>
          </w:tcPr>
          <w:p w14:paraId="6E1E405A" w14:textId="77777777" w:rsidR="00D64922" w:rsidRPr="001F4E1B" w:rsidRDefault="00D64922" w:rsidP="00D64922">
            <w:pPr>
              <w:spacing w:after="0"/>
              <w:jc w:val="right"/>
            </w:pPr>
            <w:r>
              <w:rPr>
                <w:color w:val="000000"/>
              </w:rPr>
              <w:t>0.217</w:t>
            </w:r>
          </w:p>
        </w:tc>
        <w:tc>
          <w:tcPr>
            <w:tcW w:w="1220" w:type="dxa"/>
            <w:tcBorders>
              <w:top w:val="nil"/>
              <w:left w:val="nil"/>
              <w:bottom w:val="nil"/>
              <w:right w:val="nil"/>
            </w:tcBorders>
            <w:shd w:val="clear" w:color="auto" w:fill="auto"/>
            <w:noWrap/>
            <w:vAlign w:val="center"/>
            <w:hideMark/>
          </w:tcPr>
          <w:p w14:paraId="1997BE40" w14:textId="77777777" w:rsidR="00D64922" w:rsidRPr="001F4E1B" w:rsidRDefault="00D64922" w:rsidP="00D64922">
            <w:pPr>
              <w:spacing w:after="0"/>
              <w:jc w:val="right"/>
            </w:pPr>
            <w:r>
              <w:rPr>
                <w:color w:val="000000"/>
              </w:rPr>
              <w:t>0.018</w:t>
            </w:r>
          </w:p>
        </w:tc>
        <w:tc>
          <w:tcPr>
            <w:tcW w:w="1378" w:type="dxa"/>
            <w:tcBorders>
              <w:top w:val="nil"/>
              <w:left w:val="nil"/>
              <w:bottom w:val="nil"/>
              <w:right w:val="single" w:sz="4" w:space="0" w:color="auto"/>
            </w:tcBorders>
            <w:shd w:val="clear" w:color="auto" w:fill="auto"/>
            <w:noWrap/>
            <w:vAlign w:val="center"/>
          </w:tcPr>
          <w:p w14:paraId="6D6A52F9" w14:textId="77777777" w:rsidR="00D64922" w:rsidRPr="001F4E1B" w:rsidRDefault="00D64922" w:rsidP="00D64922">
            <w:pPr>
              <w:spacing w:after="0"/>
              <w:jc w:val="right"/>
            </w:pPr>
            <w:r>
              <w:rPr>
                <w:color w:val="000000"/>
              </w:rPr>
              <w:t>0.107</w:t>
            </w:r>
          </w:p>
        </w:tc>
        <w:tc>
          <w:tcPr>
            <w:tcW w:w="681" w:type="dxa"/>
            <w:tcBorders>
              <w:top w:val="nil"/>
              <w:left w:val="single" w:sz="4" w:space="0" w:color="auto"/>
              <w:bottom w:val="nil"/>
              <w:right w:val="nil"/>
            </w:tcBorders>
            <w:vAlign w:val="center"/>
          </w:tcPr>
          <w:p w14:paraId="22FDFD5D" w14:textId="77777777" w:rsidR="00D64922" w:rsidRPr="001F4E1B" w:rsidRDefault="00D64922" w:rsidP="00D64922">
            <w:pPr>
              <w:spacing w:after="0"/>
              <w:jc w:val="right"/>
            </w:pPr>
            <w:r>
              <w:rPr>
                <w:color w:val="000000"/>
              </w:rPr>
              <w:t>2015</w:t>
            </w:r>
          </w:p>
        </w:tc>
        <w:tc>
          <w:tcPr>
            <w:tcW w:w="1014" w:type="dxa"/>
            <w:tcBorders>
              <w:top w:val="nil"/>
              <w:left w:val="nil"/>
              <w:bottom w:val="nil"/>
              <w:right w:val="nil"/>
            </w:tcBorders>
            <w:vAlign w:val="center"/>
          </w:tcPr>
          <w:p w14:paraId="04EDA9A3" w14:textId="77777777" w:rsidR="00D64922" w:rsidRPr="001F4E1B" w:rsidRDefault="00D64922" w:rsidP="00D64922">
            <w:pPr>
              <w:spacing w:after="0"/>
              <w:jc w:val="right"/>
            </w:pPr>
            <w:r>
              <w:rPr>
                <w:color w:val="000000"/>
              </w:rPr>
              <w:t>0.776</w:t>
            </w:r>
          </w:p>
        </w:tc>
        <w:tc>
          <w:tcPr>
            <w:tcW w:w="962" w:type="dxa"/>
            <w:tcBorders>
              <w:top w:val="nil"/>
              <w:left w:val="nil"/>
              <w:bottom w:val="nil"/>
              <w:right w:val="nil"/>
            </w:tcBorders>
            <w:vAlign w:val="center"/>
          </w:tcPr>
          <w:p w14:paraId="2C918551" w14:textId="77777777" w:rsidR="00D64922" w:rsidRPr="001F4E1B" w:rsidRDefault="00D64922" w:rsidP="00D64922">
            <w:pPr>
              <w:spacing w:after="0"/>
              <w:jc w:val="right"/>
            </w:pPr>
            <w:r>
              <w:rPr>
                <w:color w:val="000000"/>
              </w:rPr>
              <w:t>0.062</w:t>
            </w:r>
          </w:p>
        </w:tc>
        <w:tc>
          <w:tcPr>
            <w:tcW w:w="1378" w:type="dxa"/>
            <w:tcBorders>
              <w:top w:val="nil"/>
              <w:left w:val="nil"/>
              <w:bottom w:val="nil"/>
              <w:right w:val="nil"/>
            </w:tcBorders>
            <w:vAlign w:val="center"/>
          </w:tcPr>
          <w:p w14:paraId="65B4499E" w14:textId="77777777" w:rsidR="00D64922" w:rsidRPr="001F4E1B" w:rsidRDefault="00D64922" w:rsidP="00D64922">
            <w:pPr>
              <w:spacing w:after="0"/>
              <w:jc w:val="right"/>
            </w:pPr>
            <w:r>
              <w:rPr>
                <w:color w:val="000000"/>
              </w:rPr>
              <w:t>0.198</w:t>
            </w:r>
          </w:p>
        </w:tc>
      </w:tr>
      <w:tr w:rsidR="00D64922" w:rsidRPr="008E70D3" w14:paraId="4FD26259"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1DC8F0B" w14:textId="77777777" w:rsidR="00D64922" w:rsidRPr="001F4E1B" w:rsidRDefault="00D64922" w:rsidP="00D64922">
            <w:pPr>
              <w:spacing w:after="0"/>
              <w:jc w:val="right"/>
            </w:pPr>
            <w:r>
              <w:rPr>
                <w:color w:val="000000"/>
              </w:rPr>
              <w:t>1992</w:t>
            </w:r>
          </w:p>
        </w:tc>
        <w:tc>
          <w:tcPr>
            <w:tcW w:w="1220" w:type="dxa"/>
            <w:tcBorders>
              <w:top w:val="nil"/>
              <w:left w:val="nil"/>
              <w:bottom w:val="nil"/>
              <w:right w:val="nil"/>
            </w:tcBorders>
            <w:shd w:val="clear" w:color="auto" w:fill="auto"/>
            <w:noWrap/>
            <w:vAlign w:val="center"/>
            <w:hideMark/>
          </w:tcPr>
          <w:p w14:paraId="1568765C" w14:textId="77777777" w:rsidR="00D64922" w:rsidRPr="001F4E1B" w:rsidRDefault="00D64922" w:rsidP="00D64922">
            <w:pPr>
              <w:spacing w:after="0"/>
              <w:jc w:val="right"/>
            </w:pPr>
            <w:r>
              <w:rPr>
                <w:color w:val="000000"/>
              </w:rPr>
              <w:t>0.248</w:t>
            </w:r>
          </w:p>
        </w:tc>
        <w:tc>
          <w:tcPr>
            <w:tcW w:w="1220" w:type="dxa"/>
            <w:tcBorders>
              <w:top w:val="nil"/>
              <w:left w:val="nil"/>
              <w:bottom w:val="nil"/>
              <w:right w:val="nil"/>
            </w:tcBorders>
            <w:shd w:val="clear" w:color="auto" w:fill="auto"/>
            <w:noWrap/>
            <w:vAlign w:val="center"/>
            <w:hideMark/>
          </w:tcPr>
          <w:p w14:paraId="63916755" w14:textId="77777777" w:rsidR="00D64922" w:rsidRPr="001F4E1B" w:rsidRDefault="00D64922" w:rsidP="00D64922">
            <w:pPr>
              <w:spacing w:after="0"/>
              <w:jc w:val="right"/>
            </w:pPr>
            <w:r>
              <w:rPr>
                <w:color w:val="000000"/>
              </w:rPr>
              <w:t>0.021</w:t>
            </w:r>
          </w:p>
        </w:tc>
        <w:tc>
          <w:tcPr>
            <w:tcW w:w="1378" w:type="dxa"/>
            <w:tcBorders>
              <w:top w:val="nil"/>
              <w:left w:val="nil"/>
              <w:bottom w:val="nil"/>
              <w:right w:val="single" w:sz="4" w:space="0" w:color="auto"/>
            </w:tcBorders>
            <w:shd w:val="clear" w:color="auto" w:fill="auto"/>
            <w:noWrap/>
            <w:vAlign w:val="center"/>
          </w:tcPr>
          <w:p w14:paraId="5C3625C2" w14:textId="77777777" w:rsidR="00D64922" w:rsidRPr="001F4E1B" w:rsidRDefault="00D64922" w:rsidP="00D64922">
            <w:pPr>
              <w:spacing w:after="0"/>
              <w:jc w:val="right"/>
            </w:pPr>
            <w:r>
              <w:rPr>
                <w:color w:val="000000"/>
              </w:rPr>
              <w:t>0.117</w:t>
            </w:r>
          </w:p>
        </w:tc>
        <w:tc>
          <w:tcPr>
            <w:tcW w:w="681" w:type="dxa"/>
            <w:tcBorders>
              <w:top w:val="nil"/>
              <w:left w:val="single" w:sz="4" w:space="0" w:color="auto"/>
              <w:bottom w:val="nil"/>
              <w:right w:val="nil"/>
            </w:tcBorders>
            <w:vAlign w:val="center"/>
          </w:tcPr>
          <w:p w14:paraId="24536350" w14:textId="77777777" w:rsidR="00D64922" w:rsidRPr="001F4E1B" w:rsidRDefault="00D64922" w:rsidP="00D64922">
            <w:pPr>
              <w:spacing w:after="0"/>
              <w:jc w:val="right"/>
            </w:pPr>
            <w:r>
              <w:rPr>
                <w:color w:val="000000"/>
              </w:rPr>
              <w:t>2016</w:t>
            </w:r>
          </w:p>
        </w:tc>
        <w:tc>
          <w:tcPr>
            <w:tcW w:w="1014" w:type="dxa"/>
            <w:tcBorders>
              <w:top w:val="nil"/>
              <w:left w:val="nil"/>
              <w:bottom w:val="nil"/>
              <w:right w:val="nil"/>
            </w:tcBorders>
            <w:vAlign w:val="center"/>
          </w:tcPr>
          <w:p w14:paraId="2E15B3C1" w14:textId="77777777" w:rsidR="00D64922" w:rsidRPr="001F4E1B" w:rsidRDefault="00D64922" w:rsidP="00D64922">
            <w:pPr>
              <w:spacing w:after="0"/>
              <w:jc w:val="right"/>
            </w:pPr>
            <w:r>
              <w:rPr>
                <w:color w:val="000000"/>
              </w:rPr>
              <w:t>0.785</w:t>
            </w:r>
          </w:p>
        </w:tc>
        <w:tc>
          <w:tcPr>
            <w:tcW w:w="962" w:type="dxa"/>
            <w:tcBorders>
              <w:top w:val="nil"/>
              <w:left w:val="nil"/>
              <w:bottom w:val="nil"/>
              <w:right w:val="nil"/>
            </w:tcBorders>
            <w:vAlign w:val="center"/>
          </w:tcPr>
          <w:p w14:paraId="119DB5BA" w14:textId="77777777" w:rsidR="00D64922" w:rsidRPr="001F4E1B" w:rsidRDefault="00D64922" w:rsidP="00D64922">
            <w:pPr>
              <w:spacing w:after="0"/>
              <w:jc w:val="right"/>
            </w:pPr>
            <w:r>
              <w:rPr>
                <w:color w:val="000000"/>
              </w:rPr>
              <w:t>0.059</w:t>
            </w:r>
          </w:p>
        </w:tc>
        <w:tc>
          <w:tcPr>
            <w:tcW w:w="1378" w:type="dxa"/>
            <w:tcBorders>
              <w:top w:val="nil"/>
              <w:left w:val="nil"/>
              <w:bottom w:val="nil"/>
              <w:right w:val="nil"/>
            </w:tcBorders>
            <w:vAlign w:val="center"/>
          </w:tcPr>
          <w:p w14:paraId="6A516667" w14:textId="77777777" w:rsidR="00D64922" w:rsidRPr="001F4E1B" w:rsidRDefault="00D64922" w:rsidP="00D64922">
            <w:pPr>
              <w:spacing w:after="0"/>
              <w:jc w:val="right"/>
            </w:pPr>
            <w:r>
              <w:rPr>
                <w:color w:val="000000"/>
              </w:rPr>
              <w:t>0.235</w:t>
            </w:r>
          </w:p>
        </w:tc>
      </w:tr>
      <w:tr w:rsidR="00D64922" w:rsidRPr="008E70D3" w14:paraId="30A8B669"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513BD82" w14:textId="77777777" w:rsidR="00D64922" w:rsidRPr="001F4E1B" w:rsidRDefault="00D64922" w:rsidP="00D64922">
            <w:pPr>
              <w:spacing w:after="0"/>
              <w:jc w:val="right"/>
            </w:pPr>
            <w:r>
              <w:rPr>
                <w:color w:val="000000"/>
              </w:rPr>
              <w:t>1993</w:t>
            </w:r>
          </w:p>
        </w:tc>
        <w:tc>
          <w:tcPr>
            <w:tcW w:w="1220" w:type="dxa"/>
            <w:tcBorders>
              <w:top w:val="nil"/>
              <w:left w:val="nil"/>
              <w:bottom w:val="nil"/>
              <w:right w:val="nil"/>
            </w:tcBorders>
            <w:shd w:val="clear" w:color="auto" w:fill="auto"/>
            <w:noWrap/>
            <w:vAlign w:val="center"/>
            <w:hideMark/>
          </w:tcPr>
          <w:p w14:paraId="715A0182" w14:textId="77777777" w:rsidR="00D64922" w:rsidRPr="001F4E1B" w:rsidRDefault="00D64922" w:rsidP="00D64922">
            <w:pPr>
              <w:spacing w:after="0"/>
              <w:jc w:val="right"/>
            </w:pPr>
            <w:r>
              <w:rPr>
                <w:color w:val="000000"/>
              </w:rPr>
              <w:t>0.181</w:t>
            </w:r>
          </w:p>
        </w:tc>
        <w:tc>
          <w:tcPr>
            <w:tcW w:w="1220" w:type="dxa"/>
            <w:tcBorders>
              <w:top w:val="nil"/>
              <w:left w:val="nil"/>
              <w:bottom w:val="nil"/>
              <w:right w:val="nil"/>
            </w:tcBorders>
            <w:shd w:val="clear" w:color="auto" w:fill="auto"/>
            <w:noWrap/>
            <w:vAlign w:val="center"/>
            <w:hideMark/>
          </w:tcPr>
          <w:p w14:paraId="24F8DDE7" w14:textId="77777777" w:rsidR="00D64922" w:rsidRPr="001F4E1B" w:rsidRDefault="00D64922" w:rsidP="00D64922">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7A659C30" w14:textId="77777777" w:rsidR="00D64922" w:rsidRPr="001F4E1B" w:rsidRDefault="00D64922" w:rsidP="00D64922">
            <w:pPr>
              <w:spacing w:after="0"/>
              <w:jc w:val="right"/>
            </w:pPr>
            <w:r>
              <w:rPr>
                <w:color w:val="000000"/>
              </w:rPr>
              <w:t>0.085</w:t>
            </w:r>
          </w:p>
        </w:tc>
        <w:tc>
          <w:tcPr>
            <w:tcW w:w="681" w:type="dxa"/>
            <w:tcBorders>
              <w:top w:val="nil"/>
              <w:left w:val="single" w:sz="4" w:space="0" w:color="auto"/>
              <w:bottom w:val="nil"/>
              <w:right w:val="nil"/>
            </w:tcBorders>
            <w:vAlign w:val="center"/>
          </w:tcPr>
          <w:p w14:paraId="2725E343" w14:textId="77777777" w:rsidR="00D64922" w:rsidRPr="001F4E1B" w:rsidRDefault="00D64922" w:rsidP="00D64922">
            <w:pPr>
              <w:spacing w:after="0"/>
              <w:jc w:val="right"/>
            </w:pPr>
            <w:r>
              <w:rPr>
                <w:color w:val="000000"/>
              </w:rPr>
              <w:t>2017</w:t>
            </w:r>
          </w:p>
        </w:tc>
        <w:tc>
          <w:tcPr>
            <w:tcW w:w="1014" w:type="dxa"/>
            <w:tcBorders>
              <w:top w:val="nil"/>
              <w:left w:val="nil"/>
              <w:bottom w:val="nil"/>
              <w:right w:val="nil"/>
            </w:tcBorders>
            <w:vAlign w:val="center"/>
          </w:tcPr>
          <w:p w14:paraId="738C44B3" w14:textId="77777777" w:rsidR="00D64922" w:rsidRPr="001F4E1B" w:rsidRDefault="00D64922" w:rsidP="00D64922">
            <w:pPr>
              <w:spacing w:after="0"/>
              <w:jc w:val="right"/>
            </w:pPr>
            <w:r>
              <w:rPr>
                <w:color w:val="000000"/>
              </w:rPr>
              <w:t>0.893</w:t>
            </w:r>
          </w:p>
        </w:tc>
        <w:tc>
          <w:tcPr>
            <w:tcW w:w="962" w:type="dxa"/>
            <w:tcBorders>
              <w:top w:val="nil"/>
              <w:left w:val="nil"/>
              <w:bottom w:val="nil"/>
              <w:right w:val="nil"/>
            </w:tcBorders>
            <w:vAlign w:val="center"/>
          </w:tcPr>
          <w:p w14:paraId="67346C2E" w14:textId="77777777" w:rsidR="00D64922" w:rsidRPr="001F4E1B" w:rsidRDefault="00D64922" w:rsidP="00D64922">
            <w:pPr>
              <w:spacing w:after="0"/>
              <w:jc w:val="right"/>
            </w:pPr>
            <w:r>
              <w:rPr>
                <w:color w:val="000000"/>
              </w:rPr>
              <w:t>0.169</w:t>
            </w:r>
          </w:p>
        </w:tc>
        <w:tc>
          <w:tcPr>
            <w:tcW w:w="1378" w:type="dxa"/>
            <w:tcBorders>
              <w:top w:val="nil"/>
              <w:left w:val="nil"/>
              <w:bottom w:val="nil"/>
              <w:right w:val="nil"/>
            </w:tcBorders>
            <w:vAlign w:val="center"/>
          </w:tcPr>
          <w:p w14:paraId="612702F1" w14:textId="77777777" w:rsidR="00D64922" w:rsidRPr="001F4E1B" w:rsidRDefault="00D64922" w:rsidP="00D64922">
            <w:pPr>
              <w:spacing w:after="0"/>
              <w:jc w:val="right"/>
            </w:pPr>
            <w:r>
              <w:rPr>
                <w:color w:val="000000"/>
              </w:rPr>
              <w:t>0.293</w:t>
            </w:r>
          </w:p>
        </w:tc>
      </w:tr>
      <w:tr w:rsidR="00D64922" w:rsidRPr="008E70D3" w14:paraId="6AA2D65B"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36AB256" w14:textId="77777777" w:rsidR="00D64922" w:rsidRPr="001F4E1B" w:rsidRDefault="00D64922" w:rsidP="00D64922">
            <w:pPr>
              <w:spacing w:after="0"/>
              <w:jc w:val="right"/>
            </w:pPr>
            <w:r>
              <w:rPr>
                <w:color w:val="000000"/>
              </w:rPr>
              <w:t>1994</w:t>
            </w:r>
          </w:p>
        </w:tc>
        <w:tc>
          <w:tcPr>
            <w:tcW w:w="1220" w:type="dxa"/>
            <w:tcBorders>
              <w:top w:val="nil"/>
              <w:left w:val="nil"/>
              <w:bottom w:val="nil"/>
              <w:right w:val="nil"/>
            </w:tcBorders>
            <w:shd w:val="clear" w:color="auto" w:fill="auto"/>
            <w:noWrap/>
            <w:vAlign w:val="center"/>
            <w:hideMark/>
          </w:tcPr>
          <w:p w14:paraId="3F485F10" w14:textId="77777777" w:rsidR="00D64922" w:rsidRPr="001F4E1B" w:rsidRDefault="00D64922" w:rsidP="00D64922">
            <w:pPr>
              <w:spacing w:after="0"/>
              <w:jc w:val="right"/>
            </w:pPr>
            <w:r>
              <w:rPr>
                <w:color w:val="000000"/>
              </w:rPr>
              <w:t>0.148</w:t>
            </w:r>
          </w:p>
        </w:tc>
        <w:tc>
          <w:tcPr>
            <w:tcW w:w="1220" w:type="dxa"/>
            <w:tcBorders>
              <w:top w:val="nil"/>
              <w:left w:val="nil"/>
              <w:bottom w:val="nil"/>
              <w:right w:val="nil"/>
            </w:tcBorders>
            <w:shd w:val="clear" w:color="auto" w:fill="auto"/>
            <w:noWrap/>
            <w:vAlign w:val="center"/>
            <w:hideMark/>
          </w:tcPr>
          <w:p w14:paraId="5673D023" w14:textId="77777777" w:rsidR="00D64922" w:rsidRPr="001F4E1B" w:rsidRDefault="00D64922" w:rsidP="00D64922">
            <w:pPr>
              <w:spacing w:after="0"/>
              <w:jc w:val="right"/>
            </w:pPr>
            <w:r>
              <w:rPr>
                <w:color w:val="000000"/>
              </w:rPr>
              <w:t>0.011</w:t>
            </w:r>
          </w:p>
        </w:tc>
        <w:tc>
          <w:tcPr>
            <w:tcW w:w="1378" w:type="dxa"/>
            <w:tcBorders>
              <w:top w:val="nil"/>
              <w:left w:val="nil"/>
              <w:bottom w:val="nil"/>
              <w:right w:val="single" w:sz="4" w:space="0" w:color="auto"/>
            </w:tcBorders>
            <w:shd w:val="clear" w:color="auto" w:fill="auto"/>
            <w:noWrap/>
            <w:vAlign w:val="center"/>
          </w:tcPr>
          <w:p w14:paraId="3404BB10" w14:textId="77777777" w:rsidR="00D64922" w:rsidRPr="001F4E1B" w:rsidRDefault="00D64922" w:rsidP="00D64922">
            <w:pPr>
              <w:spacing w:after="0"/>
              <w:jc w:val="right"/>
            </w:pPr>
            <w:r>
              <w:rPr>
                <w:color w:val="000000"/>
              </w:rPr>
              <w:t>0.073</w:t>
            </w:r>
          </w:p>
        </w:tc>
        <w:tc>
          <w:tcPr>
            <w:tcW w:w="681" w:type="dxa"/>
            <w:tcBorders>
              <w:top w:val="nil"/>
              <w:left w:val="single" w:sz="4" w:space="0" w:color="auto"/>
              <w:bottom w:val="nil"/>
              <w:right w:val="nil"/>
            </w:tcBorders>
            <w:vAlign w:val="center"/>
          </w:tcPr>
          <w:p w14:paraId="34892151" w14:textId="77777777" w:rsidR="00D64922" w:rsidRPr="001F4E1B" w:rsidRDefault="00D64922" w:rsidP="00D64922">
            <w:pPr>
              <w:spacing w:after="0"/>
              <w:jc w:val="right"/>
            </w:pPr>
            <w:r>
              <w:rPr>
                <w:color w:val="000000"/>
              </w:rPr>
              <w:t>2018</w:t>
            </w:r>
          </w:p>
        </w:tc>
        <w:tc>
          <w:tcPr>
            <w:tcW w:w="1014" w:type="dxa"/>
            <w:tcBorders>
              <w:top w:val="nil"/>
              <w:left w:val="nil"/>
              <w:bottom w:val="nil"/>
              <w:right w:val="nil"/>
            </w:tcBorders>
            <w:vAlign w:val="center"/>
          </w:tcPr>
          <w:p w14:paraId="0BCFE55D" w14:textId="77777777" w:rsidR="00D64922" w:rsidRPr="001F4E1B" w:rsidRDefault="00D64922" w:rsidP="00D64922">
            <w:pPr>
              <w:spacing w:after="0"/>
              <w:jc w:val="right"/>
            </w:pPr>
            <w:r>
              <w:rPr>
                <w:color w:val="000000"/>
              </w:rPr>
              <w:t>0.269</w:t>
            </w:r>
          </w:p>
        </w:tc>
        <w:tc>
          <w:tcPr>
            <w:tcW w:w="962" w:type="dxa"/>
            <w:tcBorders>
              <w:top w:val="nil"/>
              <w:left w:val="nil"/>
              <w:bottom w:val="nil"/>
              <w:right w:val="nil"/>
            </w:tcBorders>
            <w:vAlign w:val="center"/>
          </w:tcPr>
          <w:p w14:paraId="419ED875" w14:textId="77777777" w:rsidR="00D64922" w:rsidRPr="001F4E1B" w:rsidRDefault="00D64922" w:rsidP="00D64922">
            <w:pPr>
              <w:spacing w:after="0"/>
              <w:jc w:val="right"/>
            </w:pPr>
            <w:r>
              <w:rPr>
                <w:color w:val="000000"/>
              </w:rPr>
              <w:t>0.046</w:t>
            </w:r>
          </w:p>
        </w:tc>
        <w:tc>
          <w:tcPr>
            <w:tcW w:w="1378" w:type="dxa"/>
            <w:tcBorders>
              <w:top w:val="nil"/>
              <w:left w:val="nil"/>
              <w:bottom w:val="nil"/>
              <w:right w:val="nil"/>
            </w:tcBorders>
            <w:vAlign w:val="center"/>
          </w:tcPr>
          <w:p w14:paraId="05E2D8C6" w14:textId="77777777" w:rsidR="00D64922" w:rsidRPr="001F4E1B" w:rsidRDefault="00D64922" w:rsidP="00D64922">
            <w:pPr>
              <w:spacing w:after="0"/>
              <w:jc w:val="right"/>
            </w:pPr>
            <w:r>
              <w:rPr>
                <w:color w:val="000000"/>
              </w:rPr>
              <w:t>0.106</w:t>
            </w:r>
          </w:p>
        </w:tc>
      </w:tr>
      <w:tr w:rsidR="00D64922" w:rsidRPr="008E70D3" w14:paraId="01C6999E"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04064445" w14:textId="77777777" w:rsidR="00D64922" w:rsidRPr="001F4E1B" w:rsidRDefault="00D64922" w:rsidP="00D64922">
            <w:pPr>
              <w:spacing w:after="0"/>
              <w:jc w:val="right"/>
            </w:pPr>
            <w:r>
              <w:rPr>
                <w:color w:val="000000"/>
              </w:rPr>
              <w:t>1995</w:t>
            </w:r>
          </w:p>
        </w:tc>
        <w:tc>
          <w:tcPr>
            <w:tcW w:w="1220" w:type="dxa"/>
            <w:tcBorders>
              <w:top w:val="nil"/>
              <w:left w:val="nil"/>
              <w:bottom w:val="nil"/>
              <w:right w:val="nil"/>
            </w:tcBorders>
            <w:shd w:val="clear" w:color="auto" w:fill="auto"/>
            <w:noWrap/>
            <w:vAlign w:val="center"/>
            <w:hideMark/>
          </w:tcPr>
          <w:p w14:paraId="7F75AB0F" w14:textId="77777777" w:rsidR="00D64922" w:rsidRPr="001F4E1B" w:rsidRDefault="00D64922" w:rsidP="00D64922">
            <w:pPr>
              <w:spacing w:after="0"/>
              <w:jc w:val="right"/>
            </w:pPr>
            <w:r>
              <w:rPr>
                <w:color w:val="000000"/>
              </w:rPr>
              <w:t>0.217</w:t>
            </w:r>
          </w:p>
        </w:tc>
        <w:tc>
          <w:tcPr>
            <w:tcW w:w="1220" w:type="dxa"/>
            <w:tcBorders>
              <w:top w:val="nil"/>
              <w:left w:val="nil"/>
              <w:bottom w:val="nil"/>
              <w:right w:val="nil"/>
            </w:tcBorders>
            <w:shd w:val="clear" w:color="auto" w:fill="auto"/>
            <w:noWrap/>
            <w:vAlign w:val="center"/>
            <w:hideMark/>
          </w:tcPr>
          <w:p w14:paraId="60304DCB" w14:textId="77777777" w:rsidR="00D64922" w:rsidRPr="001F4E1B" w:rsidRDefault="00D64922" w:rsidP="00D64922">
            <w:pPr>
              <w:spacing w:after="0"/>
              <w:jc w:val="right"/>
            </w:pPr>
            <w:r>
              <w:rPr>
                <w:color w:val="000000"/>
              </w:rPr>
              <w:t>0.015</w:t>
            </w:r>
          </w:p>
        </w:tc>
        <w:tc>
          <w:tcPr>
            <w:tcW w:w="1378" w:type="dxa"/>
            <w:tcBorders>
              <w:top w:val="nil"/>
              <w:left w:val="nil"/>
              <w:bottom w:val="nil"/>
              <w:right w:val="single" w:sz="4" w:space="0" w:color="auto"/>
            </w:tcBorders>
            <w:shd w:val="clear" w:color="auto" w:fill="auto"/>
            <w:noWrap/>
            <w:vAlign w:val="center"/>
          </w:tcPr>
          <w:p w14:paraId="38253B97" w14:textId="77777777" w:rsidR="00D64922" w:rsidRPr="001F4E1B" w:rsidRDefault="00D64922" w:rsidP="00D64922">
            <w:pPr>
              <w:spacing w:after="0"/>
              <w:jc w:val="right"/>
            </w:pPr>
            <w:r>
              <w:rPr>
                <w:color w:val="000000"/>
              </w:rPr>
              <w:t>0.113</w:t>
            </w:r>
          </w:p>
        </w:tc>
        <w:tc>
          <w:tcPr>
            <w:tcW w:w="681" w:type="dxa"/>
            <w:tcBorders>
              <w:top w:val="nil"/>
              <w:left w:val="single" w:sz="4" w:space="0" w:color="auto"/>
              <w:bottom w:val="nil"/>
              <w:right w:val="nil"/>
            </w:tcBorders>
            <w:vAlign w:val="center"/>
          </w:tcPr>
          <w:p w14:paraId="076BD757" w14:textId="77777777" w:rsidR="00D64922" w:rsidRPr="001F4E1B" w:rsidRDefault="00D64922" w:rsidP="00D64922">
            <w:pPr>
              <w:spacing w:after="0"/>
              <w:jc w:val="right"/>
            </w:pPr>
            <w:r>
              <w:rPr>
                <w:color w:val="000000"/>
              </w:rPr>
              <w:t>2019</w:t>
            </w:r>
          </w:p>
        </w:tc>
        <w:tc>
          <w:tcPr>
            <w:tcW w:w="1014" w:type="dxa"/>
            <w:tcBorders>
              <w:top w:val="nil"/>
              <w:left w:val="nil"/>
              <w:bottom w:val="nil"/>
              <w:right w:val="nil"/>
            </w:tcBorders>
            <w:vAlign w:val="center"/>
          </w:tcPr>
          <w:p w14:paraId="4F30E305" w14:textId="77777777" w:rsidR="00D64922" w:rsidRPr="001F4E1B" w:rsidRDefault="00D64922" w:rsidP="00D64922">
            <w:pPr>
              <w:spacing w:after="0"/>
              <w:jc w:val="right"/>
            </w:pPr>
            <w:r>
              <w:rPr>
                <w:color w:val="000000"/>
              </w:rPr>
              <w:t>0.264</w:t>
            </w:r>
          </w:p>
        </w:tc>
        <w:tc>
          <w:tcPr>
            <w:tcW w:w="962" w:type="dxa"/>
            <w:tcBorders>
              <w:top w:val="nil"/>
              <w:left w:val="nil"/>
              <w:bottom w:val="nil"/>
              <w:right w:val="nil"/>
            </w:tcBorders>
            <w:vAlign w:val="center"/>
          </w:tcPr>
          <w:p w14:paraId="21821C6C" w14:textId="77777777" w:rsidR="00D64922" w:rsidRPr="001F4E1B" w:rsidRDefault="00D64922" w:rsidP="00D64922">
            <w:pPr>
              <w:spacing w:after="0"/>
              <w:jc w:val="right"/>
            </w:pPr>
            <w:r>
              <w:rPr>
                <w:color w:val="000000"/>
              </w:rPr>
              <w:t>0.038</w:t>
            </w:r>
          </w:p>
        </w:tc>
        <w:tc>
          <w:tcPr>
            <w:tcW w:w="1378" w:type="dxa"/>
            <w:tcBorders>
              <w:top w:val="nil"/>
              <w:left w:val="nil"/>
              <w:bottom w:val="nil"/>
              <w:right w:val="nil"/>
            </w:tcBorders>
            <w:vAlign w:val="center"/>
          </w:tcPr>
          <w:p w14:paraId="17891A67" w14:textId="77777777" w:rsidR="00D64922" w:rsidRPr="001F4E1B" w:rsidRDefault="00D64922" w:rsidP="00D64922">
            <w:pPr>
              <w:spacing w:after="0"/>
              <w:jc w:val="right"/>
            </w:pPr>
            <w:r>
              <w:rPr>
                <w:color w:val="000000"/>
              </w:rPr>
              <w:t>0.103</w:t>
            </w:r>
          </w:p>
        </w:tc>
      </w:tr>
      <w:tr w:rsidR="00D64922" w:rsidRPr="008E70D3" w14:paraId="700DC1DC"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3AFFFEB7" w14:textId="77777777" w:rsidR="00D64922" w:rsidRPr="001F4E1B" w:rsidRDefault="00D64922" w:rsidP="00D64922">
            <w:pPr>
              <w:spacing w:after="0"/>
              <w:jc w:val="right"/>
            </w:pPr>
            <w:r>
              <w:rPr>
                <w:color w:val="000000"/>
              </w:rPr>
              <w:t>1996</w:t>
            </w:r>
          </w:p>
        </w:tc>
        <w:tc>
          <w:tcPr>
            <w:tcW w:w="1220" w:type="dxa"/>
            <w:tcBorders>
              <w:top w:val="nil"/>
              <w:left w:val="nil"/>
              <w:bottom w:val="nil"/>
              <w:right w:val="nil"/>
            </w:tcBorders>
            <w:shd w:val="clear" w:color="auto" w:fill="auto"/>
            <w:noWrap/>
            <w:vAlign w:val="center"/>
            <w:hideMark/>
          </w:tcPr>
          <w:p w14:paraId="09DB94CB" w14:textId="77777777" w:rsidR="00D64922" w:rsidRPr="001F4E1B" w:rsidRDefault="00D64922" w:rsidP="00D64922">
            <w:pPr>
              <w:spacing w:after="0"/>
              <w:jc w:val="right"/>
            </w:pPr>
            <w:r>
              <w:rPr>
                <w:color w:val="000000"/>
              </w:rPr>
              <w:t>0.236</w:t>
            </w:r>
          </w:p>
        </w:tc>
        <w:tc>
          <w:tcPr>
            <w:tcW w:w="1220" w:type="dxa"/>
            <w:tcBorders>
              <w:top w:val="nil"/>
              <w:left w:val="nil"/>
              <w:bottom w:val="nil"/>
              <w:right w:val="nil"/>
            </w:tcBorders>
            <w:shd w:val="clear" w:color="auto" w:fill="auto"/>
            <w:noWrap/>
            <w:vAlign w:val="center"/>
            <w:hideMark/>
          </w:tcPr>
          <w:p w14:paraId="47E7DFDA" w14:textId="77777777" w:rsidR="00D64922" w:rsidRPr="001F4E1B" w:rsidRDefault="00D64922" w:rsidP="00D64922">
            <w:pPr>
              <w:spacing w:after="0"/>
              <w:jc w:val="right"/>
            </w:pPr>
            <w:r>
              <w:rPr>
                <w:color w:val="000000"/>
              </w:rPr>
              <w:t>0.015</w:t>
            </w:r>
          </w:p>
        </w:tc>
        <w:tc>
          <w:tcPr>
            <w:tcW w:w="1378" w:type="dxa"/>
            <w:tcBorders>
              <w:top w:val="nil"/>
              <w:left w:val="nil"/>
              <w:bottom w:val="nil"/>
              <w:right w:val="single" w:sz="4" w:space="0" w:color="auto"/>
            </w:tcBorders>
            <w:shd w:val="clear" w:color="auto" w:fill="auto"/>
            <w:noWrap/>
            <w:vAlign w:val="center"/>
          </w:tcPr>
          <w:p w14:paraId="25837933" w14:textId="77777777" w:rsidR="00D64922" w:rsidRPr="001F4E1B" w:rsidRDefault="00D64922" w:rsidP="00D64922">
            <w:pPr>
              <w:spacing w:after="0"/>
              <w:jc w:val="right"/>
            </w:pPr>
            <w:r>
              <w:rPr>
                <w:color w:val="000000"/>
              </w:rPr>
              <w:t>0.125</w:t>
            </w:r>
          </w:p>
        </w:tc>
        <w:tc>
          <w:tcPr>
            <w:tcW w:w="681" w:type="dxa"/>
            <w:tcBorders>
              <w:top w:val="nil"/>
              <w:left w:val="single" w:sz="4" w:space="0" w:color="auto"/>
              <w:bottom w:val="nil"/>
              <w:right w:val="nil"/>
            </w:tcBorders>
            <w:vAlign w:val="center"/>
          </w:tcPr>
          <w:p w14:paraId="3FCD6C8C" w14:textId="77777777" w:rsidR="00D64922" w:rsidRPr="001F4E1B" w:rsidRDefault="00D64922" w:rsidP="00D64922">
            <w:pPr>
              <w:spacing w:after="0"/>
              <w:jc w:val="right"/>
            </w:pPr>
            <w:r>
              <w:rPr>
                <w:color w:val="000000"/>
              </w:rPr>
              <w:t>2020</w:t>
            </w:r>
          </w:p>
        </w:tc>
        <w:tc>
          <w:tcPr>
            <w:tcW w:w="1014" w:type="dxa"/>
            <w:tcBorders>
              <w:top w:val="nil"/>
              <w:left w:val="nil"/>
              <w:bottom w:val="nil"/>
              <w:right w:val="nil"/>
            </w:tcBorders>
            <w:vAlign w:val="center"/>
          </w:tcPr>
          <w:p w14:paraId="46CA1A97" w14:textId="77777777" w:rsidR="00D64922" w:rsidRPr="001F4E1B" w:rsidRDefault="00D64922" w:rsidP="00D64922">
            <w:pPr>
              <w:spacing w:after="0"/>
              <w:jc w:val="right"/>
            </w:pPr>
            <w:r>
              <w:rPr>
                <w:color w:val="000000"/>
              </w:rPr>
              <w:t>0.096</w:t>
            </w:r>
          </w:p>
        </w:tc>
        <w:tc>
          <w:tcPr>
            <w:tcW w:w="962" w:type="dxa"/>
            <w:tcBorders>
              <w:top w:val="nil"/>
              <w:left w:val="nil"/>
              <w:bottom w:val="nil"/>
              <w:right w:val="nil"/>
            </w:tcBorders>
            <w:vAlign w:val="center"/>
          </w:tcPr>
          <w:p w14:paraId="526AE3A1" w14:textId="77777777" w:rsidR="00D64922" w:rsidRPr="001F4E1B" w:rsidRDefault="00D64922" w:rsidP="00D64922">
            <w:pPr>
              <w:spacing w:after="0"/>
              <w:jc w:val="right"/>
            </w:pPr>
            <w:r>
              <w:rPr>
                <w:color w:val="000000"/>
              </w:rPr>
              <w:t>0.010</w:t>
            </w:r>
          </w:p>
        </w:tc>
        <w:tc>
          <w:tcPr>
            <w:tcW w:w="1378" w:type="dxa"/>
            <w:tcBorders>
              <w:top w:val="nil"/>
              <w:left w:val="nil"/>
              <w:bottom w:val="nil"/>
              <w:right w:val="nil"/>
            </w:tcBorders>
            <w:vAlign w:val="center"/>
          </w:tcPr>
          <w:p w14:paraId="69AB69FB" w14:textId="77777777" w:rsidR="00D64922" w:rsidRPr="001F4E1B" w:rsidRDefault="00D64922" w:rsidP="00D64922">
            <w:pPr>
              <w:spacing w:after="0"/>
              <w:jc w:val="right"/>
            </w:pPr>
            <w:r>
              <w:rPr>
                <w:color w:val="000000"/>
              </w:rPr>
              <w:t>0.043</w:t>
            </w:r>
          </w:p>
        </w:tc>
      </w:tr>
      <w:tr w:rsidR="00D64922" w:rsidRPr="008E70D3" w14:paraId="0EE20C51"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AD3028A" w14:textId="77777777" w:rsidR="00D64922" w:rsidRPr="001F4E1B" w:rsidRDefault="00D64922" w:rsidP="00D64922">
            <w:pPr>
              <w:spacing w:after="0"/>
              <w:jc w:val="right"/>
            </w:pPr>
            <w:r>
              <w:rPr>
                <w:color w:val="000000"/>
              </w:rPr>
              <w:t>1997</w:t>
            </w:r>
          </w:p>
        </w:tc>
        <w:tc>
          <w:tcPr>
            <w:tcW w:w="1220" w:type="dxa"/>
            <w:tcBorders>
              <w:top w:val="nil"/>
              <w:left w:val="nil"/>
              <w:bottom w:val="nil"/>
              <w:right w:val="nil"/>
            </w:tcBorders>
            <w:shd w:val="clear" w:color="auto" w:fill="auto"/>
            <w:noWrap/>
            <w:vAlign w:val="center"/>
            <w:hideMark/>
          </w:tcPr>
          <w:p w14:paraId="6C155E71" w14:textId="77777777" w:rsidR="00D64922" w:rsidRPr="001F4E1B" w:rsidRDefault="00D64922" w:rsidP="00D64922">
            <w:pPr>
              <w:spacing w:after="0"/>
              <w:jc w:val="right"/>
            </w:pPr>
            <w:r>
              <w:rPr>
                <w:color w:val="000000"/>
              </w:rPr>
              <w:t>0.317</w:t>
            </w:r>
          </w:p>
        </w:tc>
        <w:tc>
          <w:tcPr>
            <w:tcW w:w="1220" w:type="dxa"/>
            <w:tcBorders>
              <w:top w:val="nil"/>
              <w:left w:val="nil"/>
              <w:bottom w:val="nil"/>
              <w:right w:val="nil"/>
            </w:tcBorders>
            <w:shd w:val="clear" w:color="auto" w:fill="auto"/>
            <w:noWrap/>
            <w:vAlign w:val="center"/>
            <w:hideMark/>
          </w:tcPr>
          <w:p w14:paraId="0AD50DFD" w14:textId="77777777" w:rsidR="00D64922" w:rsidRPr="001F4E1B" w:rsidRDefault="00D64922" w:rsidP="00D64922">
            <w:pPr>
              <w:spacing w:after="0"/>
              <w:jc w:val="right"/>
            </w:pPr>
            <w:r>
              <w:rPr>
                <w:color w:val="000000"/>
              </w:rPr>
              <w:t>0.020</w:t>
            </w:r>
          </w:p>
        </w:tc>
        <w:tc>
          <w:tcPr>
            <w:tcW w:w="1378" w:type="dxa"/>
            <w:tcBorders>
              <w:top w:val="nil"/>
              <w:left w:val="nil"/>
              <w:bottom w:val="nil"/>
              <w:right w:val="single" w:sz="4" w:space="0" w:color="auto"/>
            </w:tcBorders>
            <w:shd w:val="clear" w:color="auto" w:fill="auto"/>
            <w:noWrap/>
            <w:vAlign w:val="center"/>
          </w:tcPr>
          <w:p w14:paraId="2A865CFB" w14:textId="77777777" w:rsidR="00D64922" w:rsidRPr="001F4E1B" w:rsidRDefault="00D64922" w:rsidP="00D64922">
            <w:pPr>
              <w:spacing w:after="0"/>
              <w:jc w:val="right"/>
            </w:pPr>
            <w:r>
              <w:rPr>
                <w:color w:val="000000"/>
              </w:rPr>
              <w:t>0.156</w:t>
            </w:r>
          </w:p>
        </w:tc>
        <w:tc>
          <w:tcPr>
            <w:tcW w:w="681" w:type="dxa"/>
            <w:tcBorders>
              <w:top w:val="nil"/>
              <w:left w:val="single" w:sz="4" w:space="0" w:color="auto"/>
              <w:bottom w:val="nil"/>
              <w:right w:val="nil"/>
            </w:tcBorders>
            <w:vAlign w:val="center"/>
          </w:tcPr>
          <w:p w14:paraId="7FA9DA41" w14:textId="77777777" w:rsidR="00D64922" w:rsidRPr="001F4E1B" w:rsidRDefault="00D64922" w:rsidP="00D64922">
            <w:pPr>
              <w:spacing w:after="0"/>
              <w:jc w:val="right"/>
            </w:pPr>
            <w:r>
              <w:rPr>
                <w:color w:val="000000"/>
              </w:rPr>
              <w:t>2021</w:t>
            </w:r>
          </w:p>
        </w:tc>
        <w:tc>
          <w:tcPr>
            <w:tcW w:w="1014" w:type="dxa"/>
            <w:tcBorders>
              <w:top w:val="nil"/>
              <w:left w:val="nil"/>
              <w:bottom w:val="nil"/>
              <w:right w:val="nil"/>
            </w:tcBorders>
            <w:vAlign w:val="center"/>
          </w:tcPr>
          <w:p w14:paraId="3226DDFC" w14:textId="77777777" w:rsidR="00D64922" w:rsidRPr="001F4E1B" w:rsidRDefault="00D64922" w:rsidP="00D64922">
            <w:pPr>
              <w:spacing w:after="0"/>
              <w:jc w:val="right"/>
            </w:pPr>
            <w:r>
              <w:rPr>
                <w:color w:val="000000"/>
              </w:rPr>
              <w:t>0.263</w:t>
            </w:r>
          </w:p>
        </w:tc>
        <w:tc>
          <w:tcPr>
            <w:tcW w:w="962" w:type="dxa"/>
            <w:tcBorders>
              <w:top w:val="nil"/>
              <w:left w:val="nil"/>
              <w:bottom w:val="nil"/>
              <w:right w:val="nil"/>
            </w:tcBorders>
            <w:vAlign w:val="center"/>
          </w:tcPr>
          <w:p w14:paraId="181ED574" w14:textId="77777777" w:rsidR="00D64922" w:rsidRPr="001F4E1B" w:rsidRDefault="00D64922" w:rsidP="00D64922">
            <w:pPr>
              <w:spacing w:after="0"/>
              <w:jc w:val="right"/>
            </w:pPr>
            <w:r>
              <w:rPr>
                <w:color w:val="000000"/>
              </w:rPr>
              <w:t>0.031</w:t>
            </w:r>
          </w:p>
        </w:tc>
        <w:tc>
          <w:tcPr>
            <w:tcW w:w="1378" w:type="dxa"/>
            <w:tcBorders>
              <w:top w:val="nil"/>
              <w:left w:val="nil"/>
              <w:bottom w:val="nil"/>
              <w:right w:val="nil"/>
            </w:tcBorders>
            <w:vAlign w:val="center"/>
          </w:tcPr>
          <w:p w14:paraId="71EF92DD" w14:textId="77777777" w:rsidR="00D64922" w:rsidRPr="001F4E1B" w:rsidRDefault="00D64922" w:rsidP="00D64922">
            <w:pPr>
              <w:spacing w:after="0"/>
              <w:jc w:val="right"/>
            </w:pPr>
            <w:r>
              <w:rPr>
                <w:color w:val="000000"/>
              </w:rPr>
              <w:t>0.116</w:t>
            </w:r>
          </w:p>
        </w:tc>
      </w:tr>
      <w:tr w:rsidR="00D64922" w:rsidRPr="008E70D3" w14:paraId="183DE4C2"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10FF45C9" w14:textId="77777777" w:rsidR="00D64922" w:rsidRPr="001F4E1B" w:rsidRDefault="00D64922" w:rsidP="00D64922">
            <w:pPr>
              <w:spacing w:after="0"/>
              <w:jc w:val="right"/>
            </w:pPr>
            <w:r>
              <w:rPr>
                <w:color w:val="000000"/>
              </w:rPr>
              <w:t>1998</w:t>
            </w:r>
          </w:p>
        </w:tc>
        <w:tc>
          <w:tcPr>
            <w:tcW w:w="1220" w:type="dxa"/>
            <w:tcBorders>
              <w:top w:val="nil"/>
              <w:left w:val="nil"/>
              <w:bottom w:val="nil"/>
              <w:right w:val="nil"/>
            </w:tcBorders>
            <w:shd w:val="clear" w:color="auto" w:fill="auto"/>
            <w:noWrap/>
            <w:vAlign w:val="center"/>
            <w:hideMark/>
          </w:tcPr>
          <w:p w14:paraId="2C24F900" w14:textId="77777777" w:rsidR="00D64922" w:rsidRPr="001F4E1B" w:rsidRDefault="00D64922" w:rsidP="00D64922">
            <w:pPr>
              <w:spacing w:after="0"/>
              <w:jc w:val="right"/>
            </w:pPr>
            <w:r>
              <w:rPr>
                <w:color w:val="000000"/>
              </w:rPr>
              <w:t>0.363</w:t>
            </w:r>
          </w:p>
        </w:tc>
        <w:tc>
          <w:tcPr>
            <w:tcW w:w="1220" w:type="dxa"/>
            <w:tcBorders>
              <w:top w:val="nil"/>
              <w:left w:val="nil"/>
              <w:bottom w:val="nil"/>
              <w:right w:val="nil"/>
            </w:tcBorders>
            <w:shd w:val="clear" w:color="auto" w:fill="auto"/>
            <w:noWrap/>
            <w:vAlign w:val="center"/>
            <w:hideMark/>
          </w:tcPr>
          <w:p w14:paraId="21714BB2" w14:textId="77777777" w:rsidR="00D64922" w:rsidRPr="001F4E1B" w:rsidRDefault="00D64922" w:rsidP="00D64922">
            <w:pPr>
              <w:spacing w:after="0"/>
              <w:jc w:val="right"/>
            </w:pPr>
            <w:r>
              <w:rPr>
                <w:color w:val="000000"/>
              </w:rPr>
              <w:t>0.023</w:t>
            </w:r>
          </w:p>
        </w:tc>
        <w:tc>
          <w:tcPr>
            <w:tcW w:w="1378" w:type="dxa"/>
            <w:tcBorders>
              <w:top w:val="nil"/>
              <w:left w:val="nil"/>
              <w:bottom w:val="nil"/>
              <w:right w:val="single" w:sz="4" w:space="0" w:color="auto"/>
            </w:tcBorders>
            <w:shd w:val="clear" w:color="auto" w:fill="auto"/>
            <w:noWrap/>
            <w:vAlign w:val="center"/>
          </w:tcPr>
          <w:p w14:paraId="1271A536" w14:textId="77777777" w:rsidR="00D64922" w:rsidRPr="001F4E1B" w:rsidRDefault="00D64922" w:rsidP="00D64922">
            <w:pPr>
              <w:spacing w:after="0"/>
              <w:jc w:val="right"/>
            </w:pPr>
            <w:r>
              <w:rPr>
                <w:color w:val="000000"/>
              </w:rPr>
              <w:t>0.165</w:t>
            </w:r>
          </w:p>
        </w:tc>
        <w:tc>
          <w:tcPr>
            <w:tcW w:w="681" w:type="dxa"/>
            <w:tcBorders>
              <w:top w:val="nil"/>
              <w:left w:val="single" w:sz="4" w:space="0" w:color="auto"/>
              <w:bottom w:val="nil"/>
              <w:right w:val="nil"/>
            </w:tcBorders>
            <w:vAlign w:val="center"/>
          </w:tcPr>
          <w:p w14:paraId="2CDBCF47" w14:textId="77777777" w:rsidR="00D64922" w:rsidRPr="001F4E1B" w:rsidRDefault="00D64922" w:rsidP="00D64922">
            <w:pPr>
              <w:spacing w:after="0"/>
              <w:jc w:val="right"/>
            </w:pPr>
            <w:r>
              <w:rPr>
                <w:color w:val="000000"/>
              </w:rPr>
              <w:t>2022</w:t>
            </w:r>
          </w:p>
        </w:tc>
        <w:tc>
          <w:tcPr>
            <w:tcW w:w="1014" w:type="dxa"/>
            <w:tcBorders>
              <w:top w:val="nil"/>
              <w:left w:val="nil"/>
              <w:bottom w:val="nil"/>
              <w:right w:val="nil"/>
            </w:tcBorders>
            <w:vAlign w:val="center"/>
          </w:tcPr>
          <w:p w14:paraId="07AB9549" w14:textId="77777777" w:rsidR="00D64922" w:rsidRPr="001F4E1B" w:rsidRDefault="00D64922" w:rsidP="00D64922">
            <w:pPr>
              <w:spacing w:after="0"/>
              <w:jc w:val="right"/>
            </w:pPr>
            <w:r>
              <w:rPr>
                <w:color w:val="000000"/>
              </w:rPr>
              <w:t>0.479</w:t>
            </w:r>
          </w:p>
        </w:tc>
        <w:tc>
          <w:tcPr>
            <w:tcW w:w="962" w:type="dxa"/>
            <w:tcBorders>
              <w:top w:val="nil"/>
              <w:left w:val="nil"/>
              <w:bottom w:val="nil"/>
              <w:right w:val="nil"/>
            </w:tcBorders>
            <w:vAlign w:val="center"/>
          </w:tcPr>
          <w:p w14:paraId="5C8AD7BA" w14:textId="77777777" w:rsidR="00D64922" w:rsidRPr="001F4E1B" w:rsidRDefault="00D64922" w:rsidP="00D64922">
            <w:pPr>
              <w:spacing w:after="0"/>
              <w:jc w:val="right"/>
            </w:pPr>
            <w:r>
              <w:rPr>
                <w:color w:val="000000"/>
              </w:rPr>
              <w:t>0.058</w:t>
            </w:r>
          </w:p>
        </w:tc>
        <w:tc>
          <w:tcPr>
            <w:tcW w:w="1378" w:type="dxa"/>
            <w:tcBorders>
              <w:top w:val="nil"/>
              <w:left w:val="nil"/>
              <w:bottom w:val="nil"/>
              <w:right w:val="nil"/>
            </w:tcBorders>
            <w:vAlign w:val="center"/>
          </w:tcPr>
          <w:p w14:paraId="5582DBFA" w14:textId="77777777" w:rsidR="00D64922" w:rsidRPr="001F4E1B" w:rsidRDefault="00D64922" w:rsidP="00D64922">
            <w:pPr>
              <w:spacing w:after="0"/>
              <w:jc w:val="right"/>
            </w:pPr>
            <w:r>
              <w:rPr>
                <w:color w:val="000000"/>
              </w:rPr>
              <w:t>0.200</w:t>
            </w:r>
          </w:p>
        </w:tc>
      </w:tr>
      <w:tr w:rsidR="00D64922" w:rsidRPr="008E70D3" w14:paraId="366878CF"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197D9F46" w14:textId="77777777" w:rsidR="00D64922" w:rsidRPr="001F4E1B" w:rsidRDefault="00D64922" w:rsidP="00D64922">
            <w:pPr>
              <w:spacing w:after="0"/>
              <w:jc w:val="right"/>
            </w:pPr>
            <w:r>
              <w:rPr>
                <w:color w:val="000000"/>
              </w:rPr>
              <w:t>1999</w:t>
            </w:r>
          </w:p>
        </w:tc>
        <w:tc>
          <w:tcPr>
            <w:tcW w:w="1220" w:type="dxa"/>
            <w:tcBorders>
              <w:top w:val="nil"/>
              <w:left w:val="nil"/>
              <w:bottom w:val="nil"/>
              <w:right w:val="nil"/>
            </w:tcBorders>
            <w:shd w:val="clear" w:color="auto" w:fill="auto"/>
            <w:noWrap/>
            <w:vAlign w:val="center"/>
            <w:hideMark/>
          </w:tcPr>
          <w:p w14:paraId="03540E22" w14:textId="77777777" w:rsidR="00D64922" w:rsidRPr="001F4E1B" w:rsidRDefault="00D64922" w:rsidP="00D64922">
            <w:pPr>
              <w:spacing w:after="0"/>
              <w:jc w:val="right"/>
            </w:pPr>
            <w:r>
              <w:rPr>
                <w:color w:val="000000"/>
              </w:rPr>
              <w:t>0.490</w:t>
            </w:r>
          </w:p>
        </w:tc>
        <w:tc>
          <w:tcPr>
            <w:tcW w:w="1220" w:type="dxa"/>
            <w:tcBorders>
              <w:top w:val="nil"/>
              <w:left w:val="nil"/>
              <w:bottom w:val="nil"/>
              <w:right w:val="nil"/>
            </w:tcBorders>
            <w:shd w:val="clear" w:color="auto" w:fill="auto"/>
            <w:noWrap/>
            <w:vAlign w:val="center"/>
            <w:hideMark/>
          </w:tcPr>
          <w:p w14:paraId="4AAEEFB0" w14:textId="77777777" w:rsidR="00D64922" w:rsidRPr="001F4E1B" w:rsidRDefault="00D64922" w:rsidP="00D64922">
            <w:pPr>
              <w:spacing w:after="0"/>
              <w:jc w:val="right"/>
            </w:pPr>
            <w:r>
              <w:rPr>
                <w:color w:val="000000"/>
              </w:rPr>
              <w:t>0.031</w:t>
            </w:r>
          </w:p>
        </w:tc>
        <w:tc>
          <w:tcPr>
            <w:tcW w:w="1378" w:type="dxa"/>
            <w:tcBorders>
              <w:top w:val="nil"/>
              <w:left w:val="nil"/>
              <w:bottom w:val="nil"/>
              <w:right w:val="single" w:sz="4" w:space="0" w:color="auto"/>
            </w:tcBorders>
            <w:shd w:val="clear" w:color="auto" w:fill="auto"/>
            <w:noWrap/>
            <w:vAlign w:val="center"/>
          </w:tcPr>
          <w:p w14:paraId="342E1BC4" w14:textId="77777777" w:rsidR="00D64922" w:rsidRPr="001F4E1B" w:rsidRDefault="00D64922" w:rsidP="00D64922">
            <w:pPr>
              <w:spacing w:after="0"/>
              <w:jc w:val="right"/>
            </w:pPr>
            <w:r>
              <w:rPr>
                <w:color w:val="000000"/>
              </w:rPr>
              <w:t>0.210</w:t>
            </w:r>
          </w:p>
        </w:tc>
        <w:tc>
          <w:tcPr>
            <w:tcW w:w="681" w:type="dxa"/>
            <w:tcBorders>
              <w:top w:val="nil"/>
              <w:left w:val="single" w:sz="4" w:space="0" w:color="auto"/>
              <w:bottom w:val="nil"/>
              <w:right w:val="nil"/>
            </w:tcBorders>
            <w:vAlign w:val="center"/>
          </w:tcPr>
          <w:p w14:paraId="67EBFD1A" w14:textId="77777777" w:rsidR="00D64922" w:rsidRPr="001F4E1B" w:rsidRDefault="00D64922" w:rsidP="00D64922">
            <w:pPr>
              <w:spacing w:after="0"/>
              <w:jc w:val="right"/>
            </w:pPr>
          </w:p>
        </w:tc>
        <w:tc>
          <w:tcPr>
            <w:tcW w:w="1014" w:type="dxa"/>
            <w:tcBorders>
              <w:top w:val="nil"/>
              <w:left w:val="nil"/>
              <w:bottom w:val="nil"/>
              <w:right w:val="nil"/>
            </w:tcBorders>
            <w:vAlign w:val="center"/>
          </w:tcPr>
          <w:p w14:paraId="6359B28C" w14:textId="77777777" w:rsidR="00D64922" w:rsidRPr="001F4E1B" w:rsidRDefault="00D64922" w:rsidP="00D64922">
            <w:pPr>
              <w:spacing w:after="0"/>
              <w:jc w:val="right"/>
            </w:pPr>
          </w:p>
        </w:tc>
        <w:tc>
          <w:tcPr>
            <w:tcW w:w="962" w:type="dxa"/>
            <w:tcBorders>
              <w:top w:val="nil"/>
              <w:left w:val="nil"/>
              <w:bottom w:val="nil"/>
              <w:right w:val="nil"/>
            </w:tcBorders>
            <w:vAlign w:val="center"/>
          </w:tcPr>
          <w:p w14:paraId="0323987A" w14:textId="77777777" w:rsidR="00D64922" w:rsidRPr="001F4E1B" w:rsidRDefault="00D64922" w:rsidP="00D64922">
            <w:pPr>
              <w:spacing w:after="0"/>
              <w:jc w:val="right"/>
            </w:pPr>
          </w:p>
        </w:tc>
        <w:tc>
          <w:tcPr>
            <w:tcW w:w="1378" w:type="dxa"/>
            <w:tcBorders>
              <w:top w:val="nil"/>
              <w:left w:val="nil"/>
              <w:bottom w:val="nil"/>
              <w:right w:val="nil"/>
            </w:tcBorders>
            <w:vAlign w:val="center"/>
          </w:tcPr>
          <w:p w14:paraId="079D3E37" w14:textId="77777777" w:rsidR="00D64922" w:rsidRPr="001F4E1B" w:rsidRDefault="00D64922" w:rsidP="00D64922">
            <w:pPr>
              <w:spacing w:after="0"/>
              <w:jc w:val="right"/>
            </w:pPr>
          </w:p>
        </w:tc>
      </w:tr>
      <w:tr w:rsidR="00D64922" w:rsidRPr="008E70D3" w14:paraId="3A7F97BA" w14:textId="77777777" w:rsidTr="00D64922">
        <w:trPr>
          <w:trHeight w:val="264"/>
          <w:jc w:val="center"/>
        </w:trPr>
        <w:tc>
          <w:tcPr>
            <w:tcW w:w="1016" w:type="dxa"/>
            <w:tcBorders>
              <w:top w:val="nil"/>
              <w:left w:val="nil"/>
              <w:bottom w:val="single" w:sz="4" w:space="0" w:color="auto"/>
              <w:right w:val="nil"/>
            </w:tcBorders>
            <w:shd w:val="clear" w:color="auto" w:fill="auto"/>
            <w:noWrap/>
            <w:vAlign w:val="center"/>
            <w:hideMark/>
          </w:tcPr>
          <w:p w14:paraId="60EF69D7" w14:textId="77777777" w:rsidR="00D64922" w:rsidRPr="001F4E1B" w:rsidRDefault="00D64922" w:rsidP="00D64922">
            <w:pPr>
              <w:spacing w:after="0"/>
              <w:jc w:val="right"/>
            </w:pPr>
            <w:r>
              <w:rPr>
                <w:color w:val="000000"/>
              </w:rPr>
              <w:t>2000</w:t>
            </w:r>
          </w:p>
        </w:tc>
        <w:tc>
          <w:tcPr>
            <w:tcW w:w="1220" w:type="dxa"/>
            <w:tcBorders>
              <w:top w:val="nil"/>
              <w:left w:val="nil"/>
              <w:bottom w:val="single" w:sz="4" w:space="0" w:color="auto"/>
              <w:right w:val="nil"/>
            </w:tcBorders>
            <w:shd w:val="clear" w:color="auto" w:fill="auto"/>
            <w:noWrap/>
            <w:vAlign w:val="center"/>
            <w:hideMark/>
          </w:tcPr>
          <w:p w14:paraId="5BBC470D" w14:textId="77777777" w:rsidR="00D64922" w:rsidRPr="001F4E1B" w:rsidRDefault="00D64922" w:rsidP="00D64922">
            <w:pPr>
              <w:spacing w:after="0"/>
              <w:jc w:val="right"/>
            </w:pPr>
            <w:r>
              <w:rPr>
                <w:color w:val="000000"/>
              </w:rPr>
              <w:t>0.450</w:t>
            </w:r>
          </w:p>
        </w:tc>
        <w:tc>
          <w:tcPr>
            <w:tcW w:w="1220" w:type="dxa"/>
            <w:tcBorders>
              <w:top w:val="nil"/>
              <w:left w:val="nil"/>
              <w:bottom w:val="single" w:sz="4" w:space="0" w:color="auto"/>
              <w:right w:val="nil"/>
            </w:tcBorders>
            <w:shd w:val="clear" w:color="auto" w:fill="auto"/>
            <w:noWrap/>
            <w:vAlign w:val="center"/>
            <w:hideMark/>
          </w:tcPr>
          <w:p w14:paraId="60FEB7C7" w14:textId="77777777" w:rsidR="00D64922" w:rsidRPr="001F4E1B" w:rsidRDefault="00D64922" w:rsidP="00D64922">
            <w:pPr>
              <w:spacing w:after="0"/>
              <w:jc w:val="right"/>
            </w:pPr>
            <w:r>
              <w:rPr>
                <w:color w:val="000000"/>
              </w:rPr>
              <w:t>0.030</w:t>
            </w:r>
          </w:p>
        </w:tc>
        <w:tc>
          <w:tcPr>
            <w:tcW w:w="1378" w:type="dxa"/>
            <w:tcBorders>
              <w:top w:val="nil"/>
              <w:left w:val="nil"/>
              <w:bottom w:val="single" w:sz="4" w:space="0" w:color="auto"/>
              <w:right w:val="single" w:sz="4" w:space="0" w:color="auto"/>
            </w:tcBorders>
            <w:shd w:val="clear" w:color="auto" w:fill="auto"/>
            <w:noWrap/>
            <w:vAlign w:val="center"/>
          </w:tcPr>
          <w:p w14:paraId="26DD4960" w14:textId="77777777" w:rsidR="00D64922" w:rsidRPr="001F4E1B" w:rsidRDefault="00D64922" w:rsidP="00D64922">
            <w:pPr>
              <w:spacing w:after="0"/>
              <w:jc w:val="right"/>
            </w:pPr>
            <w:r>
              <w:rPr>
                <w:color w:val="000000"/>
              </w:rPr>
              <w:t>0.195</w:t>
            </w:r>
          </w:p>
        </w:tc>
        <w:tc>
          <w:tcPr>
            <w:tcW w:w="681" w:type="dxa"/>
            <w:tcBorders>
              <w:top w:val="nil"/>
              <w:left w:val="single" w:sz="4" w:space="0" w:color="auto"/>
              <w:bottom w:val="single" w:sz="4" w:space="0" w:color="auto"/>
              <w:right w:val="nil"/>
            </w:tcBorders>
            <w:vAlign w:val="center"/>
          </w:tcPr>
          <w:p w14:paraId="1254B9ED" w14:textId="77777777" w:rsidR="00D64922" w:rsidRPr="001F4E1B" w:rsidRDefault="00D64922" w:rsidP="00D64922">
            <w:pPr>
              <w:spacing w:after="0"/>
              <w:jc w:val="right"/>
            </w:pPr>
            <w:r>
              <w:rPr>
                <w:color w:val="000000"/>
              </w:rPr>
              <w:t> </w:t>
            </w:r>
          </w:p>
        </w:tc>
        <w:tc>
          <w:tcPr>
            <w:tcW w:w="1014" w:type="dxa"/>
            <w:tcBorders>
              <w:top w:val="nil"/>
              <w:left w:val="nil"/>
              <w:bottom w:val="single" w:sz="4" w:space="0" w:color="auto"/>
              <w:right w:val="nil"/>
            </w:tcBorders>
            <w:vAlign w:val="center"/>
          </w:tcPr>
          <w:p w14:paraId="576D689A" w14:textId="77777777" w:rsidR="00D64922" w:rsidRPr="001F4E1B" w:rsidRDefault="00D64922" w:rsidP="00D64922">
            <w:pPr>
              <w:spacing w:after="0"/>
              <w:jc w:val="right"/>
            </w:pPr>
            <w:r>
              <w:rPr>
                <w:color w:val="000000"/>
              </w:rPr>
              <w:t> </w:t>
            </w:r>
          </w:p>
        </w:tc>
        <w:tc>
          <w:tcPr>
            <w:tcW w:w="962" w:type="dxa"/>
            <w:tcBorders>
              <w:top w:val="nil"/>
              <w:left w:val="nil"/>
              <w:bottom w:val="single" w:sz="4" w:space="0" w:color="auto"/>
              <w:right w:val="nil"/>
            </w:tcBorders>
            <w:vAlign w:val="center"/>
          </w:tcPr>
          <w:p w14:paraId="1B52BBEE" w14:textId="77777777" w:rsidR="00D64922" w:rsidRPr="001F4E1B" w:rsidRDefault="00D64922" w:rsidP="00D64922">
            <w:pPr>
              <w:spacing w:after="0"/>
              <w:jc w:val="right"/>
            </w:pPr>
            <w:r>
              <w:rPr>
                <w:color w:val="000000"/>
              </w:rPr>
              <w:t> </w:t>
            </w:r>
          </w:p>
        </w:tc>
        <w:tc>
          <w:tcPr>
            <w:tcW w:w="1378" w:type="dxa"/>
            <w:tcBorders>
              <w:top w:val="nil"/>
              <w:left w:val="nil"/>
              <w:bottom w:val="single" w:sz="4" w:space="0" w:color="auto"/>
              <w:right w:val="nil"/>
            </w:tcBorders>
            <w:vAlign w:val="center"/>
          </w:tcPr>
          <w:p w14:paraId="50006716" w14:textId="77777777" w:rsidR="00D64922" w:rsidRPr="001F4E1B" w:rsidRDefault="00D64922" w:rsidP="00D64922">
            <w:pPr>
              <w:spacing w:after="0"/>
              <w:jc w:val="right"/>
            </w:pPr>
            <w:r>
              <w:rPr>
                <w:color w:val="000000"/>
              </w:rPr>
              <w:t> </w:t>
            </w:r>
          </w:p>
        </w:tc>
      </w:tr>
    </w:tbl>
    <w:p w14:paraId="4BEC8127" w14:textId="77777777" w:rsidR="00D64922" w:rsidRDefault="00D64922" w:rsidP="00D64922">
      <w:pPr>
        <w:spacing w:line="259" w:lineRule="auto"/>
      </w:pPr>
      <w:r>
        <w:br w:type="page"/>
      </w:r>
    </w:p>
    <w:p w14:paraId="4B23930E" w14:textId="77777777" w:rsidR="00D64922" w:rsidRPr="00B015AD" w:rsidRDefault="00D64922" w:rsidP="00D64922">
      <w:pPr>
        <w:rPr>
          <w:b/>
        </w:rPr>
      </w:pPr>
      <w:r>
        <w:lastRenderedPageBreak/>
        <w:t>Table 2.23</w:t>
      </w:r>
      <w:r w:rsidRPr="00CB6BD1">
        <w:t>. Biological</w:t>
      </w:r>
      <w:r w:rsidRPr="00506E54">
        <w:t xml:space="preserve"> reference points from </w:t>
      </w:r>
      <w:r>
        <w:t xml:space="preserve">GOA Pacific cod SAFE documents for years 2002 – 2022, and recommended for </w:t>
      </w:r>
      <w:commentRangeStart w:id="309"/>
      <w:r>
        <w:t xml:space="preserve">2023 </w:t>
      </w:r>
      <w:commentRangeEnd w:id="309"/>
      <w:r w:rsidR="00092823">
        <w:rPr>
          <w:rStyle w:val="CommentReference"/>
        </w:rPr>
        <w:commentReference w:id="309"/>
      </w:r>
      <w:r>
        <w:t>from Model 19.1a (in italics).</w:t>
      </w:r>
    </w:p>
    <w:tbl>
      <w:tblPr>
        <w:tblW w:w="0" w:type="auto"/>
        <w:jc w:val="center"/>
        <w:tblLook w:val="04A0" w:firstRow="1" w:lastRow="0" w:firstColumn="1" w:lastColumn="0" w:noHBand="0" w:noVBand="1"/>
      </w:tblPr>
      <w:tblGrid>
        <w:gridCol w:w="681"/>
        <w:gridCol w:w="222"/>
        <w:gridCol w:w="948"/>
        <w:gridCol w:w="1204"/>
        <w:gridCol w:w="821"/>
        <w:gridCol w:w="1151"/>
        <w:gridCol w:w="1304"/>
      </w:tblGrid>
      <w:tr w:rsidR="00D64922" w:rsidRPr="00AC6B8D" w14:paraId="495BDDC4" w14:textId="77777777" w:rsidTr="00D64922">
        <w:trPr>
          <w:jc w:val="center"/>
        </w:trPr>
        <w:tc>
          <w:tcPr>
            <w:tcW w:w="0" w:type="auto"/>
            <w:tcBorders>
              <w:top w:val="double" w:sz="4" w:space="0" w:color="auto"/>
              <w:bottom w:val="single" w:sz="4" w:space="0" w:color="auto"/>
            </w:tcBorders>
            <w:shd w:val="clear" w:color="auto" w:fill="auto"/>
            <w:vAlign w:val="center"/>
            <w:hideMark/>
          </w:tcPr>
          <w:p w14:paraId="2ECD4A6B" w14:textId="77777777" w:rsidR="00D64922" w:rsidRPr="00506E54" w:rsidRDefault="00D64922" w:rsidP="00D64922">
            <w:pPr>
              <w:spacing w:after="0"/>
              <w:jc w:val="center"/>
              <w:rPr>
                <w:b/>
                <w:color w:val="000000"/>
              </w:rPr>
            </w:pPr>
            <w:r w:rsidRPr="00506E54">
              <w:rPr>
                <w:b/>
                <w:color w:val="000000"/>
              </w:rPr>
              <w:t>Year</w:t>
            </w:r>
          </w:p>
        </w:tc>
        <w:tc>
          <w:tcPr>
            <w:tcW w:w="0" w:type="auto"/>
            <w:tcBorders>
              <w:top w:val="double" w:sz="4" w:space="0" w:color="auto"/>
              <w:bottom w:val="single" w:sz="4" w:space="0" w:color="auto"/>
              <w:right w:val="single" w:sz="4" w:space="0" w:color="auto"/>
            </w:tcBorders>
            <w:shd w:val="clear" w:color="auto" w:fill="auto"/>
            <w:vAlign w:val="center"/>
            <w:hideMark/>
          </w:tcPr>
          <w:p w14:paraId="14ACA58B" w14:textId="77777777" w:rsidR="00D64922" w:rsidRPr="00506E54" w:rsidRDefault="00D64922" w:rsidP="00D64922">
            <w:pPr>
              <w:spacing w:after="0"/>
              <w:jc w:val="center"/>
              <w:rPr>
                <w:b/>
                <w:bCs/>
                <w:color w:val="000000"/>
              </w:rPr>
            </w:pPr>
          </w:p>
        </w:tc>
        <w:tc>
          <w:tcPr>
            <w:tcW w:w="0" w:type="auto"/>
            <w:tcBorders>
              <w:top w:val="double" w:sz="4" w:space="0" w:color="auto"/>
              <w:left w:val="single" w:sz="4" w:space="0" w:color="auto"/>
              <w:bottom w:val="single" w:sz="4" w:space="0" w:color="auto"/>
            </w:tcBorders>
            <w:shd w:val="clear" w:color="auto" w:fill="auto"/>
            <w:vAlign w:val="center"/>
          </w:tcPr>
          <w:p w14:paraId="3E578197" w14:textId="77777777" w:rsidR="00D64922" w:rsidRPr="00506E54" w:rsidRDefault="00D64922" w:rsidP="00D64922">
            <w:pPr>
              <w:spacing w:after="0"/>
              <w:jc w:val="center"/>
              <w:rPr>
                <w:b/>
                <w:bCs/>
                <w:color w:val="000000"/>
              </w:rPr>
            </w:pPr>
            <w:r w:rsidRPr="00506E54">
              <w:rPr>
                <w:b/>
                <w:bCs/>
                <w:color w:val="000000"/>
              </w:rPr>
              <w:t>SB</w:t>
            </w:r>
            <w:r>
              <w:rPr>
                <w:b/>
                <w:bCs/>
                <w:color w:val="000000"/>
                <w:vertAlign w:val="subscript"/>
              </w:rPr>
              <w:t>10</w:t>
            </w:r>
            <w:r w:rsidRPr="00506E54">
              <w:rPr>
                <w:b/>
                <w:bCs/>
                <w:color w:val="000000"/>
                <w:vertAlign w:val="subscript"/>
              </w:rPr>
              <w:t>0%</w:t>
            </w:r>
          </w:p>
        </w:tc>
        <w:tc>
          <w:tcPr>
            <w:tcW w:w="0" w:type="auto"/>
            <w:tcBorders>
              <w:top w:val="double" w:sz="4" w:space="0" w:color="auto"/>
              <w:bottom w:val="single" w:sz="4" w:space="0" w:color="auto"/>
            </w:tcBorders>
            <w:shd w:val="clear" w:color="auto" w:fill="auto"/>
            <w:vAlign w:val="center"/>
            <w:hideMark/>
          </w:tcPr>
          <w:p w14:paraId="3E134B42" w14:textId="77777777" w:rsidR="00D64922" w:rsidRPr="00506E54" w:rsidRDefault="00D64922" w:rsidP="00D64922">
            <w:pPr>
              <w:spacing w:after="0"/>
              <w:jc w:val="center"/>
              <w:rPr>
                <w:b/>
                <w:bCs/>
                <w:color w:val="000000"/>
              </w:rPr>
            </w:pPr>
            <w:r w:rsidRPr="00506E54">
              <w:rPr>
                <w:b/>
                <w:bCs/>
                <w:color w:val="000000"/>
              </w:rPr>
              <w:t>SB</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053AEECF" w14:textId="77777777" w:rsidR="00D64922" w:rsidRPr="00506E54" w:rsidRDefault="00D64922" w:rsidP="00D64922">
            <w:pPr>
              <w:spacing w:after="0"/>
              <w:jc w:val="center"/>
              <w:rPr>
                <w:b/>
                <w:bCs/>
                <w:color w:val="000000"/>
              </w:rPr>
            </w:pPr>
            <w:r w:rsidRPr="00506E54">
              <w:rPr>
                <w:b/>
                <w:bCs/>
                <w:color w:val="000000"/>
              </w:rPr>
              <w:t>F</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40E827C8" w14:textId="77777777" w:rsidR="00D64922" w:rsidRPr="00506E54" w:rsidRDefault="00D64922" w:rsidP="00D64922">
            <w:pPr>
              <w:spacing w:after="0"/>
              <w:jc w:val="center"/>
              <w:rPr>
                <w:b/>
                <w:bCs/>
                <w:color w:val="000000"/>
              </w:rPr>
            </w:pPr>
            <w:r>
              <w:rPr>
                <w:b/>
                <w:bCs/>
                <w:color w:val="000000"/>
              </w:rPr>
              <w:t>OFL</w:t>
            </w:r>
            <w:r w:rsidRPr="00506E54">
              <w:rPr>
                <w:b/>
                <w:bCs/>
                <w:color w:val="000000"/>
                <w:vertAlign w:val="subscript"/>
              </w:rPr>
              <w:t>y+1</w:t>
            </w:r>
          </w:p>
        </w:tc>
        <w:tc>
          <w:tcPr>
            <w:tcW w:w="0" w:type="auto"/>
            <w:tcBorders>
              <w:top w:val="double" w:sz="4" w:space="0" w:color="auto"/>
              <w:bottom w:val="single" w:sz="4" w:space="0" w:color="auto"/>
            </w:tcBorders>
            <w:shd w:val="clear" w:color="auto" w:fill="auto"/>
            <w:noWrap/>
            <w:vAlign w:val="center"/>
            <w:hideMark/>
          </w:tcPr>
          <w:p w14:paraId="254B006B" w14:textId="77777777" w:rsidR="00D64922" w:rsidRPr="00506E54" w:rsidRDefault="00D64922" w:rsidP="00D64922">
            <w:pPr>
              <w:spacing w:after="0"/>
              <w:jc w:val="center"/>
              <w:rPr>
                <w:b/>
                <w:color w:val="000000"/>
              </w:rPr>
            </w:pPr>
            <w:r>
              <w:rPr>
                <w:b/>
                <w:color w:val="000000"/>
              </w:rPr>
              <w:t>max</w:t>
            </w:r>
            <w:r w:rsidRPr="00506E54">
              <w:rPr>
                <w:b/>
                <w:color w:val="000000"/>
              </w:rPr>
              <w:t>ABC</w:t>
            </w:r>
            <w:r w:rsidRPr="00506E54">
              <w:rPr>
                <w:b/>
                <w:color w:val="000000"/>
                <w:vertAlign w:val="subscript"/>
              </w:rPr>
              <w:t>y+1</w:t>
            </w:r>
          </w:p>
        </w:tc>
      </w:tr>
      <w:tr w:rsidR="00D64922" w:rsidRPr="00506E54" w14:paraId="2B70AA3B" w14:textId="77777777" w:rsidTr="00D64922">
        <w:trPr>
          <w:jc w:val="center"/>
        </w:trPr>
        <w:tc>
          <w:tcPr>
            <w:tcW w:w="0" w:type="auto"/>
            <w:shd w:val="clear" w:color="auto" w:fill="auto"/>
            <w:vAlign w:val="center"/>
            <w:hideMark/>
          </w:tcPr>
          <w:p w14:paraId="64577A53" w14:textId="77777777" w:rsidR="00D64922" w:rsidRPr="00E37040" w:rsidRDefault="00D64922" w:rsidP="00D64922">
            <w:pPr>
              <w:spacing w:after="0"/>
              <w:jc w:val="center"/>
              <w:rPr>
                <w:color w:val="000000"/>
              </w:rPr>
            </w:pPr>
            <w:r w:rsidRPr="00E37040">
              <w:rPr>
                <w:color w:val="000000"/>
              </w:rPr>
              <w:t>2002</w:t>
            </w:r>
          </w:p>
        </w:tc>
        <w:tc>
          <w:tcPr>
            <w:tcW w:w="0" w:type="auto"/>
            <w:tcBorders>
              <w:right w:val="single" w:sz="4" w:space="0" w:color="auto"/>
            </w:tcBorders>
            <w:shd w:val="clear" w:color="auto" w:fill="auto"/>
            <w:vAlign w:val="center"/>
            <w:hideMark/>
          </w:tcPr>
          <w:p w14:paraId="0AFC9EFE"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186C2BC6" w14:textId="77777777" w:rsidR="00D64922" w:rsidRPr="00E37040" w:rsidRDefault="00D64922" w:rsidP="00D64922">
            <w:pPr>
              <w:spacing w:after="0"/>
              <w:ind w:left="16"/>
              <w:jc w:val="right"/>
              <w:rPr>
                <w:color w:val="000000"/>
              </w:rPr>
            </w:pPr>
            <w:r w:rsidRPr="00934797">
              <w:t>212,000</w:t>
            </w:r>
          </w:p>
        </w:tc>
        <w:tc>
          <w:tcPr>
            <w:tcW w:w="0" w:type="auto"/>
            <w:shd w:val="clear" w:color="auto" w:fill="auto"/>
          </w:tcPr>
          <w:p w14:paraId="08D818EF" w14:textId="77777777" w:rsidR="00D64922" w:rsidRPr="00E37040" w:rsidRDefault="00D64922" w:rsidP="00D64922">
            <w:pPr>
              <w:spacing w:after="0"/>
              <w:ind w:firstLineChars="100" w:firstLine="220"/>
              <w:jc w:val="right"/>
              <w:rPr>
                <w:color w:val="000000"/>
              </w:rPr>
            </w:pPr>
            <w:r w:rsidRPr="00934797">
              <w:t>85,000</w:t>
            </w:r>
          </w:p>
        </w:tc>
        <w:tc>
          <w:tcPr>
            <w:tcW w:w="0" w:type="auto"/>
            <w:shd w:val="clear" w:color="auto" w:fill="auto"/>
          </w:tcPr>
          <w:p w14:paraId="65413FAB" w14:textId="77777777" w:rsidR="00D64922" w:rsidRPr="00E37040" w:rsidRDefault="00D64922" w:rsidP="00D64922">
            <w:pPr>
              <w:spacing w:after="0"/>
              <w:ind w:firstLineChars="100" w:firstLine="220"/>
              <w:jc w:val="right"/>
              <w:rPr>
                <w:color w:val="000000"/>
              </w:rPr>
            </w:pPr>
            <w:r w:rsidRPr="00934797">
              <w:t>0.41</w:t>
            </w:r>
          </w:p>
        </w:tc>
        <w:tc>
          <w:tcPr>
            <w:tcW w:w="0" w:type="auto"/>
            <w:shd w:val="clear" w:color="auto" w:fill="auto"/>
          </w:tcPr>
          <w:p w14:paraId="133481D4" w14:textId="77777777" w:rsidR="00D64922" w:rsidRPr="00E37040" w:rsidRDefault="00D64922" w:rsidP="00D64922">
            <w:pPr>
              <w:spacing w:after="0"/>
              <w:ind w:firstLineChars="100" w:firstLine="220"/>
              <w:jc w:val="right"/>
              <w:rPr>
                <w:color w:val="000000"/>
              </w:rPr>
            </w:pPr>
            <w:r w:rsidRPr="00934797">
              <w:t>82,000</w:t>
            </w:r>
          </w:p>
        </w:tc>
        <w:tc>
          <w:tcPr>
            <w:tcW w:w="0" w:type="auto"/>
            <w:shd w:val="clear" w:color="auto" w:fill="auto"/>
            <w:noWrap/>
          </w:tcPr>
          <w:p w14:paraId="60655B69" w14:textId="77777777" w:rsidR="00D64922" w:rsidRPr="00E37040" w:rsidRDefault="00D64922" w:rsidP="00D64922">
            <w:pPr>
              <w:spacing w:after="0"/>
              <w:jc w:val="right"/>
              <w:rPr>
                <w:color w:val="000000"/>
              </w:rPr>
            </w:pPr>
            <w:r w:rsidRPr="00934797">
              <w:t>57,600</w:t>
            </w:r>
          </w:p>
        </w:tc>
      </w:tr>
      <w:tr w:rsidR="00D64922" w:rsidRPr="00506E54" w14:paraId="5419FCC1" w14:textId="77777777" w:rsidTr="00D64922">
        <w:trPr>
          <w:jc w:val="center"/>
        </w:trPr>
        <w:tc>
          <w:tcPr>
            <w:tcW w:w="0" w:type="auto"/>
            <w:shd w:val="clear" w:color="auto" w:fill="auto"/>
            <w:vAlign w:val="center"/>
            <w:hideMark/>
          </w:tcPr>
          <w:p w14:paraId="1C3F602B" w14:textId="77777777" w:rsidR="00D64922" w:rsidRPr="00E37040" w:rsidRDefault="00D64922" w:rsidP="00D64922">
            <w:pPr>
              <w:spacing w:after="0"/>
              <w:jc w:val="center"/>
              <w:rPr>
                <w:color w:val="000000"/>
              </w:rPr>
            </w:pPr>
            <w:r w:rsidRPr="00E37040">
              <w:rPr>
                <w:color w:val="000000"/>
              </w:rPr>
              <w:t>2003</w:t>
            </w:r>
          </w:p>
        </w:tc>
        <w:tc>
          <w:tcPr>
            <w:tcW w:w="0" w:type="auto"/>
            <w:tcBorders>
              <w:right w:val="single" w:sz="4" w:space="0" w:color="auto"/>
            </w:tcBorders>
            <w:shd w:val="clear" w:color="auto" w:fill="auto"/>
            <w:vAlign w:val="center"/>
            <w:hideMark/>
          </w:tcPr>
          <w:p w14:paraId="46591714"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62D742B7" w14:textId="77777777" w:rsidR="00D64922" w:rsidRPr="00E37040" w:rsidRDefault="00D64922" w:rsidP="00D64922">
            <w:pPr>
              <w:spacing w:after="0"/>
              <w:ind w:left="16"/>
              <w:jc w:val="right"/>
              <w:rPr>
                <w:color w:val="000000"/>
              </w:rPr>
            </w:pPr>
            <w:r w:rsidRPr="00934797">
              <w:t>226,000</w:t>
            </w:r>
          </w:p>
        </w:tc>
        <w:tc>
          <w:tcPr>
            <w:tcW w:w="0" w:type="auto"/>
            <w:shd w:val="clear" w:color="auto" w:fill="auto"/>
          </w:tcPr>
          <w:p w14:paraId="77274842" w14:textId="77777777" w:rsidR="00D64922" w:rsidRPr="00E37040" w:rsidRDefault="00D64922" w:rsidP="00D64922">
            <w:pPr>
              <w:spacing w:after="0"/>
              <w:ind w:firstLineChars="100" w:firstLine="220"/>
              <w:jc w:val="right"/>
              <w:rPr>
                <w:color w:val="000000"/>
              </w:rPr>
            </w:pPr>
            <w:r w:rsidRPr="00934797">
              <w:t>90,300</w:t>
            </w:r>
          </w:p>
        </w:tc>
        <w:tc>
          <w:tcPr>
            <w:tcW w:w="0" w:type="auto"/>
            <w:shd w:val="clear" w:color="auto" w:fill="auto"/>
          </w:tcPr>
          <w:p w14:paraId="390C0DC1" w14:textId="77777777" w:rsidR="00D64922" w:rsidRPr="00E37040" w:rsidRDefault="00D64922" w:rsidP="00D64922">
            <w:pPr>
              <w:spacing w:after="0"/>
              <w:ind w:firstLineChars="100" w:firstLine="220"/>
              <w:jc w:val="right"/>
              <w:rPr>
                <w:color w:val="000000"/>
              </w:rPr>
            </w:pPr>
            <w:r w:rsidRPr="00934797">
              <w:t>0.35</w:t>
            </w:r>
          </w:p>
        </w:tc>
        <w:tc>
          <w:tcPr>
            <w:tcW w:w="0" w:type="auto"/>
            <w:shd w:val="clear" w:color="auto" w:fill="auto"/>
          </w:tcPr>
          <w:p w14:paraId="1E786FAB" w14:textId="77777777" w:rsidR="00D64922" w:rsidRPr="00E37040" w:rsidRDefault="00D64922" w:rsidP="00D64922">
            <w:pPr>
              <w:spacing w:after="0"/>
              <w:ind w:firstLineChars="100" w:firstLine="220"/>
              <w:jc w:val="right"/>
              <w:rPr>
                <w:color w:val="000000"/>
              </w:rPr>
            </w:pPr>
            <w:r w:rsidRPr="00934797">
              <w:t>88,300</w:t>
            </w:r>
          </w:p>
        </w:tc>
        <w:tc>
          <w:tcPr>
            <w:tcW w:w="0" w:type="auto"/>
            <w:shd w:val="clear" w:color="auto" w:fill="auto"/>
            <w:noWrap/>
          </w:tcPr>
          <w:p w14:paraId="0D60C2B3" w14:textId="77777777" w:rsidR="00D64922" w:rsidRPr="00E37040" w:rsidRDefault="00D64922" w:rsidP="00D64922">
            <w:pPr>
              <w:spacing w:after="0"/>
              <w:jc w:val="right"/>
              <w:rPr>
                <w:color w:val="000000"/>
              </w:rPr>
            </w:pPr>
            <w:r w:rsidRPr="00934797">
              <w:t>52,800</w:t>
            </w:r>
          </w:p>
        </w:tc>
      </w:tr>
      <w:tr w:rsidR="00D64922" w:rsidRPr="00506E54" w14:paraId="59C7BA66" w14:textId="77777777" w:rsidTr="00D64922">
        <w:trPr>
          <w:jc w:val="center"/>
        </w:trPr>
        <w:tc>
          <w:tcPr>
            <w:tcW w:w="0" w:type="auto"/>
            <w:shd w:val="clear" w:color="auto" w:fill="auto"/>
            <w:vAlign w:val="center"/>
            <w:hideMark/>
          </w:tcPr>
          <w:p w14:paraId="04026D01" w14:textId="77777777" w:rsidR="00D64922" w:rsidRPr="00E37040" w:rsidRDefault="00D64922" w:rsidP="00D64922">
            <w:pPr>
              <w:spacing w:after="0"/>
              <w:jc w:val="center"/>
              <w:rPr>
                <w:color w:val="000000"/>
              </w:rPr>
            </w:pPr>
            <w:r w:rsidRPr="00E37040">
              <w:rPr>
                <w:color w:val="000000"/>
              </w:rPr>
              <w:t>2004</w:t>
            </w:r>
          </w:p>
        </w:tc>
        <w:tc>
          <w:tcPr>
            <w:tcW w:w="0" w:type="auto"/>
            <w:tcBorders>
              <w:right w:val="single" w:sz="4" w:space="0" w:color="auto"/>
            </w:tcBorders>
            <w:shd w:val="clear" w:color="auto" w:fill="auto"/>
            <w:vAlign w:val="center"/>
            <w:hideMark/>
          </w:tcPr>
          <w:p w14:paraId="6C1C80A0"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1C7F5BFC" w14:textId="77777777" w:rsidR="00D64922" w:rsidRPr="00E37040" w:rsidRDefault="00D64922" w:rsidP="00D64922">
            <w:pPr>
              <w:spacing w:after="0"/>
              <w:ind w:left="16"/>
              <w:jc w:val="right"/>
              <w:rPr>
                <w:color w:val="000000"/>
              </w:rPr>
            </w:pPr>
            <w:r w:rsidRPr="00934797">
              <w:t>222,000</w:t>
            </w:r>
          </w:p>
        </w:tc>
        <w:tc>
          <w:tcPr>
            <w:tcW w:w="0" w:type="auto"/>
            <w:shd w:val="clear" w:color="auto" w:fill="auto"/>
          </w:tcPr>
          <w:p w14:paraId="5CF88EB6" w14:textId="77777777" w:rsidR="00D64922" w:rsidRPr="00E37040" w:rsidRDefault="00D64922" w:rsidP="00D64922">
            <w:pPr>
              <w:spacing w:after="0"/>
              <w:ind w:firstLineChars="100" w:firstLine="220"/>
              <w:jc w:val="right"/>
              <w:rPr>
                <w:color w:val="000000"/>
              </w:rPr>
            </w:pPr>
            <w:r w:rsidRPr="00934797">
              <w:t>88,900</w:t>
            </w:r>
          </w:p>
        </w:tc>
        <w:tc>
          <w:tcPr>
            <w:tcW w:w="0" w:type="auto"/>
            <w:shd w:val="clear" w:color="auto" w:fill="auto"/>
          </w:tcPr>
          <w:p w14:paraId="4687D6DA" w14:textId="77777777" w:rsidR="00D64922" w:rsidRPr="00E37040" w:rsidRDefault="00D64922" w:rsidP="00D64922">
            <w:pPr>
              <w:spacing w:after="0"/>
              <w:ind w:firstLineChars="100" w:firstLine="220"/>
              <w:jc w:val="right"/>
              <w:rPr>
                <w:color w:val="000000"/>
              </w:rPr>
            </w:pPr>
            <w:r w:rsidRPr="00934797">
              <w:t>0.34</w:t>
            </w:r>
          </w:p>
        </w:tc>
        <w:tc>
          <w:tcPr>
            <w:tcW w:w="0" w:type="auto"/>
            <w:shd w:val="clear" w:color="auto" w:fill="auto"/>
          </w:tcPr>
          <w:p w14:paraId="644A30E6" w14:textId="77777777" w:rsidR="00D64922" w:rsidRPr="00E37040" w:rsidRDefault="00D64922" w:rsidP="00D64922">
            <w:pPr>
              <w:spacing w:after="0"/>
              <w:ind w:firstLineChars="100" w:firstLine="220"/>
              <w:jc w:val="right"/>
              <w:rPr>
                <w:color w:val="000000"/>
              </w:rPr>
            </w:pPr>
            <w:r w:rsidRPr="00934797">
              <w:t>103,000</w:t>
            </w:r>
          </w:p>
        </w:tc>
        <w:tc>
          <w:tcPr>
            <w:tcW w:w="0" w:type="auto"/>
            <w:shd w:val="clear" w:color="auto" w:fill="auto"/>
            <w:noWrap/>
          </w:tcPr>
          <w:p w14:paraId="0D42E13E" w14:textId="77777777" w:rsidR="00D64922" w:rsidRPr="00E37040" w:rsidRDefault="00D64922" w:rsidP="00D64922">
            <w:pPr>
              <w:spacing w:after="0"/>
              <w:jc w:val="right"/>
              <w:rPr>
                <w:color w:val="000000"/>
              </w:rPr>
            </w:pPr>
            <w:r w:rsidRPr="00934797">
              <w:t>62,810</w:t>
            </w:r>
          </w:p>
        </w:tc>
      </w:tr>
      <w:tr w:rsidR="00D64922" w:rsidRPr="00506E54" w14:paraId="0717E4B3" w14:textId="77777777" w:rsidTr="00D64922">
        <w:trPr>
          <w:jc w:val="center"/>
        </w:trPr>
        <w:tc>
          <w:tcPr>
            <w:tcW w:w="0" w:type="auto"/>
            <w:shd w:val="clear" w:color="auto" w:fill="auto"/>
            <w:vAlign w:val="center"/>
            <w:hideMark/>
          </w:tcPr>
          <w:p w14:paraId="5E46C1B4" w14:textId="77777777" w:rsidR="00D64922" w:rsidRPr="00E37040" w:rsidRDefault="00D64922" w:rsidP="00D64922">
            <w:pPr>
              <w:spacing w:after="0"/>
              <w:jc w:val="center"/>
              <w:rPr>
                <w:color w:val="000000"/>
              </w:rPr>
            </w:pPr>
            <w:r w:rsidRPr="00E37040">
              <w:rPr>
                <w:color w:val="000000"/>
              </w:rPr>
              <w:t>2005</w:t>
            </w:r>
          </w:p>
        </w:tc>
        <w:tc>
          <w:tcPr>
            <w:tcW w:w="0" w:type="auto"/>
            <w:tcBorders>
              <w:right w:val="single" w:sz="4" w:space="0" w:color="auto"/>
            </w:tcBorders>
            <w:shd w:val="clear" w:color="auto" w:fill="auto"/>
            <w:vAlign w:val="center"/>
            <w:hideMark/>
          </w:tcPr>
          <w:p w14:paraId="5B8210BF"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27C960FB" w14:textId="77777777" w:rsidR="00D64922" w:rsidRPr="00E37040" w:rsidRDefault="00D64922" w:rsidP="00D64922">
            <w:pPr>
              <w:spacing w:after="0"/>
              <w:ind w:left="16"/>
              <w:jc w:val="right"/>
              <w:rPr>
                <w:color w:val="000000"/>
              </w:rPr>
            </w:pPr>
            <w:r w:rsidRPr="00934797">
              <w:t>211,000</w:t>
            </w:r>
          </w:p>
        </w:tc>
        <w:tc>
          <w:tcPr>
            <w:tcW w:w="0" w:type="auto"/>
            <w:shd w:val="clear" w:color="auto" w:fill="auto"/>
          </w:tcPr>
          <w:p w14:paraId="739A3EBE" w14:textId="77777777" w:rsidR="00D64922" w:rsidRPr="00E37040" w:rsidRDefault="00D64922" w:rsidP="00D64922">
            <w:pPr>
              <w:spacing w:after="0"/>
              <w:ind w:firstLineChars="100" w:firstLine="220"/>
              <w:jc w:val="right"/>
              <w:rPr>
                <w:color w:val="000000"/>
              </w:rPr>
            </w:pPr>
            <w:r w:rsidRPr="00934797">
              <w:t>84,400</w:t>
            </w:r>
          </w:p>
        </w:tc>
        <w:tc>
          <w:tcPr>
            <w:tcW w:w="0" w:type="auto"/>
            <w:shd w:val="clear" w:color="auto" w:fill="auto"/>
          </w:tcPr>
          <w:p w14:paraId="7F65FCC0" w14:textId="77777777" w:rsidR="00D64922" w:rsidRPr="00E37040" w:rsidRDefault="00D64922" w:rsidP="00D64922">
            <w:pPr>
              <w:spacing w:after="0"/>
              <w:ind w:firstLineChars="100" w:firstLine="220"/>
              <w:jc w:val="right"/>
              <w:rPr>
                <w:color w:val="000000"/>
              </w:rPr>
            </w:pPr>
            <w:r w:rsidRPr="00934797">
              <w:t>0.31</w:t>
            </w:r>
          </w:p>
        </w:tc>
        <w:tc>
          <w:tcPr>
            <w:tcW w:w="0" w:type="auto"/>
            <w:shd w:val="clear" w:color="auto" w:fill="auto"/>
          </w:tcPr>
          <w:p w14:paraId="069E4A2A" w14:textId="77777777" w:rsidR="00D64922" w:rsidRPr="00E37040" w:rsidRDefault="00D64922" w:rsidP="00D64922">
            <w:pPr>
              <w:spacing w:after="0"/>
              <w:ind w:firstLineChars="100" w:firstLine="220"/>
              <w:jc w:val="right"/>
              <w:rPr>
                <w:color w:val="000000"/>
              </w:rPr>
            </w:pPr>
            <w:r w:rsidRPr="00934797">
              <w:t>91,700</w:t>
            </w:r>
          </w:p>
        </w:tc>
        <w:tc>
          <w:tcPr>
            <w:tcW w:w="0" w:type="auto"/>
            <w:shd w:val="clear" w:color="auto" w:fill="auto"/>
            <w:noWrap/>
          </w:tcPr>
          <w:p w14:paraId="018FDCD7" w14:textId="77777777" w:rsidR="00D64922" w:rsidRPr="00E37040" w:rsidRDefault="00D64922" w:rsidP="00D64922">
            <w:pPr>
              <w:spacing w:after="0"/>
              <w:jc w:val="right"/>
              <w:rPr>
                <w:color w:val="000000"/>
              </w:rPr>
            </w:pPr>
            <w:r w:rsidRPr="00934797">
              <w:t>58,100</w:t>
            </w:r>
          </w:p>
        </w:tc>
      </w:tr>
      <w:tr w:rsidR="00D64922" w:rsidRPr="00506E54" w14:paraId="4FFB3E02" w14:textId="77777777" w:rsidTr="00D64922">
        <w:trPr>
          <w:jc w:val="center"/>
        </w:trPr>
        <w:tc>
          <w:tcPr>
            <w:tcW w:w="0" w:type="auto"/>
            <w:shd w:val="clear" w:color="auto" w:fill="auto"/>
            <w:vAlign w:val="center"/>
            <w:hideMark/>
          </w:tcPr>
          <w:p w14:paraId="3AAD4A2C" w14:textId="77777777" w:rsidR="00D64922" w:rsidRPr="00E37040" w:rsidRDefault="00D64922" w:rsidP="00D64922">
            <w:pPr>
              <w:spacing w:after="0"/>
              <w:jc w:val="center"/>
              <w:rPr>
                <w:color w:val="000000"/>
              </w:rPr>
            </w:pPr>
            <w:r w:rsidRPr="00E37040">
              <w:rPr>
                <w:color w:val="000000"/>
              </w:rPr>
              <w:t>2006</w:t>
            </w:r>
          </w:p>
        </w:tc>
        <w:tc>
          <w:tcPr>
            <w:tcW w:w="0" w:type="auto"/>
            <w:tcBorders>
              <w:right w:val="single" w:sz="4" w:space="0" w:color="auto"/>
            </w:tcBorders>
            <w:shd w:val="clear" w:color="auto" w:fill="auto"/>
            <w:vAlign w:val="center"/>
            <w:hideMark/>
          </w:tcPr>
          <w:p w14:paraId="2503403B"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08C3E91C" w14:textId="77777777" w:rsidR="00D64922" w:rsidRPr="00E37040" w:rsidRDefault="00D64922" w:rsidP="00D64922">
            <w:pPr>
              <w:spacing w:after="0"/>
              <w:ind w:left="16"/>
              <w:jc w:val="right"/>
              <w:rPr>
                <w:color w:val="000000"/>
              </w:rPr>
            </w:pPr>
            <w:r w:rsidRPr="00934797">
              <w:t>329,000</w:t>
            </w:r>
          </w:p>
        </w:tc>
        <w:tc>
          <w:tcPr>
            <w:tcW w:w="0" w:type="auto"/>
            <w:shd w:val="clear" w:color="auto" w:fill="auto"/>
          </w:tcPr>
          <w:p w14:paraId="5ED28A32" w14:textId="77777777" w:rsidR="00D64922" w:rsidRPr="00E37040" w:rsidRDefault="00D64922" w:rsidP="00D64922">
            <w:pPr>
              <w:spacing w:after="0"/>
              <w:ind w:firstLineChars="100" w:firstLine="220"/>
              <w:jc w:val="right"/>
              <w:rPr>
                <w:color w:val="000000"/>
              </w:rPr>
            </w:pPr>
            <w:r w:rsidRPr="00934797">
              <w:t>132,000</w:t>
            </w:r>
          </w:p>
        </w:tc>
        <w:tc>
          <w:tcPr>
            <w:tcW w:w="0" w:type="auto"/>
            <w:shd w:val="clear" w:color="auto" w:fill="auto"/>
          </w:tcPr>
          <w:p w14:paraId="4E0C94C0" w14:textId="77777777" w:rsidR="00D64922" w:rsidRPr="00E37040" w:rsidRDefault="00D64922" w:rsidP="00D64922">
            <w:pPr>
              <w:spacing w:after="0"/>
              <w:ind w:firstLineChars="100" w:firstLine="220"/>
              <w:jc w:val="right"/>
              <w:rPr>
                <w:color w:val="000000"/>
              </w:rPr>
            </w:pPr>
            <w:r w:rsidRPr="00934797">
              <w:t>0.56</w:t>
            </w:r>
          </w:p>
        </w:tc>
        <w:tc>
          <w:tcPr>
            <w:tcW w:w="0" w:type="auto"/>
            <w:shd w:val="clear" w:color="auto" w:fill="auto"/>
          </w:tcPr>
          <w:p w14:paraId="53B37BDD" w14:textId="77777777" w:rsidR="00D64922" w:rsidRPr="00E37040" w:rsidRDefault="00D64922" w:rsidP="00D64922">
            <w:pPr>
              <w:spacing w:after="0"/>
              <w:ind w:firstLineChars="100" w:firstLine="220"/>
              <w:jc w:val="right"/>
              <w:rPr>
                <w:color w:val="000000"/>
              </w:rPr>
            </w:pPr>
            <w:r w:rsidRPr="00934797">
              <w:t>165,000</w:t>
            </w:r>
          </w:p>
        </w:tc>
        <w:tc>
          <w:tcPr>
            <w:tcW w:w="0" w:type="auto"/>
            <w:shd w:val="clear" w:color="auto" w:fill="auto"/>
            <w:noWrap/>
          </w:tcPr>
          <w:p w14:paraId="27A3BFA1" w14:textId="77777777" w:rsidR="00D64922" w:rsidRPr="00E37040" w:rsidRDefault="00D64922" w:rsidP="00D64922">
            <w:pPr>
              <w:spacing w:after="0"/>
              <w:jc w:val="right"/>
              <w:rPr>
                <w:color w:val="000000"/>
              </w:rPr>
            </w:pPr>
            <w:r w:rsidRPr="00934797">
              <w:t>68,859</w:t>
            </w:r>
          </w:p>
        </w:tc>
      </w:tr>
      <w:tr w:rsidR="00D64922" w:rsidRPr="00506E54" w14:paraId="53FAECB0" w14:textId="77777777" w:rsidTr="00D64922">
        <w:trPr>
          <w:jc w:val="center"/>
        </w:trPr>
        <w:tc>
          <w:tcPr>
            <w:tcW w:w="0" w:type="auto"/>
            <w:shd w:val="clear" w:color="auto" w:fill="auto"/>
            <w:vAlign w:val="center"/>
            <w:hideMark/>
          </w:tcPr>
          <w:p w14:paraId="7486A73E" w14:textId="77777777" w:rsidR="00D64922" w:rsidRPr="00E37040" w:rsidRDefault="00D64922" w:rsidP="00D64922">
            <w:pPr>
              <w:spacing w:after="0"/>
              <w:jc w:val="center"/>
              <w:rPr>
                <w:color w:val="000000"/>
              </w:rPr>
            </w:pPr>
            <w:r w:rsidRPr="00E37040">
              <w:rPr>
                <w:color w:val="000000"/>
              </w:rPr>
              <w:t>2007</w:t>
            </w:r>
          </w:p>
        </w:tc>
        <w:tc>
          <w:tcPr>
            <w:tcW w:w="0" w:type="auto"/>
            <w:tcBorders>
              <w:right w:val="single" w:sz="4" w:space="0" w:color="auto"/>
            </w:tcBorders>
            <w:shd w:val="clear" w:color="auto" w:fill="auto"/>
            <w:vAlign w:val="center"/>
            <w:hideMark/>
          </w:tcPr>
          <w:p w14:paraId="6CCAF187"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40A0B98F" w14:textId="77777777" w:rsidR="00D64922" w:rsidRPr="00E37040" w:rsidRDefault="00D64922" w:rsidP="00D64922">
            <w:pPr>
              <w:spacing w:after="0"/>
              <w:ind w:left="16"/>
              <w:jc w:val="right"/>
              <w:rPr>
                <w:color w:val="000000"/>
              </w:rPr>
            </w:pPr>
            <w:r w:rsidRPr="00934797">
              <w:t>259,000</w:t>
            </w:r>
          </w:p>
        </w:tc>
        <w:tc>
          <w:tcPr>
            <w:tcW w:w="0" w:type="auto"/>
            <w:shd w:val="clear" w:color="auto" w:fill="auto"/>
          </w:tcPr>
          <w:p w14:paraId="70FB83FB" w14:textId="77777777" w:rsidR="00D64922" w:rsidRPr="00E37040" w:rsidRDefault="00D64922" w:rsidP="00D64922">
            <w:pPr>
              <w:spacing w:after="0"/>
              <w:ind w:firstLineChars="100" w:firstLine="220"/>
              <w:jc w:val="right"/>
              <w:rPr>
                <w:color w:val="000000"/>
              </w:rPr>
            </w:pPr>
            <w:r w:rsidRPr="00934797">
              <w:t>103,000</w:t>
            </w:r>
          </w:p>
        </w:tc>
        <w:tc>
          <w:tcPr>
            <w:tcW w:w="0" w:type="auto"/>
            <w:shd w:val="clear" w:color="auto" w:fill="auto"/>
          </w:tcPr>
          <w:p w14:paraId="7C0316A3" w14:textId="77777777" w:rsidR="00D64922" w:rsidRPr="00E37040" w:rsidRDefault="00D64922" w:rsidP="00D64922">
            <w:pPr>
              <w:spacing w:after="0"/>
              <w:ind w:firstLineChars="100" w:firstLine="220"/>
              <w:jc w:val="right"/>
              <w:rPr>
                <w:color w:val="000000"/>
              </w:rPr>
            </w:pPr>
            <w:r w:rsidRPr="00934797">
              <w:t>0.46</w:t>
            </w:r>
          </w:p>
        </w:tc>
        <w:tc>
          <w:tcPr>
            <w:tcW w:w="0" w:type="auto"/>
            <w:shd w:val="clear" w:color="auto" w:fill="auto"/>
          </w:tcPr>
          <w:p w14:paraId="1D885F22" w14:textId="77777777" w:rsidR="00D64922" w:rsidRPr="00E37040" w:rsidRDefault="00D64922" w:rsidP="00D64922">
            <w:pPr>
              <w:spacing w:after="0"/>
              <w:ind w:firstLineChars="100" w:firstLine="220"/>
              <w:jc w:val="right"/>
              <w:rPr>
                <w:color w:val="000000"/>
              </w:rPr>
            </w:pPr>
            <w:r w:rsidRPr="00934797">
              <w:t>136,000</w:t>
            </w:r>
          </w:p>
        </w:tc>
        <w:tc>
          <w:tcPr>
            <w:tcW w:w="0" w:type="auto"/>
            <w:shd w:val="clear" w:color="auto" w:fill="auto"/>
            <w:noWrap/>
          </w:tcPr>
          <w:p w14:paraId="13B64ED5" w14:textId="77777777" w:rsidR="00D64922" w:rsidRPr="00E37040" w:rsidRDefault="00D64922" w:rsidP="00D64922">
            <w:pPr>
              <w:spacing w:after="0"/>
              <w:jc w:val="right"/>
              <w:rPr>
                <w:color w:val="000000"/>
              </w:rPr>
            </w:pPr>
            <w:r w:rsidRPr="00934797">
              <w:t>68,859</w:t>
            </w:r>
          </w:p>
        </w:tc>
      </w:tr>
      <w:tr w:rsidR="00D64922" w:rsidRPr="00506E54" w14:paraId="430CB231" w14:textId="77777777" w:rsidTr="00D64922">
        <w:trPr>
          <w:jc w:val="center"/>
        </w:trPr>
        <w:tc>
          <w:tcPr>
            <w:tcW w:w="0" w:type="auto"/>
            <w:shd w:val="clear" w:color="auto" w:fill="auto"/>
            <w:vAlign w:val="center"/>
            <w:hideMark/>
          </w:tcPr>
          <w:p w14:paraId="5C56F553" w14:textId="77777777" w:rsidR="00D64922" w:rsidRPr="00E37040" w:rsidRDefault="00D64922" w:rsidP="00D64922">
            <w:pPr>
              <w:spacing w:after="0"/>
              <w:jc w:val="center"/>
              <w:rPr>
                <w:color w:val="000000"/>
              </w:rPr>
            </w:pPr>
            <w:r w:rsidRPr="00E37040">
              <w:rPr>
                <w:color w:val="000000"/>
              </w:rPr>
              <w:t>2008</w:t>
            </w:r>
          </w:p>
        </w:tc>
        <w:tc>
          <w:tcPr>
            <w:tcW w:w="0" w:type="auto"/>
            <w:tcBorders>
              <w:right w:val="single" w:sz="4" w:space="0" w:color="auto"/>
            </w:tcBorders>
            <w:shd w:val="clear" w:color="auto" w:fill="auto"/>
            <w:vAlign w:val="center"/>
            <w:hideMark/>
          </w:tcPr>
          <w:p w14:paraId="0F0E65BE"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3661F5C7" w14:textId="77777777" w:rsidR="00D64922" w:rsidRPr="00E37040" w:rsidRDefault="00D64922" w:rsidP="00D64922">
            <w:pPr>
              <w:spacing w:after="0"/>
              <w:ind w:left="16"/>
              <w:jc w:val="right"/>
              <w:rPr>
                <w:color w:val="000000"/>
              </w:rPr>
            </w:pPr>
            <w:r w:rsidRPr="00934797">
              <w:t>302,000</w:t>
            </w:r>
          </w:p>
        </w:tc>
        <w:tc>
          <w:tcPr>
            <w:tcW w:w="0" w:type="auto"/>
            <w:shd w:val="clear" w:color="auto" w:fill="auto"/>
          </w:tcPr>
          <w:p w14:paraId="671E9F45" w14:textId="77777777" w:rsidR="00D64922" w:rsidRPr="00E37040" w:rsidRDefault="00D64922" w:rsidP="00D64922">
            <w:pPr>
              <w:spacing w:after="0"/>
              <w:ind w:firstLineChars="100" w:firstLine="220"/>
              <w:jc w:val="right"/>
              <w:rPr>
                <w:color w:val="000000"/>
              </w:rPr>
            </w:pPr>
            <w:r w:rsidRPr="00934797">
              <w:t>121,000</w:t>
            </w:r>
          </w:p>
        </w:tc>
        <w:tc>
          <w:tcPr>
            <w:tcW w:w="0" w:type="auto"/>
            <w:shd w:val="clear" w:color="auto" w:fill="auto"/>
          </w:tcPr>
          <w:p w14:paraId="1CD0FAF3" w14:textId="77777777" w:rsidR="00D64922" w:rsidRPr="00E37040" w:rsidRDefault="00D64922" w:rsidP="00D64922">
            <w:pPr>
              <w:spacing w:after="0"/>
              <w:ind w:firstLineChars="100" w:firstLine="220"/>
              <w:jc w:val="right"/>
              <w:rPr>
                <w:color w:val="000000"/>
              </w:rPr>
            </w:pPr>
            <w:r w:rsidRPr="00934797">
              <w:t>0.49</w:t>
            </w:r>
          </w:p>
        </w:tc>
        <w:tc>
          <w:tcPr>
            <w:tcW w:w="0" w:type="auto"/>
            <w:shd w:val="clear" w:color="auto" w:fill="auto"/>
          </w:tcPr>
          <w:p w14:paraId="183810CD" w14:textId="77777777" w:rsidR="00D64922" w:rsidRPr="00E37040" w:rsidRDefault="00D64922" w:rsidP="00D64922">
            <w:pPr>
              <w:spacing w:after="0"/>
              <w:ind w:firstLineChars="100" w:firstLine="220"/>
              <w:jc w:val="right"/>
              <w:rPr>
                <w:color w:val="000000"/>
              </w:rPr>
            </w:pPr>
            <w:r w:rsidRPr="00934797">
              <w:t>108,000</w:t>
            </w:r>
          </w:p>
        </w:tc>
        <w:tc>
          <w:tcPr>
            <w:tcW w:w="0" w:type="auto"/>
            <w:shd w:val="clear" w:color="auto" w:fill="auto"/>
            <w:noWrap/>
          </w:tcPr>
          <w:p w14:paraId="39E937C1" w14:textId="77777777" w:rsidR="00D64922" w:rsidRPr="00E37040" w:rsidRDefault="00D64922" w:rsidP="00D64922">
            <w:pPr>
              <w:spacing w:after="0"/>
              <w:jc w:val="right"/>
              <w:rPr>
                <w:color w:val="000000"/>
              </w:rPr>
            </w:pPr>
            <w:r w:rsidRPr="00934797">
              <w:t>66,493</w:t>
            </w:r>
          </w:p>
        </w:tc>
      </w:tr>
      <w:tr w:rsidR="00D64922" w:rsidRPr="00506E54" w14:paraId="3D3527B5" w14:textId="77777777" w:rsidTr="00D64922">
        <w:trPr>
          <w:jc w:val="center"/>
        </w:trPr>
        <w:tc>
          <w:tcPr>
            <w:tcW w:w="0" w:type="auto"/>
            <w:shd w:val="clear" w:color="auto" w:fill="auto"/>
            <w:vAlign w:val="center"/>
            <w:hideMark/>
          </w:tcPr>
          <w:p w14:paraId="591CDBCA" w14:textId="77777777" w:rsidR="00D64922" w:rsidRPr="00E37040" w:rsidRDefault="00D64922" w:rsidP="00D64922">
            <w:pPr>
              <w:spacing w:after="0"/>
              <w:jc w:val="center"/>
              <w:rPr>
                <w:color w:val="000000"/>
              </w:rPr>
            </w:pPr>
            <w:r w:rsidRPr="00E37040">
              <w:rPr>
                <w:color w:val="000000"/>
              </w:rPr>
              <w:t>2009</w:t>
            </w:r>
          </w:p>
        </w:tc>
        <w:tc>
          <w:tcPr>
            <w:tcW w:w="0" w:type="auto"/>
            <w:tcBorders>
              <w:right w:val="single" w:sz="4" w:space="0" w:color="auto"/>
            </w:tcBorders>
            <w:shd w:val="clear" w:color="auto" w:fill="auto"/>
            <w:vAlign w:val="center"/>
            <w:hideMark/>
          </w:tcPr>
          <w:p w14:paraId="4328B3FE"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0B8DE86D" w14:textId="77777777" w:rsidR="00D64922" w:rsidRPr="00E37040" w:rsidRDefault="00D64922" w:rsidP="00D64922">
            <w:pPr>
              <w:spacing w:after="0"/>
              <w:ind w:left="16"/>
              <w:jc w:val="right"/>
              <w:rPr>
                <w:color w:val="000000"/>
              </w:rPr>
            </w:pPr>
            <w:r w:rsidRPr="00934797">
              <w:t>255,500</w:t>
            </w:r>
          </w:p>
        </w:tc>
        <w:tc>
          <w:tcPr>
            <w:tcW w:w="0" w:type="auto"/>
            <w:shd w:val="clear" w:color="auto" w:fill="auto"/>
          </w:tcPr>
          <w:p w14:paraId="5E1A4635" w14:textId="77777777" w:rsidR="00D64922" w:rsidRPr="00E37040" w:rsidRDefault="00D64922" w:rsidP="00D64922">
            <w:pPr>
              <w:spacing w:after="0"/>
              <w:ind w:firstLineChars="100" w:firstLine="220"/>
              <w:jc w:val="right"/>
              <w:rPr>
                <w:color w:val="000000"/>
              </w:rPr>
            </w:pPr>
            <w:r w:rsidRPr="00934797">
              <w:t>102,200</w:t>
            </w:r>
          </w:p>
        </w:tc>
        <w:tc>
          <w:tcPr>
            <w:tcW w:w="0" w:type="auto"/>
            <w:shd w:val="clear" w:color="auto" w:fill="auto"/>
          </w:tcPr>
          <w:p w14:paraId="31044A54" w14:textId="77777777" w:rsidR="00D64922" w:rsidRPr="00E37040" w:rsidRDefault="00D64922" w:rsidP="00D64922">
            <w:pPr>
              <w:spacing w:after="0"/>
              <w:ind w:firstLineChars="100" w:firstLine="220"/>
              <w:jc w:val="right"/>
              <w:rPr>
                <w:color w:val="000000"/>
              </w:rPr>
            </w:pPr>
            <w:r w:rsidRPr="00934797">
              <w:t>0.52</w:t>
            </w:r>
          </w:p>
        </w:tc>
        <w:tc>
          <w:tcPr>
            <w:tcW w:w="0" w:type="auto"/>
            <w:shd w:val="clear" w:color="auto" w:fill="auto"/>
          </w:tcPr>
          <w:p w14:paraId="0CA441A6" w14:textId="77777777" w:rsidR="00D64922" w:rsidRPr="00E37040" w:rsidRDefault="00D64922" w:rsidP="00D64922">
            <w:pPr>
              <w:spacing w:after="0"/>
              <w:ind w:firstLineChars="100" w:firstLine="220"/>
              <w:jc w:val="right"/>
              <w:rPr>
                <w:color w:val="000000"/>
              </w:rPr>
            </w:pPr>
            <w:r w:rsidRPr="00934797">
              <w:t>88,000</w:t>
            </w:r>
          </w:p>
        </w:tc>
        <w:tc>
          <w:tcPr>
            <w:tcW w:w="0" w:type="auto"/>
            <w:shd w:val="clear" w:color="auto" w:fill="auto"/>
            <w:noWrap/>
          </w:tcPr>
          <w:p w14:paraId="14773B93" w14:textId="77777777" w:rsidR="00D64922" w:rsidRPr="00E37040" w:rsidRDefault="00D64922" w:rsidP="00D64922">
            <w:pPr>
              <w:spacing w:after="0"/>
              <w:jc w:val="right"/>
              <w:rPr>
                <w:color w:val="000000"/>
              </w:rPr>
            </w:pPr>
            <w:r w:rsidRPr="00934797">
              <w:t>55,300</w:t>
            </w:r>
          </w:p>
        </w:tc>
      </w:tr>
      <w:tr w:rsidR="00D64922" w:rsidRPr="00506E54" w14:paraId="553D96F3" w14:textId="77777777" w:rsidTr="00D64922">
        <w:trPr>
          <w:jc w:val="center"/>
        </w:trPr>
        <w:tc>
          <w:tcPr>
            <w:tcW w:w="0" w:type="auto"/>
            <w:shd w:val="clear" w:color="auto" w:fill="auto"/>
            <w:vAlign w:val="center"/>
            <w:hideMark/>
          </w:tcPr>
          <w:p w14:paraId="3B411229" w14:textId="77777777" w:rsidR="00D64922" w:rsidRPr="00E37040" w:rsidRDefault="00D64922" w:rsidP="00D64922">
            <w:pPr>
              <w:spacing w:after="0"/>
              <w:jc w:val="center"/>
              <w:rPr>
                <w:color w:val="000000"/>
              </w:rPr>
            </w:pPr>
            <w:r w:rsidRPr="00E37040">
              <w:rPr>
                <w:color w:val="000000"/>
              </w:rPr>
              <w:t>2010</w:t>
            </w:r>
          </w:p>
        </w:tc>
        <w:tc>
          <w:tcPr>
            <w:tcW w:w="0" w:type="auto"/>
            <w:tcBorders>
              <w:right w:val="single" w:sz="4" w:space="0" w:color="auto"/>
            </w:tcBorders>
            <w:shd w:val="clear" w:color="auto" w:fill="auto"/>
            <w:vAlign w:val="center"/>
            <w:hideMark/>
          </w:tcPr>
          <w:p w14:paraId="4A628CB4"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41BCBF1D" w14:textId="77777777" w:rsidR="00D64922" w:rsidRPr="00E37040" w:rsidRDefault="00D64922" w:rsidP="00D64922">
            <w:pPr>
              <w:spacing w:after="0"/>
              <w:ind w:left="16"/>
              <w:jc w:val="right"/>
              <w:rPr>
                <w:color w:val="000000"/>
              </w:rPr>
            </w:pPr>
            <w:r w:rsidRPr="00934797">
              <w:t>291,500</w:t>
            </w:r>
          </w:p>
        </w:tc>
        <w:tc>
          <w:tcPr>
            <w:tcW w:w="0" w:type="auto"/>
            <w:shd w:val="clear" w:color="auto" w:fill="auto"/>
          </w:tcPr>
          <w:p w14:paraId="00FCA0B1" w14:textId="77777777" w:rsidR="00D64922" w:rsidRPr="00E37040" w:rsidRDefault="00D64922" w:rsidP="00D64922">
            <w:pPr>
              <w:spacing w:after="0"/>
              <w:ind w:firstLineChars="100" w:firstLine="220"/>
              <w:jc w:val="right"/>
              <w:rPr>
                <w:color w:val="000000"/>
              </w:rPr>
            </w:pPr>
            <w:r w:rsidRPr="00934797">
              <w:t>116,600</w:t>
            </w:r>
          </w:p>
        </w:tc>
        <w:tc>
          <w:tcPr>
            <w:tcW w:w="0" w:type="auto"/>
            <w:shd w:val="clear" w:color="auto" w:fill="auto"/>
          </w:tcPr>
          <w:p w14:paraId="76AD6204" w14:textId="77777777" w:rsidR="00D64922" w:rsidRPr="00E37040" w:rsidRDefault="00D64922" w:rsidP="00D64922">
            <w:pPr>
              <w:spacing w:after="0"/>
              <w:ind w:firstLineChars="100" w:firstLine="220"/>
              <w:jc w:val="right"/>
              <w:rPr>
                <w:color w:val="000000"/>
              </w:rPr>
            </w:pPr>
            <w:r w:rsidRPr="00934797">
              <w:t>0.49</w:t>
            </w:r>
          </w:p>
        </w:tc>
        <w:tc>
          <w:tcPr>
            <w:tcW w:w="0" w:type="auto"/>
            <w:shd w:val="clear" w:color="auto" w:fill="auto"/>
          </w:tcPr>
          <w:p w14:paraId="74962ABD" w14:textId="77777777" w:rsidR="00D64922" w:rsidRPr="00E37040" w:rsidRDefault="00D64922" w:rsidP="00D64922">
            <w:pPr>
              <w:spacing w:after="0"/>
              <w:ind w:firstLineChars="100" w:firstLine="220"/>
              <w:jc w:val="right"/>
              <w:rPr>
                <w:color w:val="000000"/>
              </w:rPr>
            </w:pPr>
            <w:r w:rsidRPr="00934797">
              <w:t>117,600</w:t>
            </w:r>
          </w:p>
        </w:tc>
        <w:tc>
          <w:tcPr>
            <w:tcW w:w="0" w:type="auto"/>
            <w:shd w:val="clear" w:color="auto" w:fill="auto"/>
            <w:noWrap/>
          </w:tcPr>
          <w:p w14:paraId="3FF280A2" w14:textId="77777777" w:rsidR="00D64922" w:rsidRPr="00E37040" w:rsidRDefault="00D64922" w:rsidP="00D64922">
            <w:pPr>
              <w:spacing w:after="0"/>
              <w:jc w:val="right"/>
              <w:rPr>
                <w:color w:val="000000"/>
              </w:rPr>
            </w:pPr>
            <w:r w:rsidRPr="00934797">
              <w:t>79,100</w:t>
            </w:r>
          </w:p>
        </w:tc>
      </w:tr>
      <w:tr w:rsidR="00D64922" w:rsidRPr="00506E54" w14:paraId="76C159E4" w14:textId="77777777" w:rsidTr="00D64922">
        <w:trPr>
          <w:jc w:val="center"/>
        </w:trPr>
        <w:tc>
          <w:tcPr>
            <w:tcW w:w="0" w:type="auto"/>
            <w:shd w:val="clear" w:color="auto" w:fill="auto"/>
            <w:noWrap/>
            <w:vAlign w:val="center"/>
            <w:hideMark/>
          </w:tcPr>
          <w:p w14:paraId="36D4C8C9" w14:textId="77777777" w:rsidR="00D64922" w:rsidRPr="00E37040" w:rsidRDefault="00D64922" w:rsidP="00D64922">
            <w:pPr>
              <w:spacing w:after="0"/>
              <w:jc w:val="center"/>
              <w:rPr>
                <w:color w:val="000000"/>
              </w:rPr>
            </w:pPr>
            <w:r w:rsidRPr="00E37040">
              <w:rPr>
                <w:color w:val="000000"/>
              </w:rPr>
              <w:t>2011</w:t>
            </w:r>
          </w:p>
        </w:tc>
        <w:tc>
          <w:tcPr>
            <w:tcW w:w="0" w:type="auto"/>
            <w:tcBorders>
              <w:right w:val="single" w:sz="4" w:space="0" w:color="auto"/>
            </w:tcBorders>
            <w:shd w:val="clear" w:color="auto" w:fill="auto"/>
            <w:noWrap/>
            <w:vAlign w:val="center"/>
            <w:hideMark/>
          </w:tcPr>
          <w:p w14:paraId="1C279F10"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370DECB3" w14:textId="77777777" w:rsidR="00D64922" w:rsidRPr="00E37040" w:rsidRDefault="00D64922" w:rsidP="00D64922">
            <w:pPr>
              <w:spacing w:after="0"/>
              <w:jc w:val="right"/>
              <w:rPr>
                <w:color w:val="000000"/>
              </w:rPr>
            </w:pPr>
            <w:r w:rsidRPr="00934797">
              <w:t>256,300</w:t>
            </w:r>
          </w:p>
        </w:tc>
        <w:tc>
          <w:tcPr>
            <w:tcW w:w="0" w:type="auto"/>
            <w:shd w:val="clear" w:color="auto" w:fill="auto"/>
            <w:noWrap/>
          </w:tcPr>
          <w:p w14:paraId="2C3E583C" w14:textId="77777777" w:rsidR="00D64922" w:rsidRPr="00E37040" w:rsidRDefault="00D64922" w:rsidP="00D64922">
            <w:pPr>
              <w:spacing w:after="0"/>
              <w:jc w:val="right"/>
              <w:rPr>
                <w:color w:val="000000"/>
              </w:rPr>
            </w:pPr>
            <w:r w:rsidRPr="00934797">
              <w:t>102,500</w:t>
            </w:r>
          </w:p>
        </w:tc>
        <w:tc>
          <w:tcPr>
            <w:tcW w:w="0" w:type="auto"/>
            <w:shd w:val="clear" w:color="auto" w:fill="auto"/>
            <w:noWrap/>
          </w:tcPr>
          <w:p w14:paraId="6ECBBB07" w14:textId="77777777" w:rsidR="00D64922" w:rsidRPr="00E37040" w:rsidRDefault="00D64922" w:rsidP="00D64922">
            <w:pPr>
              <w:spacing w:after="0"/>
              <w:jc w:val="right"/>
              <w:rPr>
                <w:color w:val="000000"/>
              </w:rPr>
            </w:pPr>
            <w:r w:rsidRPr="00934797">
              <w:t>0.42</w:t>
            </w:r>
          </w:p>
        </w:tc>
        <w:tc>
          <w:tcPr>
            <w:tcW w:w="0" w:type="auto"/>
            <w:shd w:val="clear" w:color="auto" w:fill="auto"/>
            <w:noWrap/>
          </w:tcPr>
          <w:p w14:paraId="18D2F574" w14:textId="77777777" w:rsidR="00D64922" w:rsidRPr="00E37040" w:rsidRDefault="00D64922" w:rsidP="00D64922">
            <w:pPr>
              <w:spacing w:after="0"/>
              <w:jc w:val="right"/>
              <w:rPr>
                <w:color w:val="000000"/>
              </w:rPr>
            </w:pPr>
            <w:r w:rsidRPr="00934797">
              <w:t>124,100</w:t>
            </w:r>
          </w:p>
        </w:tc>
        <w:tc>
          <w:tcPr>
            <w:tcW w:w="0" w:type="auto"/>
            <w:shd w:val="clear" w:color="auto" w:fill="auto"/>
            <w:noWrap/>
          </w:tcPr>
          <w:p w14:paraId="701F2AFF" w14:textId="77777777" w:rsidR="00D64922" w:rsidRPr="00E37040" w:rsidRDefault="00D64922" w:rsidP="00D64922">
            <w:pPr>
              <w:spacing w:after="0"/>
              <w:jc w:val="right"/>
              <w:rPr>
                <w:color w:val="000000"/>
              </w:rPr>
            </w:pPr>
            <w:r w:rsidRPr="00934797">
              <w:t>86,800</w:t>
            </w:r>
          </w:p>
        </w:tc>
      </w:tr>
      <w:tr w:rsidR="00D64922" w:rsidRPr="002F2390" w14:paraId="7327CE0A" w14:textId="77777777" w:rsidTr="00D64922">
        <w:trPr>
          <w:jc w:val="center"/>
        </w:trPr>
        <w:tc>
          <w:tcPr>
            <w:tcW w:w="0" w:type="auto"/>
            <w:shd w:val="clear" w:color="auto" w:fill="auto"/>
            <w:noWrap/>
            <w:vAlign w:val="center"/>
            <w:hideMark/>
          </w:tcPr>
          <w:p w14:paraId="72A27756" w14:textId="77777777" w:rsidR="00D64922" w:rsidRPr="00E37040" w:rsidRDefault="00D64922" w:rsidP="00D64922">
            <w:pPr>
              <w:spacing w:after="0"/>
              <w:jc w:val="center"/>
              <w:rPr>
                <w:color w:val="000000"/>
              </w:rPr>
            </w:pPr>
            <w:r w:rsidRPr="00E37040">
              <w:rPr>
                <w:color w:val="000000"/>
              </w:rPr>
              <w:t>2012</w:t>
            </w:r>
          </w:p>
        </w:tc>
        <w:tc>
          <w:tcPr>
            <w:tcW w:w="0" w:type="auto"/>
            <w:tcBorders>
              <w:right w:val="single" w:sz="4" w:space="0" w:color="auto"/>
            </w:tcBorders>
            <w:shd w:val="clear" w:color="auto" w:fill="auto"/>
            <w:noWrap/>
            <w:vAlign w:val="center"/>
            <w:hideMark/>
          </w:tcPr>
          <w:p w14:paraId="5DC913A7"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0603DFCA" w14:textId="77777777" w:rsidR="00D64922" w:rsidRPr="00E37040" w:rsidRDefault="00D64922" w:rsidP="00D64922">
            <w:pPr>
              <w:spacing w:after="0"/>
              <w:jc w:val="right"/>
              <w:rPr>
                <w:color w:val="000000"/>
              </w:rPr>
            </w:pPr>
            <w:r w:rsidRPr="00934797">
              <w:t>261,000</w:t>
            </w:r>
          </w:p>
        </w:tc>
        <w:tc>
          <w:tcPr>
            <w:tcW w:w="0" w:type="auto"/>
            <w:shd w:val="clear" w:color="auto" w:fill="auto"/>
            <w:noWrap/>
          </w:tcPr>
          <w:p w14:paraId="5DACEDFF" w14:textId="77777777" w:rsidR="00D64922" w:rsidRPr="00E37040" w:rsidRDefault="00D64922" w:rsidP="00D64922">
            <w:pPr>
              <w:spacing w:after="0"/>
              <w:jc w:val="right"/>
              <w:rPr>
                <w:color w:val="000000"/>
              </w:rPr>
            </w:pPr>
            <w:r w:rsidRPr="00934797">
              <w:t>104,000</w:t>
            </w:r>
          </w:p>
        </w:tc>
        <w:tc>
          <w:tcPr>
            <w:tcW w:w="0" w:type="auto"/>
            <w:shd w:val="clear" w:color="auto" w:fill="auto"/>
            <w:noWrap/>
          </w:tcPr>
          <w:p w14:paraId="4E333085" w14:textId="77777777" w:rsidR="00D64922" w:rsidRPr="00E37040" w:rsidRDefault="00D64922" w:rsidP="00D64922">
            <w:pPr>
              <w:spacing w:after="0"/>
              <w:jc w:val="right"/>
              <w:rPr>
                <w:color w:val="000000"/>
              </w:rPr>
            </w:pPr>
            <w:r w:rsidRPr="00934797">
              <w:t>0.44</w:t>
            </w:r>
          </w:p>
        </w:tc>
        <w:tc>
          <w:tcPr>
            <w:tcW w:w="0" w:type="auto"/>
            <w:shd w:val="clear" w:color="auto" w:fill="auto"/>
            <w:noWrap/>
          </w:tcPr>
          <w:p w14:paraId="1CD932D7" w14:textId="77777777" w:rsidR="00D64922" w:rsidRPr="00E37040" w:rsidRDefault="00D64922" w:rsidP="00D64922">
            <w:pPr>
              <w:spacing w:after="0"/>
              <w:jc w:val="right"/>
              <w:rPr>
                <w:color w:val="000000"/>
              </w:rPr>
            </w:pPr>
            <w:r w:rsidRPr="00934797">
              <w:t>121,000</w:t>
            </w:r>
          </w:p>
        </w:tc>
        <w:tc>
          <w:tcPr>
            <w:tcW w:w="0" w:type="auto"/>
            <w:shd w:val="clear" w:color="auto" w:fill="auto"/>
            <w:noWrap/>
          </w:tcPr>
          <w:p w14:paraId="53801162" w14:textId="77777777" w:rsidR="00D64922" w:rsidRPr="00E37040" w:rsidRDefault="00D64922" w:rsidP="00D64922">
            <w:pPr>
              <w:spacing w:after="0"/>
              <w:jc w:val="right"/>
              <w:rPr>
                <w:color w:val="000000"/>
              </w:rPr>
            </w:pPr>
            <w:r w:rsidRPr="00934797">
              <w:t>87,600</w:t>
            </w:r>
          </w:p>
        </w:tc>
      </w:tr>
      <w:tr w:rsidR="00D64922" w:rsidRPr="00CF2977" w14:paraId="6DA33BE8" w14:textId="77777777" w:rsidTr="00D64922">
        <w:trPr>
          <w:jc w:val="center"/>
        </w:trPr>
        <w:tc>
          <w:tcPr>
            <w:tcW w:w="0" w:type="auto"/>
            <w:shd w:val="clear" w:color="auto" w:fill="auto"/>
            <w:noWrap/>
            <w:vAlign w:val="center"/>
            <w:hideMark/>
          </w:tcPr>
          <w:p w14:paraId="591855FC" w14:textId="77777777" w:rsidR="00D64922" w:rsidRPr="00E37040" w:rsidRDefault="00D64922" w:rsidP="00D64922">
            <w:pPr>
              <w:spacing w:after="0"/>
              <w:jc w:val="center"/>
              <w:rPr>
                <w:color w:val="000000"/>
              </w:rPr>
            </w:pPr>
            <w:r w:rsidRPr="00E37040">
              <w:rPr>
                <w:color w:val="000000"/>
              </w:rPr>
              <w:t>2013</w:t>
            </w:r>
          </w:p>
        </w:tc>
        <w:tc>
          <w:tcPr>
            <w:tcW w:w="0" w:type="auto"/>
            <w:tcBorders>
              <w:right w:val="single" w:sz="4" w:space="0" w:color="auto"/>
            </w:tcBorders>
            <w:shd w:val="clear" w:color="auto" w:fill="auto"/>
            <w:noWrap/>
            <w:vAlign w:val="center"/>
            <w:hideMark/>
          </w:tcPr>
          <w:p w14:paraId="15A7843C"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5688A38C" w14:textId="77777777" w:rsidR="00D64922" w:rsidRPr="00E37040" w:rsidRDefault="00D64922" w:rsidP="00D64922">
            <w:pPr>
              <w:spacing w:after="0"/>
              <w:jc w:val="right"/>
              <w:rPr>
                <w:color w:val="000000"/>
              </w:rPr>
            </w:pPr>
            <w:r w:rsidRPr="00934797">
              <w:t>234,800</w:t>
            </w:r>
          </w:p>
        </w:tc>
        <w:tc>
          <w:tcPr>
            <w:tcW w:w="0" w:type="auto"/>
            <w:shd w:val="clear" w:color="auto" w:fill="auto"/>
            <w:noWrap/>
          </w:tcPr>
          <w:p w14:paraId="52F72313" w14:textId="77777777" w:rsidR="00D64922" w:rsidRPr="00E37040" w:rsidRDefault="00D64922" w:rsidP="00D64922">
            <w:pPr>
              <w:spacing w:after="0"/>
              <w:jc w:val="right"/>
              <w:rPr>
                <w:color w:val="000000"/>
              </w:rPr>
            </w:pPr>
            <w:r w:rsidRPr="00934797">
              <w:t>93,900</w:t>
            </w:r>
          </w:p>
        </w:tc>
        <w:tc>
          <w:tcPr>
            <w:tcW w:w="0" w:type="auto"/>
            <w:shd w:val="clear" w:color="auto" w:fill="auto"/>
            <w:noWrap/>
          </w:tcPr>
          <w:p w14:paraId="6E097B59" w14:textId="77777777" w:rsidR="00D64922" w:rsidRPr="00E37040" w:rsidRDefault="00D64922" w:rsidP="00D64922">
            <w:pPr>
              <w:spacing w:after="0"/>
              <w:jc w:val="right"/>
              <w:rPr>
                <w:color w:val="000000"/>
              </w:rPr>
            </w:pPr>
            <w:r w:rsidRPr="00934797">
              <w:t>0.49</w:t>
            </w:r>
          </w:p>
        </w:tc>
        <w:tc>
          <w:tcPr>
            <w:tcW w:w="0" w:type="auto"/>
            <w:shd w:val="clear" w:color="auto" w:fill="auto"/>
            <w:noWrap/>
          </w:tcPr>
          <w:p w14:paraId="7CCDF14D" w14:textId="77777777" w:rsidR="00D64922" w:rsidRPr="00E37040" w:rsidRDefault="00D64922" w:rsidP="00D64922">
            <w:pPr>
              <w:spacing w:after="0"/>
              <w:jc w:val="right"/>
              <w:rPr>
                <w:color w:val="000000"/>
              </w:rPr>
            </w:pPr>
            <w:r w:rsidRPr="00934797">
              <w:t>111,000</w:t>
            </w:r>
          </w:p>
        </w:tc>
        <w:tc>
          <w:tcPr>
            <w:tcW w:w="0" w:type="auto"/>
            <w:shd w:val="clear" w:color="auto" w:fill="auto"/>
            <w:noWrap/>
          </w:tcPr>
          <w:p w14:paraId="03AF0D70" w14:textId="77777777" w:rsidR="00D64922" w:rsidRPr="00E37040" w:rsidRDefault="00D64922" w:rsidP="00D64922">
            <w:pPr>
              <w:spacing w:after="0"/>
              <w:jc w:val="right"/>
              <w:rPr>
                <w:color w:val="000000"/>
              </w:rPr>
            </w:pPr>
            <w:r w:rsidRPr="00934797">
              <w:t>80,800</w:t>
            </w:r>
          </w:p>
        </w:tc>
      </w:tr>
      <w:tr w:rsidR="00D64922" w:rsidRPr="00CF2977" w14:paraId="3C19BDD9" w14:textId="77777777" w:rsidTr="00D64922">
        <w:trPr>
          <w:jc w:val="center"/>
        </w:trPr>
        <w:tc>
          <w:tcPr>
            <w:tcW w:w="0" w:type="auto"/>
            <w:shd w:val="clear" w:color="auto" w:fill="auto"/>
            <w:noWrap/>
            <w:vAlign w:val="center"/>
          </w:tcPr>
          <w:p w14:paraId="2A3E124B" w14:textId="77777777" w:rsidR="00D64922" w:rsidRPr="00E37040" w:rsidRDefault="00D64922" w:rsidP="00D64922">
            <w:pPr>
              <w:spacing w:after="0"/>
              <w:jc w:val="center"/>
              <w:rPr>
                <w:color w:val="000000"/>
              </w:rPr>
            </w:pPr>
            <w:r w:rsidRPr="00E37040">
              <w:rPr>
                <w:color w:val="000000"/>
              </w:rPr>
              <w:t>2014</w:t>
            </w:r>
          </w:p>
        </w:tc>
        <w:tc>
          <w:tcPr>
            <w:tcW w:w="0" w:type="auto"/>
            <w:tcBorders>
              <w:right w:val="single" w:sz="4" w:space="0" w:color="auto"/>
            </w:tcBorders>
            <w:shd w:val="clear" w:color="auto" w:fill="auto"/>
            <w:noWrap/>
            <w:vAlign w:val="center"/>
          </w:tcPr>
          <w:p w14:paraId="2A508703"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6E5847AB" w14:textId="77777777" w:rsidR="00D64922" w:rsidRPr="00E37040" w:rsidRDefault="00D64922" w:rsidP="00D64922">
            <w:pPr>
              <w:spacing w:after="0"/>
              <w:jc w:val="right"/>
              <w:rPr>
                <w:color w:val="000000"/>
              </w:rPr>
            </w:pPr>
            <w:r w:rsidRPr="00934797">
              <w:t>227,800</w:t>
            </w:r>
          </w:p>
        </w:tc>
        <w:tc>
          <w:tcPr>
            <w:tcW w:w="0" w:type="auto"/>
            <w:shd w:val="clear" w:color="auto" w:fill="auto"/>
            <w:noWrap/>
          </w:tcPr>
          <w:p w14:paraId="4BC25332" w14:textId="77777777" w:rsidR="00D64922" w:rsidRPr="00E37040" w:rsidRDefault="00D64922" w:rsidP="00D64922">
            <w:pPr>
              <w:spacing w:after="0"/>
              <w:jc w:val="right"/>
              <w:rPr>
                <w:color w:val="000000"/>
              </w:rPr>
            </w:pPr>
            <w:r w:rsidRPr="00934797">
              <w:t>91,100</w:t>
            </w:r>
          </w:p>
        </w:tc>
        <w:tc>
          <w:tcPr>
            <w:tcW w:w="0" w:type="auto"/>
            <w:shd w:val="clear" w:color="auto" w:fill="auto"/>
            <w:noWrap/>
          </w:tcPr>
          <w:p w14:paraId="78FE8A8A" w14:textId="77777777" w:rsidR="00D64922" w:rsidRPr="00E37040" w:rsidRDefault="00D64922" w:rsidP="00D64922">
            <w:pPr>
              <w:spacing w:after="0"/>
              <w:jc w:val="right"/>
              <w:rPr>
                <w:color w:val="000000"/>
              </w:rPr>
            </w:pPr>
            <w:r w:rsidRPr="00934797">
              <w:t>0.54</w:t>
            </w:r>
          </w:p>
        </w:tc>
        <w:tc>
          <w:tcPr>
            <w:tcW w:w="0" w:type="auto"/>
            <w:shd w:val="clear" w:color="auto" w:fill="auto"/>
            <w:noWrap/>
          </w:tcPr>
          <w:p w14:paraId="5815C71E" w14:textId="77777777" w:rsidR="00D64922" w:rsidRPr="00E37040" w:rsidRDefault="00D64922" w:rsidP="00D64922">
            <w:pPr>
              <w:spacing w:after="0"/>
              <w:jc w:val="right"/>
              <w:rPr>
                <w:color w:val="000000"/>
              </w:rPr>
            </w:pPr>
            <w:r w:rsidRPr="00934797">
              <w:t>120,100</w:t>
            </w:r>
          </w:p>
        </w:tc>
        <w:tc>
          <w:tcPr>
            <w:tcW w:w="0" w:type="auto"/>
            <w:shd w:val="clear" w:color="auto" w:fill="auto"/>
            <w:noWrap/>
          </w:tcPr>
          <w:p w14:paraId="5684B4D2" w14:textId="77777777" w:rsidR="00D64922" w:rsidRPr="00E37040" w:rsidRDefault="00D64922" w:rsidP="00D64922">
            <w:pPr>
              <w:spacing w:after="0"/>
              <w:jc w:val="right"/>
              <w:rPr>
                <w:color w:val="000000"/>
              </w:rPr>
            </w:pPr>
            <w:r w:rsidRPr="00934797">
              <w:t>88,500</w:t>
            </w:r>
          </w:p>
        </w:tc>
      </w:tr>
      <w:tr w:rsidR="00D64922" w:rsidRPr="00506E54" w14:paraId="09BB9C5C" w14:textId="77777777" w:rsidTr="00D64922">
        <w:trPr>
          <w:jc w:val="center"/>
        </w:trPr>
        <w:tc>
          <w:tcPr>
            <w:tcW w:w="0" w:type="auto"/>
            <w:shd w:val="clear" w:color="auto" w:fill="auto"/>
            <w:noWrap/>
            <w:vAlign w:val="center"/>
          </w:tcPr>
          <w:p w14:paraId="4294F457" w14:textId="77777777" w:rsidR="00D64922" w:rsidRPr="00E37040" w:rsidRDefault="00D64922" w:rsidP="00D64922">
            <w:pPr>
              <w:spacing w:after="0"/>
              <w:jc w:val="center"/>
              <w:rPr>
                <w:color w:val="000000"/>
              </w:rPr>
            </w:pPr>
            <w:r w:rsidRPr="00E37040">
              <w:rPr>
                <w:color w:val="000000"/>
              </w:rPr>
              <w:t>2015</w:t>
            </w:r>
          </w:p>
        </w:tc>
        <w:tc>
          <w:tcPr>
            <w:tcW w:w="0" w:type="auto"/>
            <w:tcBorders>
              <w:right w:val="single" w:sz="4" w:space="0" w:color="auto"/>
            </w:tcBorders>
            <w:shd w:val="clear" w:color="auto" w:fill="auto"/>
            <w:noWrap/>
            <w:vAlign w:val="center"/>
          </w:tcPr>
          <w:p w14:paraId="676E8485"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15DED722" w14:textId="77777777" w:rsidR="00D64922" w:rsidRPr="00E37040" w:rsidRDefault="00D64922" w:rsidP="00D64922">
            <w:pPr>
              <w:spacing w:after="0"/>
              <w:jc w:val="right"/>
              <w:rPr>
                <w:color w:val="000000"/>
              </w:rPr>
            </w:pPr>
            <w:r w:rsidRPr="00934797">
              <w:t>316,500</w:t>
            </w:r>
          </w:p>
        </w:tc>
        <w:tc>
          <w:tcPr>
            <w:tcW w:w="0" w:type="auto"/>
            <w:shd w:val="clear" w:color="auto" w:fill="auto"/>
            <w:noWrap/>
          </w:tcPr>
          <w:p w14:paraId="20EFEDA6" w14:textId="77777777" w:rsidR="00D64922" w:rsidRPr="00E37040" w:rsidRDefault="00D64922" w:rsidP="00D64922">
            <w:pPr>
              <w:spacing w:after="0"/>
              <w:jc w:val="right"/>
              <w:rPr>
                <w:color w:val="000000"/>
              </w:rPr>
            </w:pPr>
            <w:r w:rsidRPr="00934797">
              <w:t>126,600</w:t>
            </w:r>
          </w:p>
        </w:tc>
        <w:tc>
          <w:tcPr>
            <w:tcW w:w="0" w:type="auto"/>
            <w:shd w:val="clear" w:color="auto" w:fill="auto"/>
            <w:noWrap/>
          </w:tcPr>
          <w:p w14:paraId="2F7CB8EC" w14:textId="77777777" w:rsidR="00D64922" w:rsidRPr="00E37040" w:rsidRDefault="00D64922" w:rsidP="00D64922">
            <w:pPr>
              <w:spacing w:after="0"/>
              <w:jc w:val="right"/>
              <w:rPr>
                <w:color w:val="000000"/>
              </w:rPr>
            </w:pPr>
            <w:r w:rsidRPr="00934797">
              <w:t>0.50</w:t>
            </w:r>
          </w:p>
        </w:tc>
        <w:tc>
          <w:tcPr>
            <w:tcW w:w="0" w:type="auto"/>
            <w:shd w:val="clear" w:color="auto" w:fill="auto"/>
            <w:noWrap/>
          </w:tcPr>
          <w:p w14:paraId="5ECEF160" w14:textId="77777777" w:rsidR="00D64922" w:rsidRPr="00E37040" w:rsidRDefault="00D64922" w:rsidP="00D64922">
            <w:pPr>
              <w:spacing w:after="0"/>
              <w:jc w:val="right"/>
              <w:rPr>
                <w:color w:val="000000"/>
              </w:rPr>
            </w:pPr>
            <w:r w:rsidRPr="00934797">
              <w:t>155,400</w:t>
            </w:r>
          </w:p>
        </w:tc>
        <w:tc>
          <w:tcPr>
            <w:tcW w:w="0" w:type="auto"/>
            <w:shd w:val="clear" w:color="auto" w:fill="auto"/>
            <w:noWrap/>
          </w:tcPr>
          <w:p w14:paraId="440EE031" w14:textId="77777777" w:rsidR="00D64922" w:rsidRPr="00E37040" w:rsidRDefault="00D64922" w:rsidP="00D64922">
            <w:pPr>
              <w:spacing w:after="0"/>
              <w:jc w:val="right"/>
              <w:rPr>
                <w:color w:val="000000"/>
              </w:rPr>
            </w:pPr>
            <w:r w:rsidRPr="00934797">
              <w:t>102,850</w:t>
            </w:r>
          </w:p>
        </w:tc>
      </w:tr>
      <w:tr w:rsidR="00D64922" w:rsidRPr="00506E54" w14:paraId="706CF105" w14:textId="77777777" w:rsidTr="00D64922">
        <w:trPr>
          <w:jc w:val="center"/>
        </w:trPr>
        <w:tc>
          <w:tcPr>
            <w:tcW w:w="0" w:type="auto"/>
            <w:shd w:val="clear" w:color="auto" w:fill="auto"/>
            <w:noWrap/>
            <w:vAlign w:val="center"/>
          </w:tcPr>
          <w:p w14:paraId="7D6A1FC1" w14:textId="77777777" w:rsidR="00D64922" w:rsidRPr="00E37040" w:rsidRDefault="00D64922" w:rsidP="00D64922">
            <w:pPr>
              <w:spacing w:after="0"/>
              <w:jc w:val="center"/>
              <w:rPr>
                <w:color w:val="000000"/>
              </w:rPr>
            </w:pPr>
            <w:r w:rsidRPr="00E37040">
              <w:rPr>
                <w:color w:val="000000"/>
              </w:rPr>
              <w:t>2016</w:t>
            </w:r>
          </w:p>
        </w:tc>
        <w:tc>
          <w:tcPr>
            <w:tcW w:w="0" w:type="auto"/>
            <w:tcBorders>
              <w:right w:val="single" w:sz="4" w:space="0" w:color="auto"/>
            </w:tcBorders>
            <w:shd w:val="clear" w:color="auto" w:fill="auto"/>
            <w:noWrap/>
            <w:vAlign w:val="center"/>
          </w:tcPr>
          <w:p w14:paraId="6B512101"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226C00CD" w14:textId="77777777" w:rsidR="00D64922" w:rsidRPr="00E37040" w:rsidRDefault="00D64922" w:rsidP="00D64922">
            <w:pPr>
              <w:spacing w:after="0"/>
              <w:jc w:val="right"/>
              <w:rPr>
                <w:color w:val="000000"/>
              </w:rPr>
            </w:pPr>
            <w:r w:rsidRPr="00934797">
              <w:t>325,200</w:t>
            </w:r>
          </w:p>
        </w:tc>
        <w:tc>
          <w:tcPr>
            <w:tcW w:w="0" w:type="auto"/>
            <w:shd w:val="clear" w:color="auto" w:fill="auto"/>
            <w:noWrap/>
          </w:tcPr>
          <w:p w14:paraId="24677F6F" w14:textId="77777777" w:rsidR="00D64922" w:rsidRPr="00E37040" w:rsidRDefault="00D64922" w:rsidP="00D64922">
            <w:pPr>
              <w:spacing w:after="0"/>
              <w:jc w:val="right"/>
              <w:rPr>
                <w:color w:val="000000"/>
              </w:rPr>
            </w:pPr>
            <w:r w:rsidRPr="00934797">
              <w:t>130,000</w:t>
            </w:r>
          </w:p>
        </w:tc>
        <w:tc>
          <w:tcPr>
            <w:tcW w:w="0" w:type="auto"/>
            <w:shd w:val="clear" w:color="auto" w:fill="auto"/>
            <w:noWrap/>
          </w:tcPr>
          <w:p w14:paraId="31907953" w14:textId="77777777" w:rsidR="00D64922" w:rsidRPr="00E37040" w:rsidRDefault="00D64922" w:rsidP="00D64922">
            <w:pPr>
              <w:spacing w:after="0"/>
              <w:jc w:val="right"/>
              <w:rPr>
                <w:color w:val="000000"/>
              </w:rPr>
            </w:pPr>
            <w:r w:rsidRPr="00934797">
              <w:t>0.41</w:t>
            </w:r>
          </w:p>
        </w:tc>
        <w:tc>
          <w:tcPr>
            <w:tcW w:w="0" w:type="auto"/>
            <w:shd w:val="clear" w:color="auto" w:fill="auto"/>
            <w:noWrap/>
          </w:tcPr>
          <w:p w14:paraId="0E8B413E" w14:textId="77777777" w:rsidR="00D64922" w:rsidRPr="00E37040" w:rsidRDefault="00D64922" w:rsidP="00D64922">
            <w:pPr>
              <w:spacing w:after="0"/>
              <w:jc w:val="right"/>
              <w:rPr>
                <w:color w:val="000000"/>
              </w:rPr>
            </w:pPr>
            <w:r>
              <w:t>116,7</w:t>
            </w:r>
            <w:r w:rsidRPr="00934797">
              <w:t>00</w:t>
            </w:r>
          </w:p>
        </w:tc>
        <w:tc>
          <w:tcPr>
            <w:tcW w:w="0" w:type="auto"/>
            <w:shd w:val="clear" w:color="auto" w:fill="auto"/>
            <w:noWrap/>
          </w:tcPr>
          <w:p w14:paraId="0F52A412" w14:textId="77777777" w:rsidR="00D64922" w:rsidRPr="00E37040" w:rsidRDefault="00D64922" w:rsidP="00D64922">
            <w:pPr>
              <w:spacing w:after="0"/>
              <w:jc w:val="right"/>
              <w:rPr>
                <w:color w:val="000000"/>
              </w:rPr>
            </w:pPr>
            <w:r w:rsidRPr="00934797">
              <w:t>98,600</w:t>
            </w:r>
          </w:p>
        </w:tc>
      </w:tr>
      <w:tr w:rsidR="00D64922" w:rsidRPr="00506E54" w14:paraId="14CAEF54" w14:textId="77777777" w:rsidTr="00D64922">
        <w:trPr>
          <w:jc w:val="center"/>
        </w:trPr>
        <w:tc>
          <w:tcPr>
            <w:tcW w:w="0" w:type="auto"/>
            <w:shd w:val="clear" w:color="auto" w:fill="auto"/>
            <w:noWrap/>
            <w:vAlign w:val="center"/>
          </w:tcPr>
          <w:p w14:paraId="1E674CA5" w14:textId="77777777" w:rsidR="00D64922" w:rsidRPr="00E37040" w:rsidRDefault="00D64922" w:rsidP="00D64922">
            <w:pPr>
              <w:spacing w:after="0"/>
              <w:jc w:val="center"/>
              <w:rPr>
                <w:color w:val="000000"/>
              </w:rPr>
            </w:pPr>
            <w:r w:rsidRPr="00E37040">
              <w:rPr>
                <w:color w:val="000000"/>
              </w:rPr>
              <w:t>2017</w:t>
            </w:r>
          </w:p>
        </w:tc>
        <w:tc>
          <w:tcPr>
            <w:tcW w:w="0" w:type="auto"/>
            <w:tcBorders>
              <w:right w:val="single" w:sz="4" w:space="0" w:color="auto"/>
            </w:tcBorders>
            <w:shd w:val="clear" w:color="auto" w:fill="auto"/>
            <w:noWrap/>
            <w:vAlign w:val="center"/>
          </w:tcPr>
          <w:p w14:paraId="7BF42B48"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612D6516" w14:textId="77777777" w:rsidR="00D64922" w:rsidRPr="00E37040" w:rsidRDefault="00D64922" w:rsidP="00D64922">
            <w:pPr>
              <w:spacing w:after="0"/>
              <w:jc w:val="right"/>
              <w:rPr>
                <w:i/>
                <w:color w:val="000000"/>
              </w:rPr>
            </w:pPr>
            <w:r w:rsidRPr="00934797">
              <w:t>196,776</w:t>
            </w:r>
          </w:p>
        </w:tc>
        <w:tc>
          <w:tcPr>
            <w:tcW w:w="0" w:type="auto"/>
            <w:shd w:val="clear" w:color="auto" w:fill="auto"/>
            <w:noWrap/>
          </w:tcPr>
          <w:p w14:paraId="258BE79E" w14:textId="77777777" w:rsidR="00D64922" w:rsidRPr="00E37040" w:rsidRDefault="00D64922" w:rsidP="00D64922">
            <w:pPr>
              <w:spacing w:after="0"/>
              <w:jc w:val="right"/>
              <w:rPr>
                <w:i/>
                <w:color w:val="000000"/>
              </w:rPr>
            </w:pPr>
            <w:r w:rsidRPr="00934797">
              <w:t>78,711</w:t>
            </w:r>
          </w:p>
        </w:tc>
        <w:tc>
          <w:tcPr>
            <w:tcW w:w="0" w:type="auto"/>
            <w:shd w:val="clear" w:color="auto" w:fill="auto"/>
            <w:noWrap/>
          </w:tcPr>
          <w:p w14:paraId="03415E16" w14:textId="77777777" w:rsidR="00D64922" w:rsidRPr="00E37040" w:rsidRDefault="00D64922" w:rsidP="00D64922">
            <w:pPr>
              <w:spacing w:after="0"/>
              <w:jc w:val="right"/>
              <w:rPr>
                <w:i/>
                <w:color w:val="000000"/>
              </w:rPr>
            </w:pPr>
            <w:r w:rsidRPr="00934797">
              <w:t>0.53</w:t>
            </w:r>
          </w:p>
        </w:tc>
        <w:tc>
          <w:tcPr>
            <w:tcW w:w="0" w:type="auto"/>
            <w:shd w:val="clear" w:color="auto" w:fill="auto"/>
            <w:noWrap/>
          </w:tcPr>
          <w:p w14:paraId="7DC3229E" w14:textId="77777777" w:rsidR="00D64922" w:rsidRPr="00E37040" w:rsidRDefault="00D64922" w:rsidP="00D64922">
            <w:pPr>
              <w:spacing w:after="0"/>
              <w:jc w:val="right"/>
              <w:rPr>
                <w:i/>
                <w:color w:val="000000"/>
              </w:rPr>
            </w:pPr>
            <w:r w:rsidRPr="00934797">
              <w:t>105,378</w:t>
            </w:r>
          </w:p>
        </w:tc>
        <w:tc>
          <w:tcPr>
            <w:tcW w:w="0" w:type="auto"/>
            <w:shd w:val="clear" w:color="auto" w:fill="auto"/>
            <w:noWrap/>
          </w:tcPr>
          <w:p w14:paraId="4214032F" w14:textId="77777777" w:rsidR="00D64922" w:rsidRPr="00E37040" w:rsidRDefault="00D64922" w:rsidP="00D64922">
            <w:pPr>
              <w:spacing w:after="0"/>
              <w:jc w:val="right"/>
              <w:rPr>
                <w:i/>
                <w:color w:val="000000"/>
              </w:rPr>
            </w:pPr>
            <w:r w:rsidRPr="00934797">
              <w:t>88,342</w:t>
            </w:r>
          </w:p>
        </w:tc>
      </w:tr>
      <w:tr w:rsidR="00D64922" w:rsidRPr="00506E54" w14:paraId="33A3D48E" w14:textId="77777777" w:rsidTr="00D64922">
        <w:trPr>
          <w:jc w:val="center"/>
        </w:trPr>
        <w:tc>
          <w:tcPr>
            <w:tcW w:w="0" w:type="auto"/>
            <w:shd w:val="clear" w:color="auto" w:fill="auto"/>
            <w:noWrap/>
            <w:vAlign w:val="center"/>
          </w:tcPr>
          <w:p w14:paraId="484C2768" w14:textId="77777777" w:rsidR="00D64922" w:rsidRPr="00E37040" w:rsidRDefault="00D64922" w:rsidP="00D64922">
            <w:pPr>
              <w:spacing w:after="0"/>
              <w:jc w:val="center"/>
              <w:rPr>
                <w:color w:val="000000"/>
              </w:rPr>
            </w:pPr>
            <w:r w:rsidRPr="00E37040">
              <w:rPr>
                <w:color w:val="000000"/>
              </w:rPr>
              <w:t>2018</w:t>
            </w:r>
          </w:p>
        </w:tc>
        <w:tc>
          <w:tcPr>
            <w:tcW w:w="0" w:type="auto"/>
            <w:tcBorders>
              <w:right w:val="single" w:sz="4" w:space="0" w:color="auto"/>
            </w:tcBorders>
            <w:shd w:val="clear" w:color="auto" w:fill="auto"/>
            <w:noWrap/>
            <w:vAlign w:val="center"/>
          </w:tcPr>
          <w:p w14:paraId="2C909BF8"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42BC551B" w14:textId="77777777" w:rsidR="00D64922" w:rsidRPr="00E37FCB" w:rsidRDefault="00D64922" w:rsidP="00D64922">
            <w:pPr>
              <w:spacing w:after="0"/>
              <w:jc w:val="right"/>
            </w:pPr>
            <w:r w:rsidRPr="00934797">
              <w:t>168,583</w:t>
            </w:r>
          </w:p>
        </w:tc>
        <w:tc>
          <w:tcPr>
            <w:tcW w:w="0" w:type="auto"/>
            <w:shd w:val="clear" w:color="auto" w:fill="auto"/>
            <w:noWrap/>
          </w:tcPr>
          <w:p w14:paraId="4E19C8BF" w14:textId="77777777" w:rsidR="00D64922" w:rsidRPr="00E37FCB" w:rsidRDefault="00D64922" w:rsidP="00D64922">
            <w:pPr>
              <w:spacing w:after="0"/>
              <w:jc w:val="right"/>
            </w:pPr>
            <w:r w:rsidRPr="00934797">
              <w:t>67,433</w:t>
            </w:r>
          </w:p>
        </w:tc>
        <w:tc>
          <w:tcPr>
            <w:tcW w:w="0" w:type="auto"/>
            <w:shd w:val="clear" w:color="auto" w:fill="auto"/>
            <w:noWrap/>
          </w:tcPr>
          <w:p w14:paraId="4E371C5B" w14:textId="77777777" w:rsidR="00D64922" w:rsidRPr="00E37FCB" w:rsidRDefault="00D64922" w:rsidP="00D64922">
            <w:pPr>
              <w:spacing w:after="0"/>
              <w:jc w:val="right"/>
            </w:pPr>
            <w:r>
              <w:t>0.34</w:t>
            </w:r>
          </w:p>
        </w:tc>
        <w:tc>
          <w:tcPr>
            <w:tcW w:w="0" w:type="auto"/>
            <w:shd w:val="clear" w:color="auto" w:fill="auto"/>
            <w:noWrap/>
          </w:tcPr>
          <w:p w14:paraId="3347A826" w14:textId="77777777" w:rsidR="00D64922" w:rsidRPr="00E37FCB" w:rsidRDefault="00D64922" w:rsidP="00D64922">
            <w:pPr>
              <w:spacing w:after="0"/>
              <w:jc w:val="right"/>
            </w:pPr>
            <w:r>
              <w:t>23,565</w:t>
            </w:r>
          </w:p>
        </w:tc>
        <w:tc>
          <w:tcPr>
            <w:tcW w:w="0" w:type="auto"/>
            <w:shd w:val="clear" w:color="auto" w:fill="auto"/>
            <w:noWrap/>
          </w:tcPr>
          <w:p w14:paraId="5F0A9285" w14:textId="77777777" w:rsidR="00D64922" w:rsidRPr="00E37FCB" w:rsidRDefault="00D64922" w:rsidP="00D64922">
            <w:pPr>
              <w:spacing w:after="0"/>
              <w:jc w:val="right"/>
            </w:pPr>
            <w:r>
              <w:t>19,401</w:t>
            </w:r>
          </w:p>
        </w:tc>
      </w:tr>
      <w:tr w:rsidR="00D64922" w:rsidRPr="00506E54" w14:paraId="14E8691D" w14:textId="77777777" w:rsidTr="00D64922">
        <w:trPr>
          <w:jc w:val="center"/>
        </w:trPr>
        <w:tc>
          <w:tcPr>
            <w:tcW w:w="0" w:type="auto"/>
            <w:shd w:val="clear" w:color="auto" w:fill="auto"/>
            <w:noWrap/>
            <w:vAlign w:val="center"/>
          </w:tcPr>
          <w:p w14:paraId="2F1E1611" w14:textId="77777777" w:rsidR="00D64922" w:rsidRPr="00E37040" w:rsidRDefault="00D64922" w:rsidP="00D64922">
            <w:pPr>
              <w:spacing w:after="0"/>
              <w:jc w:val="center"/>
              <w:rPr>
                <w:color w:val="000000"/>
              </w:rPr>
            </w:pPr>
            <w:r>
              <w:rPr>
                <w:color w:val="000000"/>
              </w:rPr>
              <w:t>2019</w:t>
            </w:r>
          </w:p>
        </w:tc>
        <w:tc>
          <w:tcPr>
            <w:tcW w:w="0" w:type="auto"/>
            <w:tcBorders>
              <w:right w:val="single" w:sz="4" w:space="0" w:color="auto"/>
            </w:tcBorders>
            <w:shd w:val="clear" w:color="auto" w:fill="auto"/>
            <w:noWrap/>
            <w:vAlign w:val="center"/>
          </w:tcPr>
          <w:p w14:paraId="304152C8"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55119CDE" w14:textId="77777777" w:rsidR="00D64922" w:rsidRPr="00E37FCB" w:rsidRDefault="00D64922" w:rsidP="00D64922">
            <w:pPr>
              <w:spacing w:after="0"/>
              <w:jc w:val="right"/>
            </w:pPr>
            <w:r w:rsidRPr="00934797">
              <w:t>172,240</w:t>
            </w:r>
          </w:p>
        </w:tc>
        <w:tc>
          <w:tcPr>
            <w:tcW w:w="0" w:type="auto"/>
            <w:shd w:val="clear" w:color="auto" w:fill="auto"/>
            <w:noWrap/>
          </w:tcPr>
          <w:p w14:paraId="1FBBE52A" w14:textId="77777777" w:rsidR="00D64922" w:rsidRPr="00E37FCB" w:rsidRDefault="00D64922" w:rsidP="00D64922">
            <w:pPr>
              <w:spacing w:after="0"/>
              <w:jc w:val="right"/>
            </w:pPr>
            <w:r w:rsidRPr="00934797">
              <w:t>68,896</w:t>
            </w:r>
          </w:p>
        </w:tc>
        <w:tc>
          <w:tcPr>
            <w:tcW w:w="0" w:type="auto"/>
            <w:shd w:val="clear" w:color="auto" w:fill="auto"/>
            <w:noWrap/>
          </w:tcPr>
          <w:p w14:paraId="0653410C" w14:textId="77777777" w:rsidR="00D64922" w:rsidRPr="00E37FCB" w:rsidRDefault="00D64922" w:rsidP="00D64922">
            <w:pPr>
              <w:spacing w:after="0"/>
              <w:jc w:val="right"/>
            </w:pPr>
            <w:r>
              <w:t>0.29</w:t>
            </w:r>
          </w:p>
        </w:tc>
        <w:tc>
          <w:tcPr>
            <w:tcW w:w="0" w:type="auto"/>
            <w:shd w:val="clear" w:color="auto" w:fill="auto"/>
            <w:noWrap/>
          </w:tcPr>
          <w:p w14:paraId="42F31318" w14:textId="77777777" w:rsidR="00D64922" w:rsidRPr="00E37FCB" w:rsidRDefault="00D64922" w:rsidP="00D64922">
            <w:pPr>
              <w:spacing w:after="0"/>
              <w:jc w:val="right"/>
            </w:pPr>
            <w:r>
              <w:t>23,669</w:t>
            </w:r>
          </w:p>
        </w:tc>
        <w:tc>
          <w:tcPr>
            <w:tcW w:w="0" w:type="auto"/>
            <w:shd w:val="clear" w:color="auto" w:fill="auto"/>
            <w:noWrap/>
          </w:tcPr>
          <w:p w14:paraId="0230603B" w14:textId="77777777" w:rsidR="00D64922" w:rsidRPr="00E37FCB" w:rsidRDefault="00D64922" w:rsidP="00D64922">
            <w:pPr>
              <w:spacing w:after="0"/>
              <w:jc w:val="right"/>
            </w:pPr>
            <w:r w:rsidRPr="00934797">
              <w:t>19,665</w:t>
            </w:r>
          </w:p>
        </w:tc>
      </w:tr>
      <w:tr w:rsidR="00D64922" w:rsidRPr="00506E54" w14:paraId="4FDEE71F" w14:textId="77777777" w:rsidTr="00D64922">
        <w:trPr>
          <w:jc w:val="center"/>
        </w:trPr>
        <w:tc>
          <w:tcPr>
            <w:tcW w:w="0" w:type="auto"/>
            <w:shd w:val="clear" w:color="auto" w:fill="auto"/>
            <w:noWrap/>
            <w:vAlign w:val="center"/>
          </w:tcPr>
          <w:p w14:paraId="3315416C" w14:textId="77777777" w:rsidR="00D64922" w:rsidRDefault="00D64922" w:rsidP="00D64922">
            <w:pPr>
              <w:spacing w:after="0"/>
              <w:jc w:val="center"/>
              <w:rPr>
                <w:color w:val="000000"/>
              </w:rPr>
            </w:pPr>
            <w:r>
              <w:rPr>
                <w:color w:val="000000"/>
              </w:rPr>
              <w:t>2020</w:t>
            </w:r>
          </w:p>
        </w:tc>
        <w:tc>
          <w:tcPr>
            <w:tcW w:w="0" w:type="auto"/>
            <w:tcBorders>
              <w:right w:val="single" w:sz="4" w:space="0" w:color="auto"/>
            </w:tcBorders>
            <w:shd w:val="clear" w:color="auto" w:fill="auto"/>
            <w:noWrap/>
            <w:vAlign w:val="center"/>
          </w:tcPr>
          <w:p w14:paraId="517BAC71"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10934D96" w14:textId="77777777" w:rsidR="00D64922" w:rsidRDefault="00D64922" w:rsidP="00D64922">
            <w:pPr>
              <w:spacing w:after="0"/>
              <w:jc w:val="right"/>
            </w:pPr>
            <w:r w:rsidRPr="00934797">
              <w:t>187,780</w:t>
            </w:r>
          </w:p>
        </w:tc>
        <w:tc>
          <w:tcPr>
            <w:tcW w:w="0" w:type="auto"/>
            <w:shd w:val="clear" w:color="auto" w:fill="auto"/>
            <w:noWrap/>
          </w:tcPr>
          <w:p w14:paraId="7E14217F" w14:textId="77777777" w:rsidR="00D64922" w:rsidRDefault="00D64922" w:rsidP="00D64922">
            <w:pPr>
              <w:spacing w:after="0"/>
              <w:jc w:val="right"/>
            </w:pPr>
            <w:r w:rsidRPr="00934797">
              <w:t>75,112</w:t>
            </w:r>
          </w:p>
        </w:tc>
        <w:tc>
          <w:tcPr>
            <w:tcW w:w="0" w:type="auto"/>
            <w:shd w:val="clear" w:color="auto" w:fill="auto"/>
            <w:noWrap/>
          </w:tcPr>
          <w:p w14:paraId="6555F334" w14:textId="77777777" w:rsidR="00D64922" w:rsidRDefault="00D64922" w:rsidP="00D64922">
            <w:pPr>
              <w:spacing w:after="0"/>
              <w:jc w:val="right"/>
            </w:pPr>
            <w:r>
              <w:t>0.22</w:t>
            </w:r>
          </w:p>
        </w:tc>
        <w:tc>
          <w:tcPr>
            <w:tcW w:w="0" w:type="auto"/>
            <w:shd w:val="clear" w:color="auto" w:fill="auto"/>
            <w:noWrap/>
          </w:tcPr>
          <w:p w14:paraId="2D600BA7" w14:textId="77777777" w:rsidR="00D64922" w:rsidRDefault="00D64922" w:rsidP="00D64922">
            <w:pPr>
              <w:spacing w:after="0"/>
              <w:jc w:val="right"/>
            </w:pPr>
            <w:r>
              <w:t>17,794</w:t>
            </w:r>
          </w:p>
        </w:tc>
        <w:tc>
          <w:tcPr>
            <w:tcW w:w="0" w:type="auto"/>
            <w:shd w:val="clear" w:color="auto" w:fill="auto"/>
            <w:noWrap/>
          </w:tcPr>
          <w:p w14:paraId="58ABBF83" w14:textId="77777777" w:rsidR="00D64922" w:rsidRDefault="00D64922" w:rsidP="00D64922">
            <w:pPr>
              <w:spacing w:after="0"/>
              <w:jc w:val="right"/>
            </w:pPr>
            <w:r w:rsidRPr="00934797">
              <w:t>14,621</w:t>
            </w:r>
          </w:p>
        </w:tc>
      </w:tr>
      <w:tr w:rsidR="00D64922" w:rsidRPr="00506E54" w14:paraId="6883E85A" w14:textId="77777777" w:rsidTr="00D64922">
        <w:trPr>
          <w:jc w:val="center"/>
        </w:trPr>
        <w:tc>
          <w:tcPr>
            <w:tcW w:w="0" w:type="auto"/>
            <w:shd w:val="clear" w:color="auto" w:fill="auto"/>
            <w:noWrap/>
            <w:vAlign w:val="center"/>
          </w:tcPr>
          <w:p w14:paraId="355564A2" w14:textId="77777777" w:rsidR="00D64922" w:rsidRDefault="00D64922" w:rsidP="00D64922">
            <w:pPr>
              <w:spacing w:after="0"/>
              <w:jc w:val="center"/>
              <w:rPr>
                <w:color w:val="000000"/>
              </w:rPr>
            </w:pPr>
            <w:r>
              <w:rPr>
                <w:color w:val="000000"/>
              </w:rPr>
              <w:t>2021</w:t>
            </w:r>
          </w:p>
        </w:tc>
        <w:tc>
          <w:tcPr>
            <w:tcW w:w="0" w:type="auto"/>
            <w:tcBorders>
              <w:right w:val="single" w:sz="4" w:space="0" w:color="auto"/>
            </w:tcBorders>
            <w:shd w:val="clear" w:color="auto" w:fill="auto"/>
            <w:noWrap/>
            <w:vAlign w:val="center"/>
          </w:tcPr>
          <w:p w14:paraId="2802628F"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7E8BDB44" w14:textId="77777777" w:rsidR="00D64922" w:rsidRPr="00934797" w:rsidRDefault="00D64922" w:rsidP="00D64922">
            <w:pPr>
              <w:spacing w:after="0"/>
              <w:jc w:val="right"/>
            </w:pPr>
            <w:r>
              <w:t>180,111</w:t>
            </w:r>
          </w:p>
        </w:tc>
        <w:tc>
          <w:tcPr>
            <w:tcW w:w="0" w:type="auto"/>
            <w:shd w:val="clear" w:color="auto" w:fill="auto"/>
            <w:noWrap/>
          </w:tcPr>
          <w:p w14:paraId="5667BF4E" w14:textId="77777777" w:rsidR="00D64922" w:rsidRPr="00934797" w:rsidRDefault="00D64922" w:rsidP="00D64922">
            <w:pPr>
              <w:spacing w:after="0"/>
              <w:jc w:val="right"/>
            </w:pPr>
            <w:r>
              <w:t>72,045</w:t>
            </w:r>
          </w:p>
        </w:tc>
        <w:tc>
          <w:tcPr>
            <w:tcW w:w="0" w:type="auto"/>
            <w:shd w:val="clear" w:color="auto" w:fill="auto"/>
            <w:noWrap/>
          </w:tcPr>
          <w:p w14:paraId="6522FA10" w14:textId="77777777" w:rsidR="00D64922" w:rsidRDefault="00D64922" w:rsidP="00D64922">
            <w:pPr>
              <w:spacing w:after="0"/>
              <w:jc w:val="right"/>
            </w:pPr>
            <w:r>
              <w:t>0.33</w:t>
            </w:r>
          </w:p>
        </w:tc>
        <w:tc>
          <w:tcPr>
            <w:tcW w:w="0" w:type="auto"/>
            <w:shd w:val="clear" w:color="auto" w:fill="auto"/>
            <w:noWrap/>
          </w:tcPr>
          <w:p w14:paraId="09E012C7" w14:textId="77777777" w:rsidR="00D64922" w:rsidRDefault="00D64922" w:rsidP="00D64922">
            <w:pPr>
              <w:spacing w:after="0"/>
              <w:jc w:val="right"/>
            </w:pPr>
            <w:r>
              <w:t>28,977</w:t>
            </w:r>
          </w:p>
        </w:tc>
        <w:tc>
          <w:tcPr>
            <w:tcW w:w="0" w:type="auto"/>
            <w:shd w:val="clear" w:color="auto" w:fill="auto"/>
            <w:noWrap/>
          </w:tcPr>
          <w:p w14:paraId="743D2366" w14:textId="77777777" w:rsidR="00D64922" w:rsidRPr="00934797" w:rsidRDefault="00D64922" w:rsidP="00D64922">
            <w:pPr>
              <w:spacing w:after="0"/>
              <w:jc w:val="right"/>
            </w:pPr>
            <w:r>
              <w:t>23,627</w:t>
            </w:r>
          </w:p>
        </w:tc>
      </w:tr>
      <w:tr w:rsidR="00D64922" w:rsidRPr="00506E54" w14:paraId="49171BCB" w14:textId="77777777" w:rsidTr="00D64922">
        <w:trPr>
          <w:jc w:val="center"/>
        </w:trPr>
        <w:tc>
          <w:tcPr>
            <w:tcW w:w="0" w:type="auto"/>
            <w:shd w:val="clear" w:color="auto" w:fill="auto"/>
            <w:noWrap/>
            <w:vAlign w:val="center"/>
          </w:tcPr>
          <w:p w14:paraId="2775BEE8" w14:textId="77777777" w:rsidR="00D64922" w:rsidRDefault="00D64922" w:rsidP="00D64922">
            <w:pPr>
              <w:spacing w:after="0"/>
              <w:jc w:val="center"/>
              <w:rPr>
                <w:color w:val="000000"/>
              </w:rPr>
            </w:pPr>
            <w:r>
              <w:rPr>
                <w:color w:val="000000"/>
              </w:rPr>
              <w:t>2022</w:t>
            </w:r>
          </w:p>
        </w:tc>
        <w:tc>
          <w:tcPr>
            <w:tcW w:w="0" w:type="auto"/>
            <w:tcBorders>
              <w:right w:val="single" w:sz="4" w:space="0" w:color="auto"/>
            </w:tcBorders>
            <w:shd w:val="clear" w:color="auto" w:fill="auto"/>
            <w:noWrap/>
            <w:vAlign w:val="center"/>
          </w:tcPr>
          <w:p w14:paraId="6B298792"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3342DC35" w14:textId="77777777" w:rsidR="00D64922" w:rsidRDefault="00D64922" w:rsidP="00D64922">
            <w:pPr>
              <w:spacing w:after="0"/>
              <w:jc w:val="right"/>
            </w:pPr>
            <w:r>
              <w:t>165,508</w:t>
            </w:r>
          </w:p>
        </w:tc>
        <w:tc>
          <w:tcPr>
            <w:tcW w:w="0" w:type="auto"/>
            <w:shd w:val="clear" w:color="auto" w:fill="auto"/>
            <w:noWrap/>
          </w:tcPr>
          <w:p w14:paraId="2706B3F3" w14:textId="77777777" w:rsidR="00D64922" w:rsidRDefault="00D64922" w:rsidP="00D64922">
            <w:pPr>
              <w:spacing w:after="0"/>
              <w:jc w:val="right"/>
            </w:pPr>
            <w:r>
              <w:t>66,203</w:t>
            </w:r>
          </w:p>
        </w:tc>
        <w:tc>
          <w:tcPr>
            <w:tcW w:w="0" w:type="auto"/>
            <w:shd w:val="clear" w:color="auto" w:fill="auto"/>
            <w:noWrap/>
          </w:tcPr>
          <w:p w14:paraId="47322AD2" w14:textId="77777777" w:rsidR="00D64922" w:rsidRDefault="00D64922" w:rsidP="00D64922">
            <w:pPr>
              <w:spacing w:after="0"/>
              <w:jc w:val="right"/>
            </w:pPr>
            <w:r w:rsidRPr="00934797">
              <w:t>0</w:t>
            </w:r>
            <w:r>
              <w:t>.50</w:t>
            </w:r>
          </w:p>
        </w:tc>
        <w:tc>
          <w:tcPr>
            <w:tcW w:w="0" w:type="auto"/>
            <w:shd w:val="clear" w:color="auto" w:fill="auto"/>
            <w:noWrap/>
          </w:tcPr>
          <w:p w14:paraId="6AA1A74F" w14:textId="77777777" w:rsidR="00D64922" w:rsidRDefault="00D64922" w:rsidP="00D64922">
            <w:pPr>
              <w:spacing w:after="0"/>
              <w:jc w:val="right"/>
            </w:pPr>
            <w:r>
              <w:t>39,555</w:t>
            </w:r>
          </w:p>
        </w:tc>
        <w:tc>
          <w:tcPr>
            <w:tcW w:w="0" w:type="auto"/>
            <w:shd w:val="clear" w:color="auto" w:fill="auto"/>
            <w:noWrap/>
          </w:tcPr>
          <w:p w14:paraId="569C668D" w14:textId="77777777" w:rsidR="00D64922" w:rsidRDefault="00D64922" w:rsidP="00D64922">
            <w:pPr>
              <w:spacing w:after="0"/>
              <w:jc w:val="right"/>
            </w:pPr>
            <w:r>
              <w:t>32,811</w:t>
            </w:r>
          </w:p>
        </w:tc>
      </w:tr>
      <w:tr w:rsidR="00D64922" w:rsidRPr="00506E54" w14:paraId="43B70FAF" w14:textId="77777777" w:rsidTr="00D64922">
        <w:trPr>
          <w:jc w:val="center"/>
        </w:trPr>
        <w:tc>
          <w:tcPr>
            <w:tcW w:w="0" w:type="auto"/>
            <w:tcBorders>
              <w:bottom w:val="single" w:sz="4" w:space="0" w:color="auto"/>
            </w:tcBorders>
            <w:shd w:val="clear" w:color="auto" w:fill="auto"/>
            <w:noWrap/>
            <w:vAlign w:val="center"/>
          </w:tcPr>
          <w:p w14:paraId="16921C28" w14:textId="77777777" w:rsidR="00D64922" w:rsidRPr="001B7BDD" w:rsidRDefault="00D64922" w:rsidP="00D64922">
            <w:pPr>
              <w:spacing w:after="0"/>
              <w:jc w:val="center"/>
              <w:rPr>
                <w:i/>
                <w:color w:val="000000"/>
              </w:rPr>
            </w:pPr>
            <w:r>
              <w:rPr>
                <w:i/>
                <w:color w:val="000000"/>
              </w:rPr>
              <w:t>2023</w:t>
            </w:r>
          </w:p>
        </w:tc>
        <w:tc>
          <w:tcPr>
            <w:tcW w:w="0" w:type="auto"/>
            <w:tcBorders>
              <w:bottom w:val="single" w:sz="4" w:space="0" w:color="auto"/>
              <w:right w:val="single" w:sz="4" w:space="0" w:color="auto"/>
            </w:tcBorders>
            <w:shd w:val="clear" w:color="auto" w:fill="auto"/>
            <w:noWrap/>
            <w:vAlign w:val="center"/>
          </w:tcPr>
          <w:p w14:paraId="7E4EE319" w14:textId="77777777" w:rsidR="00D64922" w:rsidRPr="001B7BDD" w:rsidRDefault="00D64922" w:rsidP="00D64922">
            <w:pPr>
              <w:spacing w:after="0"/>
              <w:jc w:val="right"/>
              <w:rPr>
                <w:i/>
                <w:color w:val="000000"/>
              </w:rPr>
            </w:pPr>
          </w:p>
        </w:tc>
        <w:tc>
          <w:tcPr>
            <w:tcW w:w="0" w:type="auto"/>
            <w:tcBorders>
              <w:left w:val="single" w:sz="4" w:space="0" w:color="auto"/>
              <w:bottom w:val="single" w:sz="4" w:space="0" w:color="auto"/>
            </w:tcBorders>
            <w:shd w:val="clear" w:color="auto" w:fill="auto"/>
          </w:tcPr>
          <w:p w14:paraId="336B3B9B" w14:textId="77777777" w:rsidR="00D64922" w:rsidRPr="001B7BDD" w:rsidRDefault="00D64922" w:rsidP="00D64922">
            <w:pPr>
              <w:spacing w:after="0"/>
              <w:jc w:val="right"/>
              <w:rPr>
                <w:i/>
              </w:rPr>
            </w:pPr>
            <w:commentRangeStart w:id="310"/>
            <w:r>
              <w:rPr>
                <w:i/>
              </w:rPr>
              <w:t>167,414</w:t>
            </w:r>
          </w:p>
        </w:tc>
        <w:tc>
          <w:tcPr>
            <w:tcW w:w="0" w:type="auto"/>
            <w:tcBorders>
              <w:bottom w:val="single" w:sz="4" w:space="0" w:color="auto"/>
            </w:tcBorders>
            <w:shd w:val="clear" w:color="auto" w:fill="auto"/>
            <w:noWrap/>
          </w:tcPr>
          <w:p w14:paraId="33DA7729" w14:textId="77777777" w:rsidR="00D64922" w:rsidRPr="001B7BDD" w:rsidRDefault="00D64922" w:rsidP="00D64922">
            <w:pPr>
              <w:spacing w:after="0"/>
              <w:jc w:val="right"/>
              <w:rPr>
                <w:i/>
              </w:rPr>
            </w:pPr>
            <w:r>
              <w:rPr>
                <w:i/>
              </w:rPr>
              <w:t>66,966</w:t>
            </w:r>
            <w:commentRangeEnd w:id="310"/>
            <w:r w:rsidR="00092823">
              <w:rPr>
                <w:rStyle w:val="CommentReference"/>
              </w:rPr>
              <w:commentReference w:id="310"/>
            </w:r>
          </w:p>
        </w:tc>
        <w:tc>
          <w:tcPr>
            <w:tcW w:w="0" w:type="auto"/>
            <w:tcBorders>
              <w:bottom w:val="single" w:sz="4" w:space="0" w:color="auto"/>
            </w:tcBorders>
            <w:shd w:val="clear" w:color="auto" w:fill="auto"/>
            <w:noWrap/>
          </w:tcPr>
          <w:p w14:paraId="5F1A2F2B" w14:textId="77777777" w:rsidR="00D64922" w:rsidRPr="001B7BDD" w:rsidRDefault="00D64922" w:rsidP="00D64922">
            <w:pPr>
              <w:spacing w:after="0"/>
              <w:jc w:val="right"/>
              <w:rPr>
                <w:i/>
              </w:rPr>
            </w:pPr>
            <w:r>
              <w:rPr>
                <w:i/>
              </w:rPr>
              <w:t>0.41</w:t>
            </w:r>
          </w:p>
        </w:tc>
        <w:tc>
          <w:tcPr>
            <w:tcW w:w="0" w:type="auto"/>
            <w:tcBorders>
              <w:bottom w:val="single" w:sz="4" w:space="0" w:color="auto"/>
            </w:tcBorders>
            <w:shd w:val="clear" w:color="auto" w:fill="auto"/>
            <w:noWrap/>
          </w:tcPr>
          <w:p w14:paraId="0A906535" w14:textId="77777777" w:rsidR="00D64922" w:rsidRPr="001B7BDD" w:rsidRDefault="00D64922" w:rsidP="00D64922">
            <w:pPr>
              <w:spacing w:after="0"/>
              <w:jc w:val="right"/>
              <w:rPr>
                <w:i/>
                <w:color w:val="000000"/>
              </w:rPr>
            </w:pPr>
            <w:r>
              <w:rPr>
                <w:i/>
              </w:rPr>
              <w:t>29,737</w:t>
            </w:r>
          </w:p>
        </w:tc>
        <w:tc>
          <w:tcPr>
            <w:tcW w:w="0" w:type="auto"/>
            <w:tcBorders>
              <w:bottom w:val="single" w:sz="4" w:space="0" w:color="auto"/>
            </w:tcBorders>
            <w:shd w:val="clear" w:color="auto" w:fill="auto"/>
            <w:noWrap/>
          </w:tcPr>
          <w:p w14:paraId="60875AE6" w14:textId="77777777" w:rsidR="00D64922" w:rsidRPr="001B7BDD" w:rsidRDefault="00D64922" w:rsidP="00D64922">
            <w:pPr>
              <w:spacing w:after="0"/>
              <w:jc w:val="right"/>
              <w:rPr>
                <w:i/>
                <w:color w:val="000000"/>
              </w:rPr>
            </w:pPr>
            <w:r>
              <w:rPr>
                <w:i/>
              </w:rPr>
              <w:t>24,634</w:t>
            </w:r>
          </w:p>
        </w:tc>
      </w:tr>
    </w:tbl>
    <w:p w14:paraId="60E17627" w14:textId="77777777" w:rsidR="00D64922" w:rsidRDefault="00D64922" w:rsidP="00D64922">
      <w:pPr>
        <w:spacing w:line="259" w:lineRule="auto"/>
      </w:pPr>
      <w:r>
        <w:br w:type="page"/>
      </w:r>
    </w:p>
    <w:p w14:paraId="447E9E3E" w14:textId="77777777" w:rsidR="00D64922" w:rsidRPr="001959EC" w:rsidRDefault="00D64922" w:rsidP="00D64922">
      <w:pPr>
        <w:rPr>
          <w:b/>
        </w:rPr>
      </w:pPr>
      <w:r w:rsidRPr="003A16C7">
        <w:lastRenderedPageBreak/>
        <w:t>Table 2.</w:t>
      </w:r>
      <w:r>
        <w:rPr>
          <w:noProof/>
        </w:rPr>
        <w:t>24</w:t>
      </w:r>
      <w:r w:rsidRPr="003A16C7">
        <w:rPr>
          <w:noProof/>
        </w:rPr>
        <w:t>.</w:t>
      </w:r>
      <w:r w:rsidRPr="00F83FC5">
        <w:t xml:space="preserve"> Results for the projection scenarios from Model </w:t>
      </w:r>
      <w:r>
        <w:t>19.1a</w:t>
      </w:r>
      <w:r w:rsidRPr="00F83FC5">
        <w:t xml:space="preserve">. </w:t>
      </w:r>
      <w:r>
        <w:t>Catch in tons</w:t>
      </w:r>
      <w:r w:rsidRPr="00F83FC5">
        <w:t xml:space="preserve">, fishing mortality (F), and Female </w:t>
      </w:r>
      <w:r>
        <w:t>spawning stock biomass (SSB)</w:t>
      </w:r>
      <w:r w:rsidRPr="00F83FC5">
        <w:t xml:space="preserve"> </w:t>
      </w:r>
      <w:r>
        <w:t xml:space="preserve">in tons </w:t>
      </w:r>
      <w:r w:rsidRPr="00F83FC5">
        <w:t xml:space="preserve">for the 7 </w:t>
      </w:r>
      <w:r>
        <w:t xml:space="preserve">standard </w:t>
      </w:r>
      <w:r w:rsidRPr="00F83FC5">
        <w:t>projection scenarios.</w:t>
      </w:r>
    </w:p>
    <w:tbl>
      <w:tblPr>
        <w:tblW w:w="4938" w:type="pct"/>
        <w:jc w:val="center"/>
        <w:tblLayout w:type="fixed"/>
        <w:tblLook w:val="04A0" w:firstRow="1" w:lastRow="0" w:firstColumn="1" w:lastColumn="0" w:noHBand="0" w:noVBand="1"/>
      </w:tblPr>
      <w:tblGrid>
        <w:gridCol w:w="890"/>
        <w:gridCol w:w="1193"/>
        <w:gridCol w:w="1194"/>
        <w:gridCol w:w="1194"/>
        <w:gridCol w:w="1194"/>
        <w:gridCol w:w="1194"/>
        <w:gridCol w:w="1194"/>
        <w:gridCol w:w="1191"/>
      </w:tblGrid>
      <w:tr w:rsidR="00D64922" w:rsidRPr="00FC7BD2" w14:paraId="062957BA" w14:textId="77777777" w:rsidTr="00D64922">
        <w:trPr>
          <w:trHeight w:val="412"/>
          <w:jc w:val="center"/>
        </w:trPr>
        <w:tc>
          <w:tcPr>
            <w:tcW w:w="481" w:type="pct"/>
            <w:tcBorders>
              <w:top w:val="single" w:sz="4" w:space="0" w:color="auto"/>
              <w:left w:val="nil"/>
              <w:bottom w:val="single" w:sz="4" w:space="0" w:color="auto"/>
              <w:right w:val="nil"/>
            </w:tcBorders>
            <w:shd w:val="clear" w:color="auto" w:fill="auto"/>
            <w:noWrap/>
            <w:vAlign w:val="center"/>
            <w:hideMark/>
          </w:tcPr>
          <w:p w14:paraId="488995D4" w14:textId="77777777" w:rsidR="00D64922" w:rsidRPr="003B030B" w:rsidRDefault="00D64922" w:rsidP="00D64922">
            <w:pPr>
              <w:spacing w:after="0"/>
              <w:jc w:val="right"/>
              <w:rPr>
                <w:b/>
                <w:sz w:val="20"/>
                <w:szCs w:val="20"/>
              </w:rPr>
            </w:pPr>
            <w:r w:rsidRPr="003B030B">
              <w:rPr>
                <w:b/>
                <w:sz w:val="20"/>
                <w:szCs w:val="20"/>
              </w:rPr>
              <w:t>Catch</w:t>
            </w:r>
          </w:p>
        </w:tc>
        <w:tc>
          <w:tcPr>
            <w:tcW w:w="645" w:type="pct"/>
            <w:tcBorders>
              <w:top w:val="single" w:sz="4" w:space="0" w:color="auto"/>
              <w:left w:val="nil"/>
              <w:bottom w:val="single" w:sz="4" w:space="0" w:color="auto"/>
              <w:right w:val="nil"/>
            </w:tcBorders>
            <w:shd w:val="clear" w:color="auto" w:fill="auto"/>
            <w:noWrap/>
            <w:vAlign w:val="center"/>
            <w:hideMark/>
          </w:tcPr>
          <w:p w14:paraId="6145AFAB" w14:textId="77777777" w:rsidR="00D64922" w:rsidRPr="003B030B" w:rsidRDefault="00D64922" w:rsidP="00D64922">
            <w:pPr>
              <w:spacing w:after="0"/>
              <w:jc w:val="right"/>
              <w:rPr>
                <w:b/>
                <w:sz w:val="20"/>
                <w:szCs w:val="20"/>
              </w:rPr>
            </w:pPr>
            <w:r w:rsidRPr="003B030B">
              <w:rPr>
                <w:b/>
                <w:sz w:val="20"/>
                <w:szCs w:val="20"/>
              </w:rPr>
              <w:t>Scenario 1</w:t>
            </w:r>
          </w:p>
        </w:tc>
        <w:tc>
          <w:tcPr>
            <w:tcW w:w="646" w:type="pct"/>
            <w:tcBorders>
              <w:top w:val="single" w:sz="4" w:space="0" w:color="auto"/>
              <w:left w:val="nil"/>
              <w:bottom w:val="single" w:sz="4" w:space="0" w:color="auto"/>
              <w:right w:val="nil"/>
            </w:tcBorders>
            <w:shd w:val="clear" w:color="auto" w:fill="auto"/>
            <w:noWrap/>
            <w:vAlign w:val="center"/>
            <w:hideMark/>
          </w:tcPr>
          <w:p w14:paraId="4971222A" w14:textId="77777777" w:rsidR="00D64922" w:rsidRPr="003B030B" w:rsidRDefault="00D64922" w:rsidP="00D64922">
            <w:pPr>
              <w:spacing w:after="0"/>
              <w:jc w:val="right"/>
              <w:rPr>
                <w:b/>
                <w:sz w:val="20"/>
                <w:szCs w:val="20"/>
              </w:rPr>
            </w:pPr>
            <w:r w:rsidRPr="003B030B">
              <w:rPr>
                <w:b/>
                <w:sz w:val="20"/>
                <w:szCs w:val="20"/>
              </w:rPr>
              <w:t>Scenario 2</w:t>
            </w:r>
          </w:p>
        </w:tc>
        <w:tc>
          <w:tcPr>
            <w:tcW w:w="646" w:type="pct"/>
            <w:tcBorders>
              <w:top w:val="single" w:sz="4" w:space="0" w:color="auto"/>
              <w:left w:val="nil"/>
              <w:bottom w:val="single" w:sz="4" w:space="0" w:color="auto"/>
              <w:right w:val="nil"/>
            </w:tcBorders>
            <w:shd w:val="clear" w:color="auto" w:fill="auto"/>
            <w:noWrap/>
            <w:vAlign w:val="center"/>
            <w:hideMark/>
          </w:tcPr>
          <w:p w14:paraId="14388671" w14:textId="77777777" w:rsidR="00D64922" w:rsidRPr="003B030B" w:rsidRDefault="00D64922" w:rsidP="00D64922">
            <w:pPr>
              <w:spacing w:after="0"/>
              <w:jc w:val="right"/>
              <w:rPr>
                <w:b/>
                <w:sz w:val="20"/>
                <w:szCs w:val="20"/>
              </w:rPr>
            </w:pPr>
            <w:r w:rsidRPr="003B030B">
              <w:rPr>
                <w:b/>
                <w:sz w:val="20"/>
                <w:szCs w:val="20"/>
              </w:rPr>
              <w:t>Scenario 3</w:t>
            </w:r>
          </w:p>
        </w:tc>
        <w:tc>
          <w:tcPr>
            <w:tcW w:w="646" w:type="pct"/>
            <w:tcBorders>
              <w:top w:val="single" w:sz="4" w:space="0" w:color="auto"/>
              <w:left w:val="nil"/>
              <w:bottom w:val="single" w:sz="4" w:space="0" w:color="auto"/>
              <w:right w:val="nil"/>
            </w:tcBorders>
            <w:shd w:val="clear" w:color="auto" w:fill="auto"/>
            <w:noWrap/>
            <w:vAlign w:val="center"/>
            <w:hideMark/>
          </w:tcPr>
          <w:p w14:paraId="578A6714" w14:textId="77777777" w:rsidR="00D64922" w:rsidRPr="003B030B" w:rsidRDefault="00D64922" w:rsidP="00D64922">
            <w:pPr>
              <w:spacing w:after="0"/>
              <w:jc w:val="right"/>
              <w:rPr>
                <w:b/>
                <w:sz w:val="20"/>
                <w:szCs w:val="20"/>
              </w:rPr>
            </w:pPr>
            <w:r w:rsidRPr="003B030B">
              <w:rPr>
                <w:b/>
                <w:sz w:val="20"/>
                <w:szCs w:val="20"/>
              </w:rPr>
              <w:t>Scenario 4</w:t>
            </w:r>
          </w:p>
        </w:tc>
        <w:tc>
          <w:tcPr>
            <w:tcW w:w="646" w:type="pct"/>
            <w:tcBorders>
              <w:top w:val="single" w:sz="4" w:space="0" w:color="auto"/>
              <w:left w:val="nil"/>
              <w:bottom w:val="single" w:sz="4" w:space="0" w:color="auto"/>
              <w:right w:val="nil"/>
            </w:tcBorders>
            <w:shd w:val="clear" w:color="auto" w:fill="auto"/>
            <w:noWrap/>
            <w:vAlign w:val="center"/>
            <w:hideMark/>
          </w:tcPr>
          <w:p w14:paraId="73A155C9" w14:textId="77777777" w:rsidR="00D64922" w:rsidRPr="003B030B" w:rsidRDefault="00D64922" w:rsidP="00D64922">
            <w:pPr>
              <w:spacing w:after="0"/>
              <w:jc w:val="right"/>
              <w:rPr>
                <w:b/>
                <w:sz w:val="20"/>
                <w:szCs w:val="20"/>
              </w:rPr>
            </w:pPr>
            <w:r w:rsidRPr="003B030B">
              <w:rPr>
                <w:b/>
                <w:sz w:val="20"/>
                <w:szCs w:val="20"/>
              </w:rPr>
              <w:t>Scenario 5</w:t>
            </w:r>
          </w:p>
        </w:tc>
        <w:tc>
          <w:tcPr>
            <w:tcW w:w="646" w:type="pct"/>
            <w:tcBorders>
              <w:top w:val="single" w:sz="4" w:space="0" w:color="auto"/>
              <w:left w:val="nil"/>
              <w:bottom w:val="single" w:sz="4" w:space="0" w:color="auto"/>
              <w:right w:val="nil"/>
            </w:tcBorders>
            <w:shd w:val="clear" w:color="auto" w:fill="auto"/>
            <w:noWrap/>
            <w:vAlign w:val="center"/>
            <w:hideMark/>
          </w:tcPr>
          <w:p w14:paraId="0F64F2F6" w14:textId="77777777" w:rsidR="00D64922" w:rsidRPr="003B030B" w:rsidRDefault="00D64922" w:rsidP="00D64922">
            <w:pPr>
              <w:spacing w:after="0"/>
              <w:jc w:val="right"/>
              <w:rPr>
                <w:b/>
                <w:sz w:val="20"/>
                <w:szCs w:val="20"/>
              </w:rPr>
            </w:pPr>
            <w:r w:rsidRPr="003B030B">
              <w:rPr>
                <w:b/>
                <w:sz w:val="20"/>
                <w:szCs w:val="20"/>
              </w:rPr>
              <w:t>Scenario 6</w:t>
            </w:r>
          </w:p>
        </w:tc>
        <w:tc>
          <w:tcPr>
            <w:tcW w:w="644" w:type="pct"/>
            <w:tcBorders>
              <w:top w:val="single" w:sz="4" w:space="0" w:color="auto"/>
              <w:left w:val="nil"/>
              <w:bottom w:val="single" w:sz="4" w:space="0" w:color="auto"/>
              <w:right w:val="nil"/>
            </w:tcBorders>
            <w:shd w:val="clear" w:color="auto" w:fill="auto"/>
            <w:noWrap/>
            <w:vAlign w:val="center"/>
            <w:hideMark/>
          </w:tcPr>
          <w:p w14:paraId="2EC9936C" w14:textId="77777777" w:rsidR="00D64922" w:rsidRPr="003B030B" w:rsidRDefault="00D64922" w:rsidP="00D64922">
            <w:pPr>
              <w:spacing w:after="0"/>
              <w:jc w:val="right"/>
              <w:rPr>
                <w:b/>
                <w:sz w:val="20"/>
                <w:szCs w:val="20"/>
              </w:rPr>
            </w:pPr>
            <w:r w:rsidRPr="003B030B">
              <w:rPr>
                <w:b/>
                <w:sz w:val="20"/>
                <w:szCs w:val="20"/>
              </w:rPr>
              <w:t>Scenario 7</w:t>
            </w:r>
          </w:p>
        </w:tc>
      </w:tr>
      <w:tr w:rsidR="00D64922" w:rsidRPr="00FC7BD2" w14:paraId="5EEBBF98" w14:textId="77777777" w:rsidTr="00D64922">
        <w:trPr>
          <w:trHeight w:val="223"/>
          <w:jc w:val="center"/>
        </w:trPr>
        <w:tc>
          <w:tcPr>
            <w:tcW w:w="481" w:type="pct"/>
            <w:tcBorders>
              <w:top w:val="single" w:sz="4" w:space="0" w:color="auto"/>
              <w:left w:val="nil"/>
              <w:bottom w:val="nil"/>
              <w:right w:val="nil"/>
            </w:tcBorders>
            <w:shd w:val="clear" w:color="auto" w:fill="auto"/>
            <w:noWrap/>
            <w:vAlign w:val="center"/>
            <w:hideMark/>
          </w:tcPr>
          <w:p w14:paraId="7B17249A" w14:textId="77777777" w:rsidR="00D64922" w:rsidRPr="003B030B" w:rsidRDefault="00D64922" w:rsidP="00D64922">
            <w:pPr>
              <w:spacing w:after="0"/>
              <w:jc w:val="right"/>
              <w:rPr>
                <w:sz w:val="20"/>
                <w:szCs w:val="20"/>
              </w:rPr>
            </w:pPr>
            <w:r w:rsidRPr="003B030B">
              <w:rPr>
                <w:color w:val="000000"/>
                <w:sz w:val="20"/>
                <w:szCs w:val="20"/>
              </w:rPr>
              <w:t>2022</w:t>
            </w:r>
          </w:p>
        </w:tc>
        <w:tc>
          <w:tcPr>
            <w:tcW w:w="645" w:type="pct"/>
            <w:tcBorders>
              <w:top w:val="single" w:sz="4" w:space="0" w:color="auto"/>
              <w:left w:val="nil"/>
              <w:bottom w:val="nil"/>
              <w:right w:val="nil"/>
            </w:tcBorders>
            <w:shd w:val="clear" w:color="auto" w:fill="auto"/>
            <w:noWrap/>
            <w:vAlign w:val="center"/>
            <w:hideMark/>
          </w:tcPr>
          <w:p w14:paraId="41E42454" w14:textId="77777777" w:rsidR="00D64922" w:rsidRPr="003B030B" w:rsidRDefault="00D64922" w:rsidP="00D64922">
            <w:pPr>
              <w:spacing w:after="0"/>
              <w:jc w:val="right"/>
              <w:rPr>
                <w:sz w:val="20"/>
                <w:szCs w:val="20"/>
              </w:rPr>
            </w:pPr>
            <w:r w:rsidRPr="003B030B">
              <w:rPr>
                <w:color w:val="000000"/>
                <w:sz w:val="20"/>
                <w:szCs w:val="20"/>
              </w:rPr>
              <w:t>32,811</w:t>
            </w:r>
          </w:p>
        </w:tc>
        <w:tc>
          <w:tcPr>
            <w:tcW w:w="646" w:type="pct"/>
            <w:tcBorders>
              <w:top w:val="single" w:sz="4" w:space="0" w:color="auto"/>
              <w:left w:val="nil"/>
              <w:bottom w:val="nil"/>
              <w:right w:val="nil"/>
            </w:tcBorders>
            <w:shd w:val="clear" w:color="auto" w:fill="auto"/>
            <w:noWrap/>
            <w:vAlign w:val="center"/>
            <w:hideMark/>
          </w:tcPr>
          <w:p w14:paraId="68527212" w14:textId="77777777" w:rsidR="00D64922" w:rsidRPr="003B030B" w:rsidRDefault="00D64922" w:rsidP="00D64922">
            <w:pPr>
              <w:spacing w:after="0"/>
              <w:jc w:val="right"/>
              <w:rPr>
                <w:sz w:val="20"/>
                <w:szCs w:val="20"/>
              </w:rPr>
            </w:pPr>
            <w:r w:rsidRPr="003B030B">
              <w:rPr>
                <w:color w:val="000000"/>
                <w:sz w:val="20"/>
                <w:szCs w:val="20"/>
              </w:rPr>
              <w:t>32,811</w:t>
            </w:r>
          </w:p>
        </w:tc>
        <w:tc>
          <w:tcPr>
            <w:tcW w:w="646" w:type="pct"/>
            <w:tcBorders>
              <w:top w:val="single" w:sz="4" w:space="0" w:color="auto"/>
              <w:left w:val="nil"/>
              <w:bottom w:val="nil"/>
              <w:right w:val="nil"/>
            </w:tcBorders>
            <w:shd w:val="clear" w:color="auto" w:fill="auto"/>
            <w:noWrap/>
            <w:vAlign w:val="center"/>
            <w:hideMark/>
          </w:tcPr>
          <w:p w14:paraId="3DEF0849" w14:textId="77777777" w:rsidR="00D64922" w:rsidRPr="003B030B" w:rsidRDefault="00D64922" w:rsidP="00D64922">
            <w:pPr>
              <w:spacing w:after="0"/>
              <w:jc w:val="right"/>
              <w:rPr>
                <w:sz w:val="20"/>
                <w:szCs w:val="20"/>
              </w:rPr>
            </w:pPr>
            <w:r w:rsidRPr="003B030B">
              <w:rPr>
                <w:color w:val="000000"/>
                <w:sz w:val="20"/>
                <w:szCs w:val="20"/>
              </w:rPr>
              <w:t>32,811</w:t>
            </w:r>
          </w:p>
        </w:tc>
        <w:tc>
          <w:tcPr>
            <w:tcW w:w="646" w:type="pct"/>
            <w:tcBorders>
              <w:top w:val="single" w:sz="4" w:space="0" w:color="auto"/>
              <w:left w:val="nil"/>
              <w:bottom w:val="nil"/>
              <w:right w:val="nil"/>
            </w:tcBorders>
            <w:shd w:val="clear" w:color="auto" w:fill="auto"/>
            <w:noWrap/>
            <w:vAlign w:val="center"/>
            <w:hideMark/>
          </w:tcPr>
          <w:p w14:paraId="161DBA01" w14:textId="77777777" w:rsidR="00D64922" w:rsidRPr="003B030B" w:rsidRDefault="00D64922" w:rsidP="00D64922">
            <w:pPr>
              <w:spacing w:after="0"/>
              <w:jc w:val="right"/>
              <w:rPr>
                <w:sz w:val="20"/>
                <w:szCs w:val="20"/>
              </w:rPr>
            </w:pPr>
            <w:r w:rsidRPr="003B030B">
              <w:rPr>
                <w:color w:val="000000"/>
                <w:sz w:val="20"/>
                <w:szCs w:val="20"/>
              </w:rPr>
              <w:t>32,811</w:t>
            </w:r>
          </w:p>
        </w:tc>
        <w:tc>
          <w:tcPr>
            <w:tcW w:w="646" w:type="pct"/>
            <w:tcBorders>
              <w:top w:val="single" w:sz="4" w:space="0" w:color="auto"/>
              <w:left w:val="nil"/>
              <w:bottom w:val="nil"/>
              <w:right w:val="nil"/>
            </w:tcBorders>
            <w:shd w:val="clear" w:color="auto" w:fill="auto"/>
            <w:noWrap/>
            <w:vAlign w:val="center"/>
            <w:hideMark/>
          </w:tcPr>
          <w:p w14:paraId="0D7577E8" w14:textId="77777777" w:rsidR="00D64922" w:rsidRPr="003B030B" w:rsidRDefault="00D64922" w:rsidP="00D64922">
            <w:pPr>
              <w:spacing w:after="0"/>
              <w:jc w:val="right"/>
              <w:rPr>
                <w:sz w:val="20"/>
                <w:szCs w:val="20"/>
              </w:rPr>
            </w:pPr>
            <w:r w:rsidRPr="003B030B">
              <w:rPr>
                <w:color w:val="000000"/>
                <w:sz w:val="20"/>
                <w:szCs w:val="20"/>
              </w:rPr>
              <w:t>32,811</w:t>
            </w:r>
          </w:p>
        </w:tc>
        <w:tc>
          <w:tcPr>
            <w:tcW w:w="646" w:type="pct"/>
            <w:tcBorders>
              <w:top w:val="single" w:sz="4" w:space="0" w:color="auto"/>
              <w:left w:val="nil"/>
              <w:bottom w:val="nil"/>
              <w:right w:val="nil"/>
            </w:tcBorders>
            <w:shd w:val="clear" w:color="auto" w:fill="auto"/>
            <w:noWrap/>
            <w:vAlign w:val="center"/>
            <w:hideMark/>
          </w:tcPr>
          <w:p w14:paraId="6E85B3F4" w14:textId="77777777" w:rsidR="00D64922" w:rsidRPr="003B030B" w:rsidRDefault="00D64922" w:rsidP="00D64922">
            <w:pPr>
              <w:spacing w:after="0"/>
              <w:jc w:val="right"/>
              <w:rPr>
                <w:sz w:val="20"/>
                <w:szCs w:val="20"/>
              </w:rPr>
            </w:pPr>
            <w:r w:rsidRPr="003B030B">
              <w:rPr>
                <w:color w:val="000000"/>
                <w:sz w:val="20"/>
                <w:szCs w:val="20"/>
              </w:rPr>
              <w:t>32,811</w:t>
            </w:r>
          </w:p>
        </w:tc>
        <w:tc>
          <w:tcPr>
            <w:tcW w:w="644" w:type="pct"/>
            <w:tcBorders>
              <w:top w:val="single" w:sz="4" w:space="0" w:color="auto"/>
              <w:left w:val="nil"/>
              <w:bottom w:val="nil"/>
              <w:right w:val="nil"/>
            </w:tcBorders>
            <w:shd w:val="clear" w:color="auto" w:fill="auto"/>
            <w:noWrap/>
            <w:vAlign w:val="center"/>
            <w:hideMark/>
          </w:tcPr>
          <w:p w14:paraId="1A558C15" w14:textId="77777777" w:rsidR="00D64922" w:rsidRPr="003B030B" w:rsidRDefault="00D64922" w:rsidP="00D64922">
            <w:pPr>
              <w:spacing w:after="0"/>
              <w:jc w:val="right"/>
              <w:rPr>
                <w:sz w:val="20"/>
                <w:szCs w:val="20"/>
              </w:rPr>
            </w:pPr>
            <w:r w:rsidRPr="003B030B">
              <w:rPr>
                <w:color w:val="000000"/>
                <w:sz w:val="20"/>
                <w:szCs w:val="20"/>
              </w:rPr>
              <w:t>32,811</w:t>
            </w:r>
          </w:p>
        </w:tc>
      </w:tr>
      <w:tr w:rsidR="00D64922" w:rsidRPr="00FC7BD2" w14:paraId="365A9D6B" w14:textId="77777777" w:rsidTr="00D64922">
        <w:trPr>
          <w:trHeight w:val="232"/>
          <w:jc w:val="center"/>
        </w:trPr>
        <w:tc>
          <w:tcPr>
            <w:tcW w:w="481" w:type="pct"/>
            <w:tcBorders>
              <w:top w:val="nil"/>
              <w:left w:val="nil"/>
              <w:bottom w:val="nil"/>
              <w:right w:val="nil"/>
            </w:tcBorders>
            <w:shd w:val="clear" w:color="auto" w:fill="auto"/>
            <w:noWrap/>
            <w:vAlign w:val="center"/>
          </w:tcPr>
          <w:p w14:paraId="15220C61" w14:textId="77777777" w:rsidR="00D64922" w:rsidRPr="003B030B" w:rsidRDefault="00D64922" w:rsidP="00D64922">
            <w:pPr>
              <w:spacing w:after="0"/>
              <w:jc w:val="right"/>
              <w:rPr>
                <w:sz w:val="20"/>
                <w:szCs w:val="20"/>
              </w:rPr>
            </w:pPr>
            <w:r w:rsidRPr="003B030B">
              <w:rPr>
                <w:color w:val="000000"/>
                <w:sz w:val="20"/>
                <w:szCs w:val="20"/>
              </w:rPr>
              <w:t>2023</w:t>
            </w:r>
          </w:p>
        </w:tc>
        <w:tc>
          <w:tcPr>
            <w:tcW w:w="645" w:type="pct"/>
            <w:tcBorders>
              <w:top w:val="nil"/>
              <w:left w:val="nil"/>
              <w:bottom w:val="nil"/>
              <w:right w:val="nil"/>
            </w:tcBorders>
            <w:shd w:val="clear" w:color="auto" w:fill="auto"/>
            <w:noWrap/>
            <w:vAlign w:val="center"/>
            <w:hideMark/>
          </w:tcPr>
          <w:p w14:paraId="564196C4" w14:textId="77777777" w:rsidR="00D64922" w:rsidRPr="003B030B" w:rsidRDefault="00D64922" w:rsidP="00D64922">
            <w:pPr>
              <w:spacing w:after="0"/>
              <w:jc w:val="right"/>
              <w:rPr>
                <w:sz w:val="20"/>
                <w:szCs w:val="20"/>
              </w:rPr>
            </w:pPr>
            <w:r w:rsidRPr="003B030B">
              <w:rPr>
                <w:color w:val="000000"/>
                <w:sz w:val="20"/>
                <w:szCs w:val="20"/>
              </w:rPr>
              <w:t>24,634</w:t>
            </w:r>
          </w:p>
        </w:tc>
        <w:tc>
          <w:tcPr>
            <w:tcW w:w="646" w:type="pct"/>
            <w:tcBorders>
              <w:top w:val="nil"/>
              <w:left w:val="nil"/>
              <w:bottom w:val="nil"/>
              <w:right w:val="nil"/>
            </w:tcBorders>
            <w:shd w:val="clear" w:color="auto" w:fill="auto"/>
            <w:noWrap/>
            <w:vAlign w:val="center"/>
            <w:hideMark/>
          </w:tcPr>
          <w:p w14:paraId="2D41B984" w14:textId="77777777" w:rsidR="00D64922" w:rsidRPr="003B030B" w:rsidRDefault="00D64922" w:rsidP="00D64922">
            <w:pPr>
              <w:spacing w:after="0"/>
              <w:jc w:val="right"/>
              <w:rPr>
                <w:sz w:val="20"/>
                <w:szCs w:val="20"/>
              </w:rPr>
            </w:pPr>
            <w:r w:rsidRPr="003B030B">
              <w:rPr>
                <w:color w:val="000000"/>
                <w:sz w:val="20"/>
                <w:szCs w:val="20"/>
              </w:rPr>
              <w:t>24,634</w:t>
            </w:r>
          </w:p>
        </w:tc>
        <w:tc>
          <w:tcPr>
            <w:tcW w:w="646" w:type="pct"/>
            <w:tcBorders>
              <w:top w:val="nil"/>
              <w:left w:val="nil"/>
              <w:bottom w:val="nil"/>
              <w:right w:val="nil"/>
            </w:tcBorders>
            <w:shd w:val="clear" w:color="auto" w:fill="auto"/>
            <w:noWrap/>
            <w:vAlign w:val="center"/>
            <w:hideMark/>
          </w:tcPr>
          <w:p w14:paraId="4D76CE66" w14:textId="77777777" w:rsidR="00D64922" w:rsidRPr="003B030B" w:rsidRDefault="00D64922" w:rsidP="00D64922">
            <w:pPr>
              <w:spacing w:after="0"/>
              <w:jc w:val="right"/>
              <w:rPr>
                <w:sz w:val="20"/>
                <w:szCs w:val="20"/>
              </w:rPr>
            </w:pPr>
            <w:r w:rsidRPr="003B030B">
              <w:rPr>
                <w:color w:val="000000"/>
                <w:sz w:val="20"/>
                <w:szCs w:val="20"/>
              </w:rPr>
              <w:t>14,055</w:t>
            </w:r>
          </w:p>
        </w:tc>
        <w:tc>
          <w:tcPr>
            <w:tcW w:w="646" w:type="pct"/>
            <w:tcBorders>
              <w:top w:val="nil"/>
              <w:left w:val="nil"/>
              <w:bottom w:val="nil"/>
              <w:right w:val="nil"/>
            </w:tcBorders>
            <w:shd w:val="clear" w:color="auto" w:fill="auto"/>
            <w:noWrap/>
            <w:vAlign w:val="center"/>
            <w:hideMark/>
          </w:tcPr>
          <w:p w14:paraId="61D909E7" w14:textId="77777777" w:rsidR="00D64922" w:rsidRPr="003B030B" w:rsidRDefault="00D64922" w:rsidP="00D64922">
            <w:pPr>
              <w:spacing w:after="0"/>
              <w:jc w:val="right"/>
              <w:rPr>
                <w:sz w:val="20"/>
                <w:szCs w:val="20"/>
              </w:rPr>
            </w:pPr>
            <w:r w:rsidRPr="003B030B">
              <w:rPr>
                <w:color w:val="000000"/>
                <w:sz w:val="20"/>
                <w:szCs w:val="20"/>
              </w:rPr>
              <w:t>6,067</w:t>
            </w:r>
          </w:p>
        </w:tc>
        <w:tc>
          <w:tcPr>
            <w:tcW w:w="646" w:type="pct"/>
            <w:tcBorders>
              <w:top w:val="nil"/>
              <w:left w:val="nil"/>
              <w:bottom w:val="nil"/>
              <w:right w:val="nil"/>
            </w:tcBorders>
            <w:shd w:val="clear" w:color="auto" w:fill="auto"/>
            <w:noWrap/>
            <w:vAlign w:val="center"/>
            <w:hideMark/>
          </w:tcPr>
          <w:p w14:paraId="5E5DBD81"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4D3BEEDB" w14:textId="77777777" w:rsidR="00D64922" w:rsidRPr="003B030B" w:rsidRDefault="00D64922" w:rsidP="00D64922">
            <w:pPr>
              <w:spacing w:after="0"/>
              <w:jc w:val="right"/>
              <w:rPr>
                <w:sz w:val="20"/>
                <w:szCs w:val="20"/>
              </w:rPr>
            </w:pPr>
            <w:r w:rsidRPr="003B030B">
              <w:rPr>
                <w:color w:val="000000"/>
                <w:sz w:val="20"/>
                <w:szCs w:val="20"/>
              </w:rPr>
              <w:t>29,737</w:t>
            </w:r>
          </w:p>
        </w:tc>
        <w:tc>
          <w:tcPr>
            <w:tcW w:w="644" w:type="pct"/>
            <w:tcBorders>
              <w:top w:val="nil"/>
              <w:left w:val="nil"/>
              <w:bottom w:val="nil"/>
              <w:right w:val="nil"/>
            </w:tcBorders>
            <w:shd w:val="clear" w:color="auto" w:fill="auto"/>
            <w:noWrap/>
            <w:vAlign w:val="center"/>
            <w:hideMark/>
          </w:tcPr>
          <w:p w14:paraId="0F471E1B" w14:textId="77777777" w:rsidR="00D64922" w:rsidRPr="003B030B" w:rsidRDefault="00D64922" w:rsidP="00D64922">
            <w:pPr>
              <w:spacing w:after="0"/>
              <w:jc w:val="right"/>
              <w:rPr>
                <w:sz w:val="20"/>
                <w:szCs w:val="20"/>
              </w:rPr>
            </w:pPr>
            <w:r w:rsidRPr="003B030B">
              <w:rPr>
                <w:color w:val="000000"/>
                <w:sz w:val="20"/>
                <w:szCs w:val="20"/>
              </w:rPr>
              <w:t>24,634</w:t>
            </w:r>
          </w:p>
        </w:tc>
      </w:tr>
      <w:tr w:rsidR="00D64922" w:rsidRPr="00FC7BD2" w14:paraId="5DED3033" w14:textId="77777777" w:rsidTr="00D64922">
        <w:trPr>
          <w:trHeight w:val="223"/>
          <w:jc w:val="center"/>
        </w:trPr>
        <w:tc>
          <w:tcPr>
            <w:tcW w:w="481" w:type="pct"/>
            <w:tcBorders>
              <w:top w:val="nil"/>
              <w:left w:val="nil"/>
              <w:bottom w:val="nil"/>
              <w:right w:val="nil"/>
            </w:tcBorders>
            <w:shd w:val="clear" w:color="auto" w:fill="auto"/>
            <w:noWrap/>
            <w:vAlign w:val="center"/>
          </w:tcPr>
          <w:p w14:paraId="4D55E0C5" w14:textId="77777777" w:rsidR="00D64922" w:rsidRPr="003B030B" w:rsidRDefault="00D64922" w:rsidP="00D64922">
            <w:pPr>
              <w:spacing w:after="0"/>
              <w:jc w:val="right"/>
              <w:rPr>
                <w:sz w:val="20"/>
                <w:szCs w:val="20"/>
              </w:rPr>
            </w:pPr>
            <w:r w:rsidRPr="003B030B">
              <w:rPr>
                <w:color w:val="000000"/>
                <w:sz w:val="20"/>
                <w:szCs w:val="20"/>
              </w:rPr>
              <w:t>2024</w:t>
            </w:r>
          </w:p>
        </w:tc>
        <w:tc>
          <w:tcPr>
            <w:tcW w:w="645" w:type="pct"/>
            <w:tcBorders>
              <w:top w:val="nil"/>
              <w:left w:val="nil"/>
              <w:bottom w:val="nil"/>
              <w:right w:val="nil"/>
            </w:tcBorders>
            <w:shd w:val="clear" w:color="auto" w:fill="auto"/>
            <w:noWrap/>
            <w:vAlign w:val="center"/>
            <w:hideMark/>
          </w:tcPr>
          <w:p w14:paraId="729CC9AB" w14:textId="77777777" w:rsidR="00D64922" w:rsidRPr="003B030B" w:rsidRDefault="00D64922" w:rsidP="00D64922">
            <w:pPr>
              <w:spacing w:after="0"/>
              <w:jc w:val="right"/>
              <w:rPr>
                <w:sz w:val="20"/>
                <w:szCs w:val="20"/>
              </w:rPr>
            </w:pPr>
            <w:r w:rsidRPr="003B030B">
              <w:rPr>
                <w:color w:val="000000"/>
                <w:sz w:val="20"/>
                <w:szCs w:val="20"/>
              </w:rPr>
              <w:t>22,683</w:t>
            </w:r>
          </w:p>
        </w:tc>
        <w:tc>
          <w:tcPr>
            <w:tcW w:w="646" w:type="pct"/>
            <w:tcBorders>
              <w:top w:val="nil"/>
              <w:left w:val="nil"/>
              <w:bottom w:val="nil"/>
              <w:right w:val="nil"/>
            </w:tcBorders>
            <w:shd w:val="clear" w:color="auto" w:fill="auto"/>
            <w:noWrap/>
            <w:vAlign w:val="center"/>
            <w:hideMark/>
          </w:tcPr>
          <w:p w14:paraId="03F198BD" w14:textId="77777777" w:rsidR="00D64922" w:rsidRPr="003B030B" w:rsidRDefault="00D64922" w:rsidP="00D64922">
            <w:pPr>
              <w:spacing w:after="0"/>
              <w:jc w:val="right"/>
              <w:rPr>
                <w:sz w:val="20"/>
                <w:szCs w:val="20"/>
              </w:rPr>
            </w:pPr>
            <w:r w:rsidRPr="003B030B">
              <w:rPr>
                <w:color w:val="000000"/>
                <w:sz w:val="20"/>
                <w:szCs w:val="20"/>
              </w:rPr>
              <w:t>22,683</w:t>
            </w:r>
          </w:p>
        </w:tc>
        <w:tc>
          <w:tcPr>
            <w:tcW w:w="646" w:type="pct"/>
            <w:tcBorders>
              <w:top w:val="nil"/>
              <w:left w:val="nil"/>
              <w:bottom w:val="nil"/>
              <w:right w:val="nil"/>
            </w:tcBorders>
            <w:shd w:val="clear" w:color="auto" w:fill="auto"/>
            <w:noWrap/>
            <w:vAlign w:val="center"/>
            <w:hideMark/>
          </w:tcPr>
          <w:p w14:paraId="667D48A0" w14:textId="77777777" w:rsidR="00D64922" w:rsidRPr="003B030B" w:rsidRDefault="00D64922" w:rsidP="00D64922">
            <w:pPr>
              <w:spacing w:after="0"/>
              <w:jc w:val="right"/>
              <w:rPr>
                <w:sz w:val="20"/>
                <w:szCs w:val="20"/>
              </w:rPr>
            </w:pPr>
            <w:r w:rsidRPr="003B030B">
              <w:rPr>
                <w:color w:val="000000"/>
                <w:sz w:val="20"/>
                <w:szCs w:val="20"/>
              </w:rPr>
              <w:t>15,385</w:t>
            </w:r>
          </w:p>
        </w:tc>
        <w:tc>
          <w:tcPr>
            <w:tcW w:w="646" w:type="pct"/>
            <w:tcBorders>
              <w:top w:val="nil"/>
              <w:left w:val="nil"/>
              <w:bottom w:val="nil"/>
              <w:right w:val="nil"/>
            </w:tcBorders>
            <w:shd w:val="clear" w:color="auto" w:fill="auto"/>
            <w:noWrap/>
            <w:vAlign w:val="center"/>
            <w:hideMark/>
          </w:tcPr>
          <w:p w14:paraId="6F580447" w14:textId="77777777" w:rsidR="00D64922" w:rsidRPr="003B030B" w:rsidRDefault="00D64922" w:rsidP="00D64922">
            <w:pPr>
              <w:spacing w:after="0"/>
              <w:jc w:val="right"/>
              <w:rPr>
                <w:sz w:val="20"/>
                <w:szCs w:val="20"/>
              </w:rPr>
            </w:pPr>
            <w:r w:rsidRPr="003B030B">
              <w:rPr>
                <w:color w:val="000000"/>
                <w:sz w:val="20"/>
                <w:szCs w:val="20"/>
              </w:rPr>
              <w:t>7,551</w:t>
            </w:r>
          </w:p>
        </w:tc>
        <w:tc>
          <w:tcPr>
            <w:tcW w:w="646" w:type="pct"/>
            <w:tcBorders>
              <w:top w:val="nil"/>
              <w:left w:val="nil"/>
              <w:bottom w:val="nil"/>
              <w:right w:val="nil"/>
            </w:tcBorders>
            <w:shd w:val="clear" w:color="auto" w:fill="auto"/>
            <w:noWrap/>
            <w:vAlign w:val="center"/>
            <w:hideMark/>
          </w:tcPr>
          <w:p w14:paraId="1EA9160D"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57BFA6BF" w14:textId="77777777" w:rsidR="00D64922" w:rsidRPr="003B030B" w:rsidRDefault="00D64922" w:rsidP="00D64922">
            <w:pPr>
              <w:spacing w:after="0"/>
              <w:jc w:val="right"/>
              <w:rPr>
                <w:sz w:val="20"/>
                <w:szCs w:val="20"/>
              </w:rPr>
            </w:pPr>
            <w:r w:rsidRPr="003B030B">
              <w:rPr>
                <w:color w:val="000000"/>
                <w:sz w:val="20"/>
                <w:szCs w:val="20"/>
              </w:rPr>
              <w:t>25,174</w:t>
            </w:r>
          </w:p>
        </w:tc>
        <w:tc>
          <w:tcPr>
            <w:tcW w:w="644" w:type="pct"/>
            <w:tcBorders>
              <w:top w:val="nil"/>
              <w:left w:val="nil"/>
              <w:bottom w:val="nil"/>
              <w:right w:val="nil"/>
            </w:tcBorders>
            <w:shd w:val="clear" w:color="auto" w:fill="auto"/>
            <w:noWrap/>
            <w:vAlign w:val="center"/>
            <w:hideMark/>
          </w:tcPr>
          <w:p w14:paraId="6E6CC5CD" w14:textId="77777777" w:rsidR="00D64922" w:rsidRPr="003B030B" w:rsidRDefault="00D64922" w:rsidP="00D64922">
            <w:pPr>
              <w:spacing w:after="0"/>
              <w:jc w:val="right"/>
              <w:rPr>
                <w:sz w:val="20"/>
                <w:szCs w:val="20"/>
              </w:rPr>
            </w:pPr>
            <w:r w:rsidRPr="003B030B">
              <w:rPr>
                <w:color w:val="000000"/>
                <w:sz w:val="20"/>
                <w:szCs w:val="20"/>
              </w:rPr>
              <w:t>22,683</w:t>
            </w:r>
          </w:p>
        </w:tc>
      </w:tr>
      <w:tr w:rsidR="00D64922" w:rsidRPr="00FC7BD2" w14:paraId="5BC5895A" w14:textId="77777777" w:rsidTr="00D64922">
        <w:trPr>
          <w:trHeight w:val="223"/>
          <w:jc w:val="center"/>
        </w:trPr>
        <w:tc>
          <w:tcPr>
            <w:tcW w:w="481" w:type="pct"/>
            <w:tcBorders>
              <w:top w:val="nil"/>
              <w:left w:val="nil"/>
              <w:bottom w:val="nil"/>
              <w:right w:val="nil"/>
            </w:tcBorders>
            <w:shd w:val="clear" w:color="auto" w:fill="auto"/>
            <w:noWrap/>
            <w:vAlign w:val="center"/>
          </w:tcPr>
          <w:p w14:paraId="6F5EEF90" w14:textId="77777777" w:rsidR="00D64922" w:rsidRPr="003B030B" w:rsidRDefault="00D64922" w:rsidP="00D64922">
            <w:pPr>
              <w:spacing w:after="0"/>
              <w:jc w:val="right"/>
              <w:rPr>
                <w:sz w:val="20"/>
                <w:szCs w:val="20"/>
              </w:rPr>
            </w:pPr>
            <w:r w:rsidRPr="003B030B">
              <w:rPr>
                <w:color w:val="000000"/>
                <w:sz w:val="20"/>
                <w:szCs w:val="20"/>
              </w:rPr>
              <w:t>2025</w:t>
            </w:r>
          </w:p>
        </w:tc>
        <w:tc>
          <w:tcPr>
            <w:tcW w:w="645" w:type="pct"/>
            <w:tcBorders>
              <w:top w:val="nil"/>
              <w:left w:val="nil"/>
              <w:bottom w:val="nil"/>
              <w:right w:val="nil"/>
            </w:tcBorders>
            <w:shd w:val="clear" w:color="auto" w:fill="auto"/>
            <w:noWrap/>
            <w:vAlign w:val="center"/>
            <w:hideMark/>
          </w:tcPr>
          <w:p w14:paraId="28195BC1" w14:textId="77777777" w:rsidR="00D64922" w:rsidRPr="003B030B" w:rsidRDefault="00D64922" w:rsidP="00D64922">
            <w:pPr>
              <w:spacing w:after="0"/>
              <w:jc w:val="right"/>
              <w:rPr>
                <w:sz w:val="20"/>
                <w:szCs w:val="20"/>
              </w:rPr>
            </w:pPr>
            <w:r w:rsidRPr="003B030B">
              <w:rPr>
                <w:color w:val="000000"/>
                <w:sz w:val="20"/>
                <w:szCs w:val="20"/>
              </w:rPr>
              <w:t>32,047</w:t>
            </w:r>
          </w:p>
        </w:tc>
        <w:tc>
          <w:tcPr>
            <w:tcW w:w="646" w:type="pct"/>
            <w:tcBorders>
              <w:top w:val="nil"/>
              <w:left w:val="nil"/>
              <w:bottom w:val="nil"/>
              <w:right w:val="nil"/>
            </w:tcBorders>
            <w:shd w:val="clear" w:color="auto" w:fill="auto"/>
            <w:noWrap/>
            <w:vAlign w:val="center"/>
            <w:hideMark/>
          </w:tcPr>
          <w:p w14:paraId="6FE1B914" w14:textId="77777777" w:rsidR="00D64922" w:rsidRPr="003B030B" w:rsidRDefault="00D64922" w:rsidP="00D64922">
            <w:pPr>
              <w:spacing w:after="0"/>
              <w:jc w:val="right"/>
              <w:rPr>
                <w:sz w:val="20"/>
                <w:szCs w:val="20"/>
              </w:rPr>
            </w:pPr>
            <w:r w:rsidRPr="003B030B">
              <w:rPr>
                <w:color w:val="000000"/>
                <w:sz w:val="20"/>
                <w:szCs w:val="20"/>
              </w:rPr>
              <w:t>32,047</w:t>
            </w:r>
          </w:p>
        </w:tc>
        <w:tc>
          <w:tcPr>
            <w:tcW w:w="646" w:type="pct"/>
            <w:tcBorders>
              <w:top w:val="nil"/>
              <w:left w:val="nil"/>
              <w:bottom w:val="nil"/>
              <w:right w:val="nil"/>
            </w:tcBorders>
            <w:shd w:val="clear" w:color="auto" w:fill="auto"/>
            <w:noWrap/>
            <w:vAlign w:val="center"/>
            <w:hideMark/>
          </w:tcPr>
          <w:p w14:paraId="4186166C" w14:textId="77777777" w:rsidR="00D64922" w:rsidRPr="003B030B" w:rsidRDefault="00D64922" w:rsidP="00D64922">
            <w:pPr>
              <w:spacing w:after="0"/>
              <w:jc w:val="right"/>
              <w:rPr>
                <w:sz w:val="20"/>
                <w:szCs w:val="20"/>
              </w:rPr>
            </w:pPr>
            <w:r w:rsidRPr="003B030B">
              <w:rPr>
                <w:color w:val="000000"/>
                <w:sz w:val="20"/>
                <w:szCs w:val="20"/>
              </w:rPr>
              <w:t>22,590</w:t>
            </w:r>
          </w:p>
        </w:tc>
        <w:tc>
          <w:tcPr>
            <w:tcW w:w="646" w:type="pct"/>
            <w:tcBorders>
              <w:top w:val="nil"/>
              <w:left w:val="nil"/>
              <w:bottom w:val="nil"/>
              <w:right w:val="nil"/>
            </w:tcBorders>
            <w:shd w:val="clear" w:color="auto" w:fill="auto"/>
            <w:noWrap/>
            <w:vAlign w:val="center"/>
            <w:hideMark/>
          </w:tcPr>
          <w:p w14:paraId="50170546" w14:textId="77777777" w:rsidR="00D64922" w:rsidRPr="003B030B" w:rsidRDefault="00D64922" w:rsidP="00D64922">
            <w:pPr>
              <w:spacing w:after="0"/>
              <w:jc w:val="right"/>
              <w:rPr>
                <w:sz w:val="20"/>
                <w:szCs w:val="20"/>
              </w:rPr>
            </w:pPr>
            <w:r w:rsidRPr="003B030B">
              <w:rPr>
                <w:color w:val="000000"/>
                <w:sz w:val="20"/>
                <w:szCs w:val="20"/>
              </w:rPr>
              <w:t>11,738</w:t>
            </w:r>
          </w:p>
        </w:tc>
        <w:tc>
          <w:tcPr>
            <w:tcW w:w="646" w:type="pct"/>
            <w:tcBorders>
              <w:top w:val="nil"/>
              <w:left w:val="nil"/>
              <w:bottom w:val="nil"/>
              <w:right w:val="nil"/>
            </w:tcBorders>
            <w:shd w:val="clear" w:color="auto" w:fill="auto"/>
            <w:noWrap/>
            <w:vAlign w:val="center"/>
            <w:hideMark/>
          </w:tcPr>
          <w:p w14:paraId="1E3238AE"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07B5346B" w14:textId="77777777" w:rsidR="00D64922" w:rsidRPr="003B030B" w:rsidRDefault="00D64922" w:rsidP="00D64922">
            <w:pPr>
              <w:spacing w:after="0"/>
              <w:jc w:val="right"/>
              <w:rPr>
                <w:sz w:val="20"/>
                <w:szCs w:val="20"/>
              </w:rPr>
            </w:pPr>
            <w:r w:rsidRPr="003B030B">
              <w:rPr>
                <w:color w:val="000000"/>
                <w:sz w:val="20"/>
                <w:szCs w:val="20"/>
              </w:rPr>
              <w:t>35,396</w:t>
            </w:r>
          </w:p>
        </w:tc>
        <w:tc>
          <w:tcPr>
            <w:tcW w:w="644" w:type="pct"/>
            <w:tcBorders>
              <w:top w:val="nil"/>
              <w:left w:val="nil"/>
              <w:bottom w:val="nil"/>
              <w:right w:val="nil"/>
            </w:tcBorders>
            <w:shd w:val="clear" w:color="auto" w:fill="auto"/>
            <w:noWrap/>
            <w:vAlign w:val="center"/>
            <w:hideMark/>
          </w:tcPr>
          <w:p w14:paraId="4DA8B21B" w14:textId="77777777" w:rsidR="00D64922" w:rsidRPr="003B030B" w:rsidRDefault="00D64922" w:rsidP="00D64922">
            <w:pPr>
              <w:spacing w:after="0"/>
              <w:jc w:val="right"/>
              <w:rPr>
                <w:sz w:val="20"/>
                <w:szCs w:val="20"/>
              </w:rPr>
            </w:pPr>
            <w:r w:rsidRPr="003B030B">
              <w:rPr>
                <w:color w:val="000000"/>
                <w:sz w:val="20"/>
                <w:szCs w:val="20"/>
              </w:rPr>
              <w:t>38,806</w:t>
            </w:r>
          </w:p>
        </w:tc>
      </w:tr>
      <w:tr w:rsidR="00D64922" w:rsidRPr="00FC7BD2" w14:paraId="53A95AB0" w14:textId="77777777" w:rsidTr="00D64922">
        <w:trPr>
          <w:trHeight w:val="223"/>
          <w:jc w:val="center"/>
        </w:trPr>
        <w:tc>
          <w:tcPr>
            <w:tcW w:w="481" w:type="pct"/>
            <w:tcBorders>
              <w:top w:val="nil"/>
              <w:left w:val="nil"/>
              <w:bottom w:val="nil"/>
              <w:right w:val="nil"/>
            </w:tcBorders>
            <w:shd w:val="clear" w:color="auto" w:fill="auto"/>
            <w:noWrap/>
            <w:vAlign w:val="center"/>
          </w:tcPr>
          <w:p w14:paraId="44332FD7" w14:textId="77777777" w:rsidR="00D64922" w:rsidRPr="003B030B" w:rsidRDefault="00D64922" w:rsidP="00D64922">
            <w:pPr>
              <w:spacing w:after="0"/>
              <w:jc w:val="right"/>
              <w:rPr>
                <w:sz w:val="20"/>
                <w:szCs w:val="20"/>
              </w:rPr>
            </w:pPr>
            <w:r w:rsidRPr="003B030B">
              <w:rPr>
                <w:color w:val="000000"/>
                <w:sz w:val="20"/>
                <w:szCs w:val="20"/>
              </w:rPr>
              <w:t>2026</w:t>
            </w:r>
          </w:p>
        </w:tc>
        <w:tc>
          <w:tcPr>
            <w:tcW w:w="645" w:type="pct"/>
            <w:tcBorders>
              <w:top w:val="nil"/>
              <w:left w:val="nil"/>
              <w:bottom w:val="nil"/>
              <w:right w:val="nil"/>
            </w:tcBorders>
            <w:shd w:val="clear" w:color="auto" w:fill="auto"/>
            <w:noWrap/>
            <w:vAlign w:val="center"/>
            <w:hideMark/>
          </w:tcPr>
          <w:p w14:paraId="7ABF2564" w14:textId="77777777" w:rsidR="00D64922" w:rsidRPr="003B030B" w:rsidRDefault="00D64922" w:rsidP="00D64922">
            <w:pPr>
              <w:spacing w:after="0"/>
              <w:jc w:val="right"/>
              <w:rPr>
                <w:sz w:val="20"/>
                <w:szCs w:val="20"/>
              </w:rPr>
            </w:pPr>
            <w:r w:rsidRPr="003B030B">
              <w:rPr>
                <w:color w:val="000000"/>
                <w:sz w:val="20"/>
                <w:szCs w:val="20"/>
              </w:rPr>
              <w:t>53,579</w:t>
            </w:r>
          </w:p>
        </w:tc>
        <w:tc>
          <w:tcPr>
            <w:tcW w:w="646" w:type="pct"/>
            <w:tcBorders>
              <w:top w:val="nil"/>
              <w:left w:val="nil"/>
              <w:bottom w:val="nil"/>
              <w:right w:val="nil"/>
            </w:tcBorders>
            <w:shd w:val="clear" w:color="auto" w:fill="auto"/>
            <w:noWrap/>
            <w:vAlign w:val="center"/>
            <w:hideMark/>
          </w:tcPr>
          <w:p w14:paraId="120A68D0" w14:textId="77777777" w:rsidR="00D64922" w:rsidRPr="003B030B" w:rsidRDefault="00D64922" w:rsidP="00D64922">
            <w:pPr>
              <w:spacing w:after="0"/>
              <w:jc w:val="right"/>
              <w:rPr>
                <w:sz w:val="20"/>
                <w:szCs w:val="20"/>
              </w:rPr>
            </w:pPr>
            <w:r w:rsidRPr="003B030B">
              <w:rPr>
                <w:color w:val="000000"/>
                <w:sz w:val="20"/>
                <w:szCs w:val="20"/>
              </w:rPr>
              <w:t>53,579</w:t>
            </w:r>
          </w:p>
        </w:tc>
        <w:tc>
          <w:tcPr>
            <w:tcW w:w="646" w:type="pct"/>
            <w:tcBorders>
              <w:top w:val="nil"/>
              <w:left w:val="nil"/>
              <w:bottom w:val="nil"/>
              <w:right w:val="nil"/>
            </w:tcBorders>
            <w:shd w:val="clear" w:color="auto" w:fill="auto"/>
            <w:noWrap/>
            <w:vAlign w:val="center"/>
            <w:hideMark/>
          </w:tcPr>
          <w:p w14:paraId="3463B43A" w14:textId="77777777" w:rsidR="00D64922" w:rsidRPr="003B030B" w:rsidRDefault="00D64922" w:rsidP="00D64922">
            <w:pPr>
              <w:spacing w:after="0"/>
              <w:jc w:val="right"/>
              <w:rPr>
                <w:sz w:val="20"/>
                <w:szCs w:val="20"/>
              </w:rPr>
            </w:pPr>
            <w:r w:rsidRPr="003B030B">
              <w:rPr>
                <w:color w:val="000000"/>
                <w:sz w:val="20"/>
                <w:szCs w:val="20"/>
              </w:rPr>
              <w:t>36,992</w:t>
            </w:r>
          </w:p>
        </w:tc>
        <w:tc>
          <w:tcPr>
            <w:tcW w:w="646" w:type="pct"/>
            <w:tcBorders>
              <w:top w:val="nil"/>
              <w:left w:val="nil"/>
              <w:bottom w:val="nil"/>
              <w:right w:val="nil"/>
            </w:tcBorders>
            <w:shd w:val="clear" w:color="auto" w:fill="auto"/>
            <w:noWrap/>
            <w:vAlign w:val="center"/>
            <w:hideMark/>
          </w:tcPr>
          <w:p w14:paraId="7005E58A" w14:textId="77777777" w:rsidR="00D64922" w:rsidRPr="003B030B" w:rsidRDefault="00D64922" w:rsidP="00D64922">
            <w:pPr>
              <w:spacing w:after="0"/>
              <w:jc w:val="right"/>
              <w:rPr>
                <w:sz w:val="20"/>
                <w:szCs w:val="20"/>
              </w:rPr>
            </w:pPr>
            <w:r w:rsidRPr="003B030B">
              <w:rPr>
                <w:color w:val="000000"/>
                <w:sz w:val="20"/>
                <w:szCs w:val="20"/>
              </w:rPr>
              <w:t>17,841</w:t>
            </w:r>
          </w:p>
        </w:tc>
        <w:tc>
          <w:tcPr>
            <w:tcW w:w="646" w:type="pct"/>
            <w:tcBorders>
              <w:top w:val="nil"/>
              <w:left w:val="nil"/>
              <w:bottom w:val="nil"/>
              <w:right w:val="nil"/>
            </w:tcBorders>
            <w:shd w:val="clear" w:color="auto" w:fill="auto"/>
            <w:noWrap/>
            <w:vAlign w:val="center"/>
            <w:hideMark/>
          </w:tcPr>
          <w:p w14:paraId="2D43E27C"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2054728F" w14:textId="77777777" w:rsidR="00D64922" w:rsidRPr="003B030B" w:rsidRDefault="00D64922" w:rsidP="00D64922">
            <w:pPr>
              <w:spacing w:after="0"/>
              <w:jc w:val="right"/>
              <w:rPr>
                <w:sz w:val="20"/>
                <w:szCs w:val="20"/>
              </w:rPr>
            </w:pPr>
            <w:r w:rsidRPr="003B030B">
              <w:rPr>
                <w:color w:val="000000"/>
                <w:sz w:val="20"/>
                <w:szCs w:val="20"/>
              </w:rPr>
              <w:t>59,138</w:t>
            </w:r>
          </w:p>
        </w:tc>
        <w:tc>
          <w:tcPr>
            <w:tcW w:w="644" w:type="pct"/>
            <w:tcBorders>
              <w:top w:val="nil"/>
              <w:left w:val="nil"/>
              <w:bottom w:val="nil"/>
              <w:right w:val="nil"/>
            </w:tcBorders>
            <w:shd w:val="clear" w:color="auto" w:fill="auto"/>
            <w:noWrap/>
            <w:vAlign w:val="center"/>
            <w:hideMark/>
          </w:tcPr>
          <w:p w14:paraId="62BBA4AD" w14:textId="77777777" w:rsidR="00D64922" w:rsidRPr="003B030B" w:rsidRDefault="00D64922" w:rsidP="00D64922">
            <w:pPr>
              <w:spacing w:after="0"/>
              <w:jc w:val="right"/>
              <w:rPr>
                <w:sz w:val="20"/>
                <w:szCs w:val="20"/>
              </w:rPr>
            </w:pPr>
            <w:r w:rsidRPr="003B030B">
              <w:rPr>
                <w:color w:val="000000"/>
                <w:sz w:val="20"/>
                <w:szCs w:val="20"/>
              </w:rPr>
              <w:t>60,301</w:t>
            </w:r>
          </w:p>
        </w:tc>
      </w:tr>
      <w:tr w:rsidR="00D64922" w:rsidRPr="00FC7BD2" w14:paraId="2F381C9E" w14:textId="77777777" w:rsidTr="00D64922">
        <w:trPr>
          <w:trHeight w:val="232"/>
          <w:jc w:val="center"/>
        </w:trPr>
        <w:tc>
          <w:tcPr>
            <w:tcW w:w="481" w:type="pct"/>
            <w:tcBorders>
              <w:top w:val="nil"/>
              <w:left w:val="nil"/>
              <w:bottom w:val="nil"/>
              <w:right w:val="nil"/>
            </w:tcBorders>
            <w:shd w:val="clear" w:color="auto" w:fill="auto"/>
            <w:noWrap/>
            <w:vAlign w:val="center"/>
          </w:tcPr>
          <w:p w14:paraId="2308E39D" w14:textId="77777777" w:rsidR="00D64922" w:rsidRPr="003B030B" w:rsidRDefault="00D64922" w:rsidP="00D64922">
            <w:pPr>
              <w:spacing w:after="0"/>
              <w:jc w:val="right"/>
              <w:rPr>
                <w:sz w:val="20"/>
                <w:szCs w:val="20"/>
              </w:rPr>
            </w:pPr>
            <w:r w:rsidRPr="003B030B">
              <w:rPr>
                <w:color w:val="000000"/>
                <w:sz w:val="20"/>
                <w:szCs w:val="20"/>
              </w:rPr>
              <w:t>2027</w:t>
            </w:r>
          </w:p>
        </w:tc>
        <w:tc>
          <w:tcPr>
            <w:tcW w:w="645" w:type="pct"/>
            <w:tcBorders>
              <w:top w:val="nil"/>
              <w:left w:val="nil"/>
              <w:bottom w:val="nil"/>
              <w:right w:val="nil"/>
            </w:tcBorders>
            <w:shd w:val="clear" w:color="auto" w:fill="auto"/>
            <w:noWrap/>
            <w:vAlign w:val="center"/>
            <w:hideMark/>
          </w:tcPr>
          <w:p w14:paraId="2710B110" w14:textId="77777777" w:rsidR="00D64922" w:rsidRPr="003B030B" w:rsidRDefault="00D64922" w:rsidP="00D64922">
            <w:pPr>
              <w:spacing w:after="0"/>
              <w:jc w:val="right"/>
              <w:rPr>
                <w:sz w:val="20"/>
                <w:szCs w:val="20"/>
              </w:rPr>
            </w:pPr>
            <w:commentRangeStart w:id="311"/>
            <w:r w:rsidRPr="003B030B">
              <w:rPr>
                <w:color w:val="000000"/>
                <w:sz w:val="20"/>
                <w:szCs w:val="20"/>
              </w:rPr>
              <w:t>68,568</w:t>
            </w:r>
          </w:p>
        </w:tc>
        <w:tc>
          <w:tcPr>
            <w:tcW w:w="646" w:type="pct"/>
            <w:tcBorders>
              <w:top w:val="nil"/>
              <w:left w:val="nil"/>
              <w:bottom w:val="nil"/>
              <w:right w:val="nil"/>
            </w:tcBorders>
            <w:shd w:val="clear" w:color="auto" w:fill="auto"/>
            <w:noWrap/>
            <w:vAlign w:val="center"/>
            <w:hideMark/>
          </w:tcPr>
          <w:p w14:paraId="4665810A" w14:textId="77777777" w:rsidR="00D64922" w:rsidRPr="003B030B" w:rsidRDefault="00D64922" w:rsidP="00D64922">
            <w:pPr>
              <w:spacing w:after="0"/>
              <w:jc w:val="right"/>
              <w:rPr>
                <w:sz w:val="20"/>
                <w:szCs w:val="20"/>
              </w:rPr>
            </w:pPr>
            <w:r w:rsidRPr="003B030B">
              <w:rPr>
                <w:color w:val="000000"/>
                <w:sz w:val="20"/>
                <w:szCs w:val="20"/>
              </w:rPr>
              <w:t>68,568</w:t>
            </w:r>
            <w:commentRangeEnd w:id="311"/>
            <w:r w:rsidR="00092823">
              <w:rPr>
                <w:rStyle w:val="CommentReference"/>
              </w:rPr>
              <w:commentReference w:id="311"/>
            </w:r>
          </w:p>
        </w:tc>
        <w:tc>
          <w:tcPr>
            <w:tcW w:w="646" w:type="pct"/>
            <w:tcBorders>
              <w:top w:val="nil"/>
              <w:left w:val="nil"/>
              <w:bottom w:val="nil"/>
              <w:right w:val="nil"/>
            </w:tcBorders>
            <w:shd w:val="clear" w:color="auto" w:fill="auto"/>
            <w:noWrap/>
            <w:vAlign w:val="center"/>
            <w:hideMark/>
          </w:tcPr>
          <w:p w14:paraId="3F142863" w14:textId="77777777" w:rsidR="00D64922" w:rsidRPr="003B030B" w:rsidRDefault="00D64922" w:rsidP="00D64922">
            <w:pPr>
              <w:spacing w:after="0"/>
              <w:jc w:val="right"/>
              <w:rPr>
                <w:sz w:val="20"/>
                <w:szCs w:val="20"/>
              </w:rPr>
            </w:pPr>
            <w:r w:rsidRPr="003B030B">
              <w:rPr>
                <w:color w:val="000000"/>
                <w:sz w:val="20"/>
                <w:szCs w:val="20"/>
              </w:rPr>
              <w:t>45,462</w:t>
            </w:r>
          </w:p>
        </w:tc>
        <w:tc>
          <w:tcPr>
            <w:tcW w:w="646" w:type="pct"/>
            <w:tcBorders>
              <w:top w:val="nil"/>
              <w:left w:val="nil"/>
              <w:bottom w:val="nil"/>
              <w:right w:val="nil"/>
            </w:tcBorders>
            <w:shd w:val="clear" w:color="auto" w:fill="auto"/>
            <w:noWrap/>
            <w:vAlign w:val="center"/>
            <w:hideMark/>
          </w:tcPr>
          <w:p w14:paraId="035E29F2" w14:textId="77777777" w:rsidR="00D64922" w:rsidRPr="003B030B" w:rsidRDefault="00D64922" w:rsidP="00D64922">
            <w:pPr>
              <w:spacing w:after="0"/>
              <w:jc w:val="right"/>
              <w:rPr>
                <w:sz w:val="20"/>
                <w:szCs w:val="20"/>
              </w:rPr>
            </w:pPr>
            <w:r w:rsidRPr="003B030B">
              <w:rPr>
                <w:color w:val="000000"/>
                <w:sz w:val="20"/>
                <w:szCs w:val="20"/>
              </w:rPr>
              <w:t>22,721</w:t>
            </w:r>
          </w:p>
        </w:tc>
        <w:tc>
          <w:tcPr>
            <w:tcW w:w="646" w:type="pct"/>
            <w:tcBorders>
              <w:top w:val="nil"/>
              <w:left w:val="nil"/>
              <w:bottom w:val="nil"/>
              <w:right w:val="nil"/>
            </w:tcBorders>
            <w:shd w:val="clear" w:color="auto" w:fill="auto"/>
            <w:noWrap/>
            <w:vAlign w:val="center"/>
            <w:hideMark/>
          </w:tcPr>
          <w:p w14:paraId="4E7BE36F"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01D0EDD9" w14:textId="77777777" w:rsidR="00D64922" w:rsidRPr="003B030B" w:rsidRDefault="00D64922" w:rsidP="00D64922">
            <w:pPr>
              <w:spacing w:after="0"/>
              <w:jc w:val="right"/>
              <w:rPr>
                <w:sz w:val="20"/>
                <w:szCs w:val="20"/>
              </w:rPr>
            </w:pPr>
            <w:r w:rsidRPr="003B030B">
              <w:rPr>
                <w:color w:val="000000"/>
                <w:sz w:val="20"/>
                <w:szCs w:val="20"/>
              </w:rPr>
              <w:t>78,067</w:t>
            </w:r>
          </w:p>
        </w:tc>
        <w:tc>
          <w:tcPr>
            <w:tcW w:w="644" w:type="pct"/>
            <w:tcBorders>
              <w:top w:val="nil"/>
              <w:left w:val="nil"/>
              <w:bottom w:val="nil"/>
              <w:right w:val="nil"/>
            </w:tcBorders>
            <w:shd w:val="clear" w:color="auto" w:fill="auto"/>
            <w:noWrap/>
            <w:vAlign w:val="center"/>
            <w:hideMark/>
          </w:tcPr>
          <w:p w14:paraId="47414D1D" w14:textId="77777777" w:rsidR="00D64922" w:rsidRPr="003B030B" w:rsidRDefault="00D64922" w:rsidP="00D64922">
            <w:pPr>
              <w:spacing w:after="0"/>
              <w:jc w:val="right"/>
              <w:rPr>
                <w:sz w:val="20"/>
                <w:szCs w:val="20"/>
              </w:rPr>
            </w:pPr>
            <w:r w:rsidRPr="003B030B">
              <w:rPr>
                <w:color w:val="000000"/>
                <w:sz w:val="20"/>
                <w:szCs w:val="20"/>
              </w:rPr>
              <w:t>78,034</w:t>
            </w:r>
          </w:p>
        </w:tc>
      </w:tr>
      <w:tr w:rsidR="00D64922" w:rsidRPr="00FC7BD2" w14:paraId="68F626DE" w14:textId="77777777" w:rsidTr="00D64922">
        <w:trPr>
          <w:trHeight w:val="223"/>
          <w:jc w:val="center"/>
        </w:trPr>
        <w:tc>
          <w:tcPr>
            <w:tcW w:w="481" w:type="pct"/>
            <w:tcBorders>
              <w:top w:val="nil"/>
              <w:left w:val="nil"/>
              <w:bottom w:val="nil"/>
              <w:right w:val="nil"/>
            </w:tcBorders>
            <w:shd w:val="clear" w:color="auto" w:fill="auto"/>
            <w:noWrap/>
            <w:vAlign w:val="center"/>
          </w:tcPr>
          <w:p w14:paraId="16AEA408" w14:textId="77777777" w:rsidR="00D64922" w:rsidRPr="003B030B" w:rsidRDefault="00D64922" w:rsidP="00D64922">
            <w:pPr>
              <w:spacing w:after="0"/>
              <w:jc w:val="right"/>
              <w:rPr>
                <w:sz w:val="20"/>
                <w:szCs w:val="20"/>
              </w:rPr>
            </w:pPr>
            <w:r w:rsidRPr="003B030B">
              <w:rPr>
                <w:color w:val="000000"/>
                <w:sz w:val="20"/>
                <w:szCs w:val="20"/>
              </w:rPr>
              <w:t>2028</w:t>
            </w:r>
          </w:p>
        </w:tc>
        <w:tc>
          <w:tcPr>
            <w:tcW w:w="645" w:type="pct"/>
            <w:tcBorders>
              <w:top w:val="nil"/>
              <w:left w:val="nil"/>
              <w:bottom w:val="nil"/>
              <w:right w:val="nil"/>
            </w:tcBorders>
            <w:shd w:val="clear" w:color="auto" w:fill="auto"/>
            <w:noWrap/>
            <w:vAlign w:val="center"/>
            <w:hideMark/>
          </w:tcPr>
          <w:p w14:paraId="44D77716" w14:textId="77777777" w:rsidR="00D64922" w:rsidRPr="003B030B" w:rsidRDefault="00D64922" w:rsidP="00D64922">
            <w:pPr>
              <w:spacing w:after="0"/>
              <w:jc w:val="right"/>
              <w:rPr>
                <w:sz w:val="20"/>
                <w:szCs w:val="20"/>
              </w:rPr>
            </w:pPr>
            <w:r w:rsidRPr="003B030B">
              <w:rPr>
                <w:color w:val="000000"/>
                <w:sz w:val="20"/>
                <w:szCs w:val="20"/>
              </w:rPr>
              <w:t>73,739</w:t>
            </w:r>
          </w:p>
        </w:tc>
        <w:tc>
          <w:tcPr>
            <w:tcW w:w="646" w:type="pct"/>
            <w:tcBorders>
              <w:top w:val="nil"/>
              <w:left w:val="nil"/>
              <w:bottom w:val="nil"/>
              <w:right w:val="nil"/>
            </w:tcBorders>
            <w:shd w:val="clear" w:color="auto" w:fill="auto"/>
            <w:noWrap/>
            <w:vAlign w:val="center"/>
            <w:hideMark/>
          </w:tcPr>
          <w:p w14:paraId="190058F7" w14:textId="77777777" w:rsidR="00D64922" w:rsidRPr="003B030B" w:rsidRDefault="00D64922" w:rsidP="00D64922">
            <w:pPr>
              <w:spacing w:after="0"/>
              <w:jc w:val="right"/>
              <w:rPr>
                <w:sz w:val="20"/>
                <w:szCs w:val="20"/>
              </w:rPr>
            </w:pPr>
            <w:r w:rsidRPr="003B030B">
              <w:rPr>
                <w:color w:val="000000"/>
                <w:sz w:val="20"/>
                <w:szCs w:val="20"/>
              </w:rPr>
              <w:t>73,739</w:t>
            </w:r>
          </w:p>
        </w:tc>
        <w:tc>
          <w:tcPr>
            <w:tcW w:w="646" w:type="pct"/>
            <w:tcBorders>
              <w:top w:val="nil"/>
              <w:left w:val="nil"/>
              <w:bottom w:val="nil"/>
              <w:right w:val="nil"/>
            </w:tcBorders>
            <w:shd w:val="clear" w:color="auto" w:fill="auto"/>
            <w:noWrap/>
            <w:vAlign w:val="center"/>
            <w:hideMark/>
          </w:tcPr>
          <w:p w14:paraId="3D61CAA1" w14:textId="77777777" w:rsidR="00D64922" w:rsidRPr="003B030B" w:rsidRDefault="00D64922" w:rsidP="00D64922">
            <w:pPr>
              <w:spacing w:after="0"/>
              <w:jc w:val="right"/>
              <w:rPr>
                <w:sz w:val="20"/>
                <w:szCs w:val="20"/>
              </w:rPr>
            </w:pPr>
            <w:r w:rsidRPr="003B030B">
              <w:rPr>
                <w:color w:val="000000"/>
                <w:sz w:val="20"/>
                <w:szCs w:val="20"/>
              </w:rPr>
              <w:t>51,472</w:t>
            </w:r>
          </w:p>
        </w:tc>
        <w:tc>
          <w:tcPr>
            <w:tcW w:w="646" w:type="pct"/>
            <w:tcBorders>
              <w:top w:val="nil"/>
              <w:left w:val="nil"/>
              <w:bottom w:val="nil"/>
              <w:right w:val="nil"/>
            </w:tcBorders>
            <w:shd w:val="clear" w:color="auto" w:fill="auto"/>
            <w:noWrap/>
            <w:vAlign w:val="center"/>
            <w:hideMark/>
          </w:tcPr>
          <w:p w14:paraId="6BA76697" w14:textId="77777777" w:rsidR="00D64922" w:rsidRPr="003B030B" w:rsidRDefault="00D64922" w:rsidP="00D64922">
            <w:pPr>
              <w:spacing w:after="0"/>
              <w:jc w:val="right"/>
              <w:rPr>
                <w:sz w:val="20"/>
                <w:szCs w:val="20"/>
              </w:rPr>
            </w:pPr>
            <w:r w:rsidRPr="003B030B">
              <w:rPr>
                <w:color w:val="000000"/>
                <w:sz w:val="20"/>
                <w:szCs w:val="20"/>
              </w:rPr>
              <w:t>26,651</w:t>
            </w:r>
          </w:p>
        </w:tc>
        <w:tc>
          <w:tcPr>
            <w:tcW w:w="646" w:type="pct"/>
            <w:tcBorders>
              <w:top w:val="nil"/>
              <w:left w:val="nil"/>
              <w:bottom w:val="nil"/>
              <w:right w:val="nil"/>
            </w:tcBorders>
            <w:shd w:val="clear" w:color="auto" w:fill="auto"/>
            <w:noWrap/>
            <w:vAlign w:val="center"/>
            <w:hideMark/>
          </w:tcPr>
          <w:p w14:paraId="1017A279"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75C0B9EB" w14:textId="77777777" w:rsidR="00D64922" w:rsidRPr="003B030B" w:rsidRDefault="00D64922" w:rsidP="00D64922">
            <w:pPr>
              <w:spacing w:after="0"/>
              <w:jc w:val="right"/>
              <w:rPr>
                <w:sz w:val="20"/>
                <w:szCs w:val="20"/>
              </w:rPr>
            </w:pPr>
            <w:r w:rsidRPr="003B030B">
              <w:rPr>
                <w:color w:val="000000"/>
                <w:sz w:val="20"/>
                <w:szCs w:val="20"/>
              </w:rPr>
              <w:t>81,715</w:t>
            </w:r>
          </w:p>
        </w:tc>
        <w:tc>
          <w:tcPr>
            <w:tcW w:w="644" w:type="pct"/>
            <w:tcBorders>
              <w:top w:val="nil"/>
              <w:left w:val="nil"/>
              <w:bottom w:val="nil"/>
              <w:right w:val="nil"/>
            </w:tcBorders>
            <w:shd w:val="clear" w:color="auto" w:fill="auto"/>
            <w:noWrap/>
            <w:vAlign w:val="center"/>
            <w:hideMark/>
          </w:tcPr>
          <w:p w14:paraId="7DA974E3" w14:textId="77777777" w:rsidR="00D64922" w:rsidRPr="003B030B" w:rsidRDefault="00D64922" w:rsidP="00D64922">
            <w:pPr>
              <w:spacing w:after="0"/>
              <w:jc w:val="right"/>
              <w:rPr>
                <w:sz w:val="20"/>
                <w:szCs w:val="20"/>
              </w:rPr>
            </w:pPr>
            <w:r w:rsidRPr="003B030B">
              <w:rPr>
                <w:color w:val="000000"/>
                <w:sz w:val="20"/>
                <w:szCs w:val="20"/>
              </w:rPr>
              <w:t>81,652</w:t>
            </w:r>
          </w:p>
        </w:tc>
      </w:tr>
      <w:tr w:rsidR="00D64922" w:rsidRPr="00FC7BD2" w14:paraId="24D07290" w14:textId="77777777" w:rsidTr="00D64922">
        <w:trPr>
          <w:trHeight w:val="223"/>
          <w:jc w:val="center"/>
        </w:trPr>
        <w:tc>
          <w:tcPr>
            <w:tcW w:w="481" w:type="pct"/>
            <w:tcBorders>
              <w:top w:val="nil"/>
              <w:left w:val="nil"/>
              <w:bottom w:val="nil"/>
              <w:right w:val="nil"/>
            </w:tcBorders>
            <w:shd w:val="clear" w:color="auto" w:fill="auto"/>
            <w:noWrap/>
            <w:vAlign w:val="center"/>
          </w:tcPr>
          <w:p w14:paraId="463DFCF9" w14:textId="77777777" w:rsidR="00D64922" w:rsidRPr="003B030B" w:rsidRDefault="00D64922" w:rsidP="00D64922">
            <w:pPr>
              <w:spacing w:after="0"/>
              <w:jc w:val="right"/>
              <w:rPr>
                <w:sz w:val="20"/>
                <w:szCs w:val="20"/>
              </w:rPr>
            </w:pPr>
            <w:r w:rsidRPr="003B030B">
              <w:rPr>
                <w:color w:val="000000"/>
                <w:sz w:val="20"/>
                <w:szCs w:val="20"/>
              </w:rPr>
              <w:t>2029</w:t>
            </w:r>
          </w:p>
        </w:tc>
        <w:tc>
          <w:tcPr>
            <w:tcW w:w="645" w:type="pct"/>
            <w:tcBorders>
              <w:top w:val="nil"/>
              <w:left w:val="nil"/>
              <w:bottom w:val="nil"/>
              <w:right w:val="nil"/>
            </w:tcBorders>
            <w:shd w:val="clear" w:color="auto" w:fill="auto"/>
            <w:noWrap/>
            <w:vAlign w:val="center"/>
            <w:hideMark/>
          </w:tcPr>
          <w:p w14:paraId="531EACA1" w14:textId="77777777" w:rsidR="00D64922" w:rsidRPr="003B030B" w:rsidRDefault="00D64922" w:rsidP="00D64922">
            <w:pPr>
              <w:spacing w:after="0"/>
              <w:jc w:val="right"/>
              <w:rPr>
                <w:sz w:val="20"/>
                <w:szCs w:val="20"/>
              </w:rPr>
            </w:pPr>
            <w:r w:rsidRPr="003B030B">
              <w:rPr>
                <w:color w:val="000000"/>
                <w:sz w:val="20"/>
                <w:szCs w:val="20"/>
              </w:rPr>
              <w:t>75,802</w:t>
            </w:r>
          </w:p>
        </w:tc>
        <w:tc>
          <w:tcPr>
            <w:tcW w:w="646" w:type="pct"/>
            <w:tcBorders>
              <w:top w:val="nil"/>
              <w:left w:val="nil"/>
              <w:bottom w:val="nil"/>
              <w:right w:val="nil"/>
            </w:tcBorders>
            <w:shd w:val="clear" w:color="auto" w:fill="auto"/>
            <w:noWrap/>
            <w:vAlign w:val="center"/>
            <w:hideMark/>
          </w:tcPr>
          <w:p w14:paraId="5AD183F7" w14:textId="77777777" w:rsidR="00D64922" w:rsidRPr="003B030B" w:rsidRDefault="00D64922" w:rsidP="00D64922">
            <w:pPr>
              <w:spacing w:after="0"/>
              <w:jc w:val="right"/>
              <w:rPr>
                <w:sz w:val="20"/>
                <w:szCs w:val="20"/>
              </w:rPr>
            </w:pPr>
            <w:r w:rsidRPr="003B030B">
              <w:rPr>
                <w:color w:val="000000"/>
                <w:sz w:val="20"/>
                <w:szCs w:val="20"/>
              </w:rPr>
              <w:t>75,802</w:t>
            </w:r>
          </w:p>
        </w:tc>
        <w:tc>
          <w:tcPr>
            <w:tcW w:w="646" w:type="pct"/>
            <w:tcBorders>
              <w:top w:val="nil"/>
              <w:left w:val="nil"/>
              <w:bottom w:val="nil"/>
              <w:right w:val="nil"/>
            </w:tcBorders>
            <w:shd w:val="clear" w:color="auto" w:fill="auto"/>
            <w:noWrap/>
            <w:vAlign w:val="center"/>
            <w:hideMark/>
          </w:tcPr>
          <w:p w14:paraId="32C06EA7" w14:textId="77777777" w:rsidR="00D64922" w:rsidRPr="003B030B" w:rsidRDefault="00D64922" w:rsidP="00D64922">
            <w:pPr>
              <w:spacing w:after="0"/>
              <w:jc w:val="right"/>
              <w:rPr>
                <w:sz w:val="20"/>
                <w:szCs w:val="20"/>
              </w:rPr>
            </w:pPr>
            <w:r w:rsidRPr="003B030B">
              <w:rPr>
                <w:color w:val="000000"/>
                <w:sz w:val="20"/>
                <w:szCs w:val="20"/>
              </w:rPr>
              <w:t>54,830</w:t>
            </w:r>
          </w:p>
        </w:tc>
        <w:tc>
          <w:tcPr>
            <w:tcW w:w="646" w:type="pct"/>
            <w:tcBorders>
              <w:top w:val="nil"/>
              <w:left w:val="nil"/>
              <w:bottom w:val="nil"/>
              <w:right w:val="nil"/>
            </w:tcBorders>
            <w:shd w:val="clear" w:color="auto" w:fill="auto"/>
            <w:noWrap/>
            <w:vAlign w:val="center"/>
            <w:hideMark/>
          </w:tcPr>
          <w:p w14:paraId="1B61C0EE" w14:textId="77777777" w:rsidR="00D64922" w:rsidRPr="003B030B" w:rsidRDefault="00D64922" w:rsidP="00D64922">
            <w:pPr>
              <w:spacing w:after="0"/>
              <w:jc w:val="right"/>
              <w:rPr>
                <w:sz w:val="20"/>
                <w:szCs w:val="20"/>
              </w:rPr>
            </w:pPr>
            <w:r w:rsidRPr="003B030B">
              <w:rPr>
                <w:color w:val="000000"/>
                <w:sz w:val="20"/>
                <w:szCs w:val="20"/>
              </w:rPr>
              <w:t>29,244</w:t>
            </w:r>
          </w:p>
        </w:tc>
        <w:tc>
          <w:tcPr>
            <w:tcW w:w="646" w:type="pct"/>
            <w:tcBorders>
              <w:top w:val="nil"/>
              <w:left w:val="nil"/>
              <w:bottom w:val="nil"/>
              <w:right w:val="nil"/>
            </w:tcBorders>
            <w:shd w:val="clear" w:color="auto" w:fill="auto"/>
            <w:noWrap/>
            <w:vAlign w:val="center"/>
            <w:hideMark/>
          </w:tcPr>
          <w:p w14:paraId="10333026"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16CAD270" w14:textId="77777777" w:rsidR="00D64922" w:rsidRPr="003B030B" w:rsidRDefault="00D64922" w:rsidP="00D64922">
            <w:pPr>
              <w:spacing w:after="0"/>
              <w:jc w:val="right"/>
              <w:rPr>
                <w:sz w:val="20"/>
                <w:szCs w:val="20"/>
              </w:rPr>
            </w:pPr>
            <w:r w:rsidRPr="003B030B">
              <w:rPr>
                <w:color w:val="000000"/>
                <w:sz w:val="20"/>
                <w:szCs w:val="20"/>
              </w:rPr>
              <w:t>82,716</w:t>
            </w:r>
          </w:p>
        </w:tc>
        <w:tc>
          <w:tcPr>
            <w:tcW w:w="644" w:type="pct"/>
            <w:tcBorders>
              <w:top w:val="nil"/>
              <w:left w:val="nil"/>
              <w:bottom w:val="nil"/>
              <w:right w:val="nil"/>
            </w:tcBorders>
            <w:shd w:val="clear" w:color="auto" w:fill="auto"/>
            <w:noWrap/>
            <w:vAlign w:val="center"/>
            <w:hideMark/>
          </w:tcPr>
          <w:p w14:paraId="7DF7C1BD" w14:textId="77777777" w:rsidR="00D64922" w:rsidRPr="003B030B" w:rsidRDefault="00D64922" w:rsidP="00D64922">
            <w:pPr>
              <w:spacing w:after="0"/>
              <w:jc w:val="right"/>
              <w:rPr>
                <w:sz w:val="20"/>
                <w:szCs w:val="20"/>
              </w:rPr>
            </w:pPr>
            <w:r w:rsidRPr="003B030B">
              <w:rPr>
                <w:color w:val="000000"/>
                <w:sz w:val="20"/>
                <w:szCs w:val="20"/>
              </w:rPr>
              <w:t>82,682</w:t>
            </w:r>
          </w:p>
        </w:tc>
      </w:tr>
      <w:tr w:rsidR="00D64922" w:rsidRPr="00FC7BD2" w14:paraId="6D0132AD" w14:textId="77777777" w:rsidTr="00D64922">
        <w:trPr>
          <w:trHeight w:val="232"/>
          <w:jc w:val="center"/>
        </w:trPr>
        <w:tc>
          <w:tcPr>
            <w:tcW w:w="481" w:type="pct"/>
            <w:tcBorders>
              <w:top w:val="nil"/>
              <w:left w:val="nil"/>
              <w:bottom w:val="nil"/>
              <w:right w:val="nil"/>
            </w:tcBorders>
            <w:shd w:val="clear" w:color="auto" w:fill="auto"/>
            <w:noWrap/>
            <w:vAlign w:val="center"/>
          </w:tcPr>
          <w:p w14:paraId="6BC7BE60" w14:textId="77777777" w:rsidR="00D64922" w:rsidRPr="003B030B" w:rsidRDefault="00D64922" w:rsidP="00D64922">
            <w:pPr>
              <w:spacing w:after="0"/>
              <w:jc w:val="right"/>
              <w:rPr>
                <w:sz w:val="20"/>
                <w:szCs w:val="20"/>
              </w:rPr>
            </w:pPr>
            <w:r w:rsidRPr="003B030B">
              <w:rPr>
                <w:color w:val="000000"/>
                <w:sz w:val="20"/>
                <w:szCs w:val="20"/>
              </w:rPr>
              <w:t>2030</w:t>
            </w:r>
          </w:p>
        </w:tc>
        <w:tc>
          <w:tcPr>
            <w:tcW w:w="645" w:type="pct"/>
            <w:tcBorders>
              <w:top w:val="nil"/>
              <w:left w:val="nil"/>
              <w:bottom w:val="nil"/>
              <w:right w:val="nil"/>
            </w:tcBorders>
            <w:shd w:val="clear" w:color="auto" w:fill="auto"/>
            <w:noWrap/>
            <w:vAlign w:val="center"/>
            <w:hideMark/>
          </w:tcPr>
          <w:p w14:paraId="68DF4E53" w14:textId="77777777" w:rsidR="00D64922" w:rsidRPr="003B030B" w:rsidRDefault="00D64922" w:rsidP="00D64922">
            <w:pPr>
              <w:spacing w:after="0"/>
              <w:jc w:val="right"/>
              <w:rPr>
                <w:sz w:val="20"/>
                <w:szCs w:val="20"/>
              </w:rPr>
            </w:pPr>
            <w:r w:rsidRPr="003B030B">
              <w:rPr>
                <w:color w:val="000000"/>
                <w:sz w:val="20"/>
                <w:szCs w:val="20"/>
              </w:rPr>
              <w:t>76,603</w:t>
            </w:r>
          </w:p>
        </w:tc>
        <w:tc>
          <w:tcPr>
            <w:tcW w:w="646" w:type="pct"/>
            <w:tcBorders>
              <w:top w:val="nil"/>
              <w:left w:val="nil"/>
              <w:bottom w:val="nil"/>
              <w:right w:val="nil"/>
            </w:tcBorders>
            <w:shd w:val="clear" w:color="auto" w:fill="auto"/>
            <w:noWrap/>
            <w:vAlign w:val="center"/>
            <w:hideMark/>
          </w:tcPr>
          <w:p w14:paraId="59CCC441" w14:textId="77777777" w:rsidR="00D64922" w:rsidRPr="003B030B" w:rsidRDefault="00D64922" w:rsidP="00D64922">
            <w:pPr>
              <w:spacing w:after="0"/>
              <w:jc w:val="right"/>
              <w:rPr>
                <w:sz w:val="20"/>
                <w:szCs w:val="20"/>
              </w:rPr>
            </w:pPr>
            <w:r w:rsidRPr="003B030B">
              <w:rPr>
                <w:color w:val="000000"/>
                <w:sz w:val="20"/>
                <w:szCs w:val="20"/>
              </w:rPr>
              <w:t>76,603</w:t>
            </w:r>
          </w:p>
        </w:tc>
        <w:tc>
          <w:tcPr>
            <w:tcW w:w="646" w:type="pct"/>
            <w:tcBorders>
              <w:top w:val="nil"/>
              <w:left w:val="nil"/>
              <w:bottom w:val="nil"/>
              <w:right w:val="nil"/>
            </w:tcBorders>
            <w:shd w:val="clear" w:color="auto" w:fill="auto"/>
            <w:noWrap/>
            <w:vAlign w:val="center"/>
            <w:hideMark/>
          </w:tcPr>
          <w:p w14:paraId="1F91E65B" w14:textId="77777777" w:rsidR="00D64922" w:rsidRPr="003B030B" w:rsidRDefault="00D64922" w:rsidP="00D64922">
            <w:pPr>
              <w:spacing w:after="0"/>
              <w:jc w:val="right"/>
              <w:rPr>
                <w:sz w:val="20"/>
                <w:szCs w:val="20"/>
              </w:rPr>
            </w:pPr>
            <w:r w:rsidRPr="003B030B">
              <w:rPr>
                <w:color w:val="000000"/>
                <w:sz w:val="20"/>
                <w:szCs w:val="20"/>
              </w:rPr>
              <w:t>56,628</w:t>
            </w:r>
          </w:p>
        </w:tc>
        <w:tc>
          <w:tcPr>
            <w:tcW w:w="646" w:type="pct"/>
            <w:tcBorders>
              <w:top w:val="nil"/>
              <w:left w:val="nil"/>
              <w:bottom w:val="nil"/>
              <w:right w:val="nil"/>
            </w:tcBorders>
            <w:shd w:val="clear" w:color="auto" w:fill="auto"/>
            <w:noWrap/>
            <w:vAlign w:val="center"/>
            <w:hideMark/>
          </w:tcPr>
          <w:p w14:paraId="3B3EE463" w14:textId="77777777" w:rsidR="00D64922" w:rsidRPr="003B030B" w:rsidRDefault="00D64922" w:rsidP="00D64922">
            <w:pPr>
              <w:spacing w:after="0"/>
              <w:jc w:val="right"/>
              <w:rPr>
                <w:sz w:val="20"/>
                <w:szCs w:val="20"/>
              </w:rPr>
            </w:pPr>
            <w:r w:rsidRPr="003B030B">
              <w:rPr>
                <w:color w:val="000000"/>
                <w:sz w:val="20"/>
                <w:szCs w:val="20"/>
              </w:rPr>
              <w:t>30,902</w:t>
            </w:r>
          </w:p>
        </w:tc>
        <w:tc>
          <w:tcPr>
            <w:tcW w:w="646" w:type="pct"/>
            <w:tcBorders>
              <w:top w:val="nil"/>
              <w:left w:val="nil"/>
              <w:bottom w:val="nil"/>
              <w:right w:val="nil"/>
            </w:tcBorders>
            <w:shd w:val="clear" w:color="auto" w:fill="auto"/>
            <w:noWrap/>
            <w:vAlign w:val="center"/>
            <w:hideMark/>
          </w:tcPr>
          <w:p w14:paraId="76CC6DB2"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1B994DA9" w14:textId="77777777" w:rsidR="00D64922" w:rsidRPr="003B030B" w:rsidRDefault="00D64922" w:rsidP="00D64922">
            <w:pPr>
              <w:spacing w:after="0"/>
              <w:jc w:val="right"/>
              <w:rPr>
                <w:sz w:val="20"/>
                <w:szCs w:val="20"/>
              </w:rPr>
            </w:pPr>
            <w:r w:rsidRPr="003B030B">
              <w:rPr>
                <w:color w:val="000000"/>
                <w:sz w:val="20"/>
                <w:szCs w:val="20"/>
              </w:rPr>
              <w:t>82,980</w:t>
            </w:r>
          </w:p>
        </w:tc>
        <w:tc>
          <w:tcPr>
            <w:tcW w:w="644" w:type="pct"/>
            <w:tcBorders>
              <w:top w:val="nil"/>
              <w:left w:val="nil"/>
              <w:bottom w:val="nil"/>
              <w:right w:val="nil"/>
            </w:tcBorders>
            <w:shd w:val="clear" w:color="auto" w:fill="auto"/>
            <w:noWrap/>
            <w:vAlign w:val="center"/>
            <w:hideMark/>
          </w:tcPr>
          <w:p w14:paraId="634519F2" w14:textId="77777777" w:rsidR="00D64922" w:rsidRPr="003B030B" w:rsidRDefault="00D64922" w:rsidP="00D64922">
            <w:pPr>
              <w:spacing w:after="0"/>
              <w:jc w:val="right"/>
              <w:rPr>
                <w:sz w:val="20"/>
                <w:szCs w:val="20"/>
              </w:rPr>
            </w:pPr>
            <w:r w:rsidRPr="003B030B">
              <w:rPr>
                <w:color w:val="000000"/>
                <w:sz w:val="20"/>
                <w:szCs w:val="20"/>
              </w:rPr>
              <w:t>82,967</w:t>
            </w:r>
          </w:p>
        </w:tc>
      </w:tr>
      <w:tr w:rsidR="00D64922" w:rsidRPr="00FC7BD2" w14:paraId="6FF7DBA4" w14:textId="77777777" w:rsidTr="00D64922">
        <w:trPr>
          <w:trHeight w:val="223"/>
          <w:jc w:val="center"/>
        </w:trPr>
        <w:tc>
          <w:tcPr>
            <w:tcW w:w="481" w:type="pct"/>
            <w:tcBorders>
              <w:top w:val="nil"/>
              <w:left w:val="nil"/>
              <w:bottom w:val="nil"/>
              <w:right w:val="nil"/>
            </w:tcBorders>
            <w:shd w:val="clear" w:color="auto" w:fill="auto"/>
            <w:noWrap/>
            <w:vAlign w:val="center"/>
          </w:tcPr>
          <w:p w14:paraId="620207EA" w14:textId="77777777" w:rsidR="00D64922" w:rsidRPr="003B030B" w:rsidRDefault="00D64922" w:rsidP="00D64922">
            <w:pPr>
              <w:spacing w:after="0"/>
              <w:jc w:val="right"/>
              <w:rPr>
                <w:sz w:val="20"/>
                <w:szCs w:val="20"/>
              </w:rPr>
            </w:pPr>
            <w:r w:rsidRPr="003B030B">
              <w:rPr>
                <w:color w:val="000000"/>
                <w:sz w:val="20"/>
                <w:szCs w:val="20"/>
              </w:rPr>
              <w:t>2031</w:t>
            </w:r>
          </w:p>
        </w:tc>
        <w:tc>
          <w:tcPr>
            <w:tcW w:w="645" w:type="pct"/>
            <w:tcBorders>
              <w:top w:val="nil"/>
              <w:left w:val="nil"/>
              <w:bottom w:val="nil"/>
              <w:right w:val="nil"/>
            </w:tcBorders>
            <w:shd w:val="clear" w:color="auto" w:fill="auto"/>
            <w:noWrap/>
            <w:vAlign w:val="center"/>
            <w:hideMark/>
          </w:tcPr>
          <w:p w14:paraId="02F67999" w14:textId="77777777" w:rsidR="00D64922" w:rsidRPr="003B030B" w:rsidRDefault="00D64922" w:rsidP="00D64922">
            <w:pPr>
              <w:spacing w:after="0"/>
              <w:jc w:val="right"/>
              <w:rPr>
                <w:sz w:val="20"/>
                <w:szCs w:val="20"/>
              </w:rPr>
            </w:pPr>
            <w:r w:rsidRPr="003B030B">
              <w:rPr>
                <w:color w:val="000000"/>
                <w:sz w:val="20"/>
                <w:szCs w:val="20"/>
              </w:rPr>
              <w:t>76,907</w:t>
            </w:r>
          </w:p>
        </w:tc>
        <w:tc>
          <w:tcPr>
            <w:tcW w:w="646" w:type="pct"/>
            <w:tcBorders>
              <w:top w:val="nil"/>
              <w:left w:val="nil"/>
              <w:bottom w:val="nil"/>
              <w:right w:val="nil"/>
            </w:tcBorders>
            <w:shd w:val="clear" w:color="auto" w:fill="auto"/>
            <w:noWrap/>
            <w:vAlign w:val="center"/>
            <w:hideMark/>
          </w:tcPr>
          <w:p w14:paraId="44A3910A" w14:textId="77777777" w:rsidR="00D64922" w:rsidRPr="003B030B" w:rsidRDefault="00D64922" w:rsidP="00D64922">
            <w:pPr>
              <w:spacing w:after="0"/>
              <w:jc w:val="right"/>
              <w:rPr>
                <w:sz w:val="20"/>
                <w:szCs w:val="20"/>
              </w:rPr>
            </w:pPr>
            <w:r w:rsidRPr="003B030B">
              <w:rPr>
                <w:color w:val="000000"/>
                <w:sz w:val="20"/>
                <w:szCs w:val="20"/>
              </w:rPr>
              <w:t>76,907</w:t>
            </w:r>
          </w:p>
        </w:tc>
        <w:tc>
          <w:tcPr>
            <w:tcW w:w="646" w:type="pct"/>
            <w:tcBorders>
              <w:top w:val="nil"/>
              <w:left w:val="nil"/>
              <w:bottom w:val="nil"/>
              <w:right w:val="nil"/>
            </w:tcBorders>
            <w:shd w:val="clear" w:color="auto" w:fill="auto"/>
            <w:noWrap/>
            <w:vAlign w:val="center"/>
            <w:hideMark/>
          </w:tcPr>
          <w:p w14:paraId="51FFF7CA" w14:textId="77777777" w:rsidR="00D64922" w:rsidRPr="003B030B" w:rsidRDefault="00D64922" w:rsidP="00D64922">
            <w:pPr>
              <w:spacing w:after="0"/>
              <w:jc w:val="right"/>
              <w:rPr>
                <w:sz w:val="20"/>
                <w:szCs w:val="20"/>
              </w:rPr>
            </w:pPr>
            <w:r w:rsidRPr="003B030B">
              <w:rPr>
                <w:color w:val="000000"/>
                <w:sz w:val="20"/>
                <w:szCs w:val="20"/>
              </w:rPr>
              <w:t>57,539</w:t>
            </w:r>
          </w:p>
        </w:tc>
        <w:tc>
          <w:tcPr>
            <w:tcW w:w="646" w:type="pct"/>
            <w:tcBorders>
              <w:top w:val="nil"/>
              <w:left w:val="nil"/>
              <w:bottom w:val="nil"/>
              <w:right w:val="nil"/>
            </w:tcBorders>
            <w:shd w:val="clear" w:color="auto" w:fill="auto"/>
            <w:noWrap/>
            <w:vAlign w:val="center"/>
            <w:hideMark/>
          </w:tcPr>
          <w:p w14:paraId="63D1D1FA" w14:textId="77777777" w:rsidR="00D64922" w:rsidRPr="003B030B" w:rsidRDefault="00D64922" w:rsidP="00D64922">
            <w:pPr>
              <w:spacing w:after="0"/>
              <w:jc w:val="right"/>
              <w:rPr>
                <w:sz w:val="20"/>
                <w:szCs w:val="20"/>
              </w:rPr>
            </w:pPr>
            <w:r w:rsidRPr="003B030B">
              <w:rPr>
                <w:color w:val="000000"/>
                <w:sz w:val="20"/>
                <w:szCs w:val="20"/>
              </w:rPr>
              <w:t>31,898</w:t>
            </w:r>
          </w:p>
        </w:tc>
        <w:tc>
          <w:tcPr>
            <w:tcW w:w="646" w:type="pct"/>
            <w:tcBorders>
              <w:top w:val="nil"/>
              <w:left w:val="nil"/>
              <w:bottom w:val="nil"/>
              <w:right w:val="nil"/>
            </w:tcBorders>
            <w:shd w:val="clear" w:color="auto" w:fill="auto"/>
            <w:noWrap/>
            <w:vAlign w:val="center"/>
            <w:hideMark/>
          </w:tcPr>
          <w:p w14:paraId="03715C9C"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2EFA78A8" w14:textId="77777777" w:rsidR="00D64922" w:rsidRPr="003B030B" w:rsidRDefault="00D64922" w:rsidP="00D64922">
            <w:pPr>
              <w:spacing w:after="0"/>
              <w:jc w:val="right"/>
              <w:rPr>
                <w:sz w:val="20"/>
                <w:szCs w:val="20"/>
              </w:rPr>
            </w:pPr>
            <w:r w:rsidRPr="003B030B">
              <w:rPr>
                <w:color w:val="000000"/>
                <w:sz w:val="20"/>
                <w:szCs w:val="20"/>
              </w:rPr>
              <w:t>83,054</w:t>
            </w:r>
          </w:p>
        </w:tc>
        <w:tc>
          <w:tcPr>
            <w:tcW w:w="644" w:type="pct"/>
            <w:tcBorders>
              <w:top w:val="nil"/>
              <w:left w:val="nil"/>
              <w:bottom w:val="nil"/>
              <w:right w:val="nil"/>
            </w:tcBorders>
            <w:shd w:val="clear" w:color="auto" w:fill="auto"/>
            <w:noWrap/>
            <w:vAlign w:val="center"/>
            <w:hideMark/>
          </w:tcPr>
          <w:p w14:paraId="59F39068" w14:textId="77777777" w:rsidR="00D64922" w:rsidRPr="003B030B" w:rsidRDefault="00D64922" w:rsidP="00D64922">
            <w:pPr>
              <w:spacing w:after="0"/>
              <w:jc w:val="right"/>
              <w:rPr>
                <w:sz w:val="20"/>
                <w:szCs w:val="20"/>
              </w:rPr>
            </w:pPr>
            <w:r w:rsidRPr="003B030B">
              <w:rPr>
                <w:color w:val="000000"/>
                <w:sz w:val="20"/>
                <w:szCs w:val="20"/>
              </w:rPr>
              <w:t>83,049</w:t>
            </w:r>
          </w:p>
        </w:tc>
      </w:tr>
      <w:tr w:rsidR="00D64922" w:rsidRPr="00FC7BD2" w14:paraId="3114C6EF" w14:textId="77777777" w:rsidTr="00D64922">
        <w:trPr>
          <w:trHeight w:val="223"/>
          <w:jc w:val="center"/>
        </w:trPr>
        <w:tc>
          <w:tcPr>
            <w:tcW w:w="481" w:type="pct"/>
            <w:tcBorders>
              <w:top w:val="nil"/>
              <w:left w:val="nil"/>
              <w:bottom w:val="nil"/>
              <w:right w:val="nil"/>
            </w:tcBorders>
            <w:shd w:val="clear" w:color="auto" w:fill="auto"/>
            <w:noWrap/>
            <w:vAlign w:val="center"/>
          </w:tcPr>
          <w:p w14:paraId="12B21812" w14:textId="77777777" w:rsidR="00D64922" w:rsidRPr="003B030B" w:rsidRDefault="00D64922" w:rsidP="00D64922">
            <w:pPr>
              <w:spacing w:after="0"/>
              <w:jc w:val="right"/>
              <w:rPr>
                <w:sz w:val="20"/>
                <w:szCs w:val="20"/>
              </w:rPr>
            </w:pPr>
            <w:r w:rsidRPr="003B030B">
              <w:rPr>
                <w:color w:val="000000"/>
                <w:sz w:val="20"/>
                <w:szCs w:val="20"/>
              </w:rPr>
              <w:t>2032</w:t>
            </w:r>
          </w:p>
        </w:tc>
        <w:tc>
          <w:tcPr>
            <w:tcW w:w="645" w:type="pct"/>
            <w:tcBorders>
              <w:top w:val="nil"/>
              <w:left w:val="nil"/>
              <w:bottom w:val="nil"/>
              <w:right w:val="nil"/>
            </w:tcBorders>
            <w:shd w:val="clear" w:color="auto" w:fill="auto"/>
            <w:noWrap/>
            <w:vAlign w:val="center"/>
            <w:hideMark/>
          </w:tcPr>
          <w:p w14:paraId="555216D2" w14:textId="77777777" w:rsidR="00D64922" w:rsidRPr="003B030B" w:rsidRDefault="00D64922" w:rsidP="00D64922">
            <w:pPr>
              <w:spacing w:after="0"/>
              <w:jc w:val="right"/>
              <w:rPr>
                <w:sz w:val="20"/>
                <w:szCs w:val="20"/>
              </w:rPr>
            </w:pPr>
            <w:r w:rsidRPr="003B030B">
              <w:rPr>
                <w:color w:val="000000"/>
                <w:sz w:val="20"/>
                <w:szCs w:val="20"/>
              </w:rPr>
              <w:t>77,051</w:t>
            </w:r>
          </w:p>
        </w:tc>
        <w:tc>
          <w:tcPr>
            <w:tcW w:w="646" w:type="pct"/>
            <w:tcBorders>
              <w:top w:val="nil"/>
              <w:left w:val="nil"/>
              <w:bottom w:val="nil"/>
              <w:right w:val="nil"/>
            </w:tcBorders>
            <w:shd w:val="clear" w:color="auto" w:fill="auto"/>
            <w:noWrap/>
            <w:vAlign w:val="center"/>
            <w:hideMark/>
          </w:tcPr>
          <w:p w14:paraId="49425D8A" w14:textId="77777777" w:rsidR="00D64922" w:rsidRPr="003B030B" w:rsidRDefault="00D64922" w:rsidP="00D64922">
            <w:pPr>
              <w:spacing w:after="0"/>
              <w:jc w:val="right"/>
              <w:rPr>
                <w:sz w:val="20"/>
                <w:szCs w:val="20"/>
              </w:rPr>
            </w:pPr>
            <w:r w:rsidRPr="003B030B">
              <w:rPr>
                <w:color w:val="000000"/>
                <w:sz w:val="20"/>
                <w:szCs w:val="20"/>
              </w:rPr>
              <w:t>77,051</w:t>
            </w:r>
          </w:p>
        </w:tc>
        <w:tc>
          <w:tcPr>
            <w:tcW w:w="646" w:type="pct"/>
            <w:tcBorders>
              <w:top w:val="nil"/>
              <w:left w:val="nil"/>
              <w:bottom w:val="nil"/>
              <w:right w:val="nil"/>
            </w:tcBorders>
            <w:shd w:val="clear" w:color="auto" w:fill="auto"/>
            <w:noWrap/>
            <w:vAlign w:val="center"/>
            <w:hideMark/>
          </w:tcPr>
          <w:p w14:paraId="120B5C84" w14:textId="77777777" w:rsidR="00D64922" w:rsidRPr="003B030B" w:rsidRDefault="00D64922" w:rsidP="00D64922">
            <w:pPr>
              <w:spacing w:after="0"/>
              <w:jc w:val="right"/>
              <w:rPr>
                <w:sz w:val="20"/>
                <w:szCs w:val="20"/>
              </w:rPr>
            </w:pPr>
            <w:r w:rsidRPr="003B030B">
              <w:rPr>
                <w:color w:val="000000"/>
                <w:sz w:val="20"/>
                <w:szCs w:val="20"/>
              </w:rPr>
              <w:t>58,052</w:t>
            </w:r>
          </w:p>
        </w:tc>
        <w:tc>
          <w:tcPr>
            <w:tcW w:w="646" w:type="pct"/>
            <w:tcBorders>
              <w:top w:val="nil"/>
              <w:left w:val="nil"/>
              <w:bottom w:val="nil"/>
              <w:right w:val="nil"/>
            </w:tcBorders>
            <w:shd w:val="clear" w:color="auto" w:fill="auto"/>
            <w:noWrap/>
            <w:vAlign w:val="center"/>
            <w:hideMark/>
          </w:tcPr>
          <w:p w14:paraId="58E8DE36" w14:textId="77777777" w:rsidR="00D64922" w:rsidRPr="003B030B" w:rsidRDefault="00D64922" w:rsidP="00D64922">
            <w:pPr>
              <w:spacing w:after="0"/>
              <w:jc w:val="right"/>
              <w:rPr>
                <w:sz w:val="20"/>
                <w:szCs w:val="20"/>
              </w:rPr>
            </w:pPr>
            <w:r w:rsidRPr="003B030B">
              <w:rPr>
                <w:color w:val="000000"/>
                <w:sz w:val="20"/>
                <w:szCs w:val="20"/>
              </w:rPr>
              <w:t>32,547</w:t>
            </w:r>
          </w:p>
        </w:tc>
        <w:tc>
          <w:tcPr>
            <w:tcW w:w="646" w:type="pct"/>
            <w:tcBorders>
              <w:top w:val="nil"/>
              <w:left w:val="nil"/>
              <w:bottom w:val="nil"/>
              <w:right w:val="nil"/>
            </w:tcBorders>
            <w:shd w:val="clear" w:color="auto" w:fill="auto"/>
            <w:noWrap/>
            <w:vAlign w:val="center"/>
            <w:hideMark/>
          </w:tcPr>
          <w:p w14:paraId="78A1A889"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6CCB97B0" w14:textId="77777777" w:rsidR="00D64922" w:rsidRPr="003B030B" w:rsidRDefault="00D64922" w:rsidP="00D64922">
            <w:pPr>
              <w:spacing w:after="0"/>
              <w:jc w:val="right"/>
              <w:rPr>
                <w:sz w:val="20"/>
                <w:szCs w:val="20"/>
              </w:rPr>
            </w:pPr>
            <w:r w:rsidRPr="003B030B">
              <w:rPr>
                <w:color w:val="000000"/>
                <w:sz w:val="20"/>
                <w:szCs w:val="20"/>
              </w:rPr>
              <w:t>83,092</w:t>
            </w:r>
          </w:p>
        </w:tc>
        <w:tc>
          <w:tcPr>
            <w:tcW w:w="644" w:type="pct"/>
            <w:tcBorders>
              <w:top w:val="nil"/>
              <w:left w:val="nil"/>
              <w:bottom w:val="nil"/>
              <w:right w:val="nil"/>
            </w:tcBorders>
            <w:shd w:val="clear" w:color="auto" w:fill="auto"/>
            <w:noWrap/>
            <w:vAlign w:val="center"/>
            <w:hideMark/>
          </w:tcPr>
          <w:p w14:paraId="598727F5" w14:textId="77777777" w:rsidR="00D64922" w:rsidRPr="003B030B" w:rsidRDefault="00D64922" w:rsidP="00D64922">
            <w:pPr>
              <w:spacing w:after="0"/>
              <w:jc w:val="right"/>
              <w:rPr>
                <w:sz w:val="20"/>
                <w:szCs w:val="20"/>
              </w:rPr>
            </w:pPr>
            <w:r w:rsidRPr="003B030B">
              <w:rPr>
                <w:color w:val="000000"/>
                <w:sz w:val="20"/>
                <w:szCs w:val="20"/>
              </w:rPr>
              <w:t>83,090</w:t>
            </w:r>
          </w:p>
        </w:tc>
      </w:tr>
      <w:tr w:rsidR="00D64922" w:rsidRPr="00FC7BD2" w14:paraId="3C208382" w14:textId="77777777" w:rsidTr="00D64922">
        <w:trPr>
          <w:trHeight w:val="232"/>
          <w:jc w:val="center"/>
        </w:trPr>
        <w:tc>
          <w:tcPr>
            <w:tcW w:w="481" w:type="pct"/>
            <w:tcBorders>
              <w:top w:val="nil"/>
              <w:left w:val="nil"/>
              <w:bottom w:val="nil"/>
              <w:right w:val="nil"/>
            </w:tcBorders>
            <w:shd w:val="clear" w:color="auto" w:fill="auto"/>
            <w:noWrap/>
            <w:vAlign w:val="center"/>
          </w:tcPr>
          <w:p w14:paraId="05208C01" w14:textId="77777777" w:rsidR="00D64922" w:rsidRPr="003B030B" w:rsidRDefault="00D64922" w:rsidP="00D64922">
            <w:pPr>
              <w:spacing w:after="0"/>
              <w:jc w:val="right"/>
              <w:rPr>
                <w:sz w:val="20"/>
                <w:szCs w:val="20"/>
              </w:rPr>
            </w:pPr>
            <w:r w:rsidRPr="003B030B">
              <w:rPr>
                <w:color w:val="000000"/>
                <w:sz w:val="20"/>
                <w:szCs w:val="20"/>
              </w:rPr>
              <w:t>2033</w:t>
            </w:r>
          </w:p>
        </w:tc>
        <w:tc>
          <w:tcPr>
            <w:tcW w:w="645" w:type="pct"/>
            <w:tcBorders>
              <w:top w:val="nil"/>
              <w:left w:val="nil"/>
              <w:bottom w:val="nil"/>
              <w:right w:val="nil"/>
            </w:tcBorders>
            <w:shd w:val="clear" w:color="auto" w:fill="auto"/>
            <w:noWrap/>
            <w:vAlign w:val="center"/>
            <w:hideMark/>
          </w:tcPr>
          <w:p w14:paraId="4CA7B949" w14:textId="77777777" w:rsidR="00D64922" w:rsidRPr="003B030B" w:rsidRDefault="00D64922" w:rsidP="00D64922">
            <w:pPr>
              <w:spacing w:after="0"/>
              <w:jc w:val="right"/>
              <w:rPr>
                <w:sz w:val="20"/>
                <w:szCs w:val="20"/>
              </w:rPr>
            </w:pPr>
            <w:r w:rsidRPr="003B030B">
              <w:rPr>
                <w:color w:val="000000"/>
                <w:sz w:val="20"/>
                <w:szCs w:val="20"/>
              </w:rPr>
              <w:t>77,100</w:t>
            </w:r>
          </w:p>
        </w:tc>
        <w:tc>
          <w:tcPr>
            <w:tcW w:w="646" w:type="pct"/>
            <w:tcBorders>
              <w:top w:val="nil"/>
              <w:left w:val="nil"/>
              <w:bottom w:val="nil"/>
              <w:right w:val="nil"/>
            </w:tcBorders>
            <w:shd w:val="clear" w:color="auto" w:fill="auto"/>
            <w:noWrap/>
            <w:vAlign w:val="center"/>
            <w:hideMark/>
          </w:tcPr>
          <w:p w14:paraId="597C04D4" w14:textId="77777777" w:rsidR="00D64922" w:rsidRPr="003B030B" w:rsidRDefault="00D64922" w:rsidP="00D64922">
            <w:pPr>
              <w:spacing w:after="0"/>
              <w:jc w:val="right"/>
              <w:rPr>
                <w:sz w:val="20"/>
                <w:szCs w:val="20"/>
              </w:rPr>
            </w:pPr>
            <w:r w:rsidRPr="003B030B">
              <w:rPr>
                <w:color w:val="000000"/>
                <w:sz w:val="20"/>
                <w:szCs w:val="20"/>
              </w:rPr>
              <w:t>77,100</w:t>
            </w:r>
          </w:p>
        </w:tc>
        <w:tc>
          <w:tcPr>
            <w:tcW w:w="646" w:type="pct"/>
            <w:tcBorders>
              <w:top w:val="nil"/>
              <w:left w:val="nil"/>
              <w:bottom w:val="nil"/>
              <w:right w:val="nil"/>
            </w:tcBorders>
            <w:shd w:val="clear" w:color="auto" w:fill="auto"/>
            <w:noWrap/>
            <w:vAlign w:val="center"/>
            <w:hideMark/>
          </w:tcPr>
          <w:p w14:paraId="05D214A8" w14:textId="77777777" w:rsidR="00D64922" w:rsidRPr="003B030B" w:rsidRDefault="00D64922" w:rsidP="00D64922">
            <w:pPr>
              <w:spacing w:after="0"/>
              <w:jc w:val="right"/>
              <w:rPr>
                <w:sz w:val="20"/>
                <w:szCs w:val="20"/>
              </w:rPr>
            </w:pPr>
            <w:r w:rsidRPr="003B030B">
              <w:rPr>
                <w:color w:val="000000"/>
                <w:sz w:val="20"/>
                <w:szCs w:val="20"/>
              </w:rPr>
              <w:t>58,289</w:t>
            </w:r>
          </w:p>
        </w:tc>
        <w:tc>
          <w:tcPr>
            <w:tcW w:w="646" w:type="pct"/>
            <w:tcBorders>
              <w:top w:val="nil"/>
              <w:left w:val="nil"/>
              <w:bottom w:val="nil"/>
              <w:right w:val="nil"/>
            </w:tcBorders>
            <w:shd w:val="clear" w:color="auto" w:fill="auto"/>
            <w:noWrap/>
            <w:vAlign w:val="center"/>
            <w:hideMark/>
          </w:tcPr>
          <w:p w14:paraId="676F2A20" w14:textId="77777777" w:rsidR="00D64922" w:rsidRPr="003B030B" w:rsidRDefault="00D64922" w:rsidP="00D64922">
            <w:pPr>
              <w:spacing w:after="0"/>
              <w:jc w:val="right"/>
              <w:rPr>
                <w:sz w:val="20"/>
                <w:szCs w:val="20"/>
              </w:rPr>
            </w:pPr>
            <w:r w:rsidRPr="003B030B">
              <w:rPr>
                <w:color w:val="000000"/>
                <w:sz w:val="20"/>
                <w:szCs w:val="20"/>
              </w:rPr>
              <w:t>32,902</w:t>
            </w:r>
          </w:p>
        </w:tc>
        <w:tc>
          <w:tcPr>
            <w:tcW w:w="646" w:type="pct"/>
            <w:tcBorders>
              <w:top w:val="nil"/>
              <w:left w:val="nil"/>
              <w:bottom w:val="nil"/>
              <w:right w:val="nil"/>
            </w:tcBorders>
            <w:shd w:val="clear" w:color="auto" w:fill="auto"/>
            <w:noWrap/>
            <w:vAlign w:val="center"/>
            <w:hideMark/>
          </w:tcPr>
          <w:p w14:paraId="2EAFF733"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2FAB36BF" w14:textId="77777777" w:rsidR="00D64922" w:rsidRPr="003B030B" w:rsidRDefault="00D64922" w:rsidP="00D64922">
            <w:pPr>
              <w:spacing w:after="0"/>
              <w:jc w:val="right"/>
              <w:rPr>
                <w:sz w:val="20"/>
                <w:szCs w:val="20"/>
              </w:rPr>
            </w:pPr>
            <w:r w:rsidRPr="003B030B">
              <w:rPr>
                <w:color w:val="000000"/>
                <w:sz w:val="20"/>
                <w:szCs w:val="20"/>
              </w:rPr>
              <w:t>83,101</w:t>
            </w:r>
          </w:p>
        </w:tc>
        <w:tc>
          <w:tcPr>
            <w:tcW w:w="644" w:type="pct"/>
            <w:tcBorders>
              <w:top w:val="nil"/>
              <w:left w:val="nil"/>
              <w:bottom w:val="nil"/>
              <w:right w:val="nil"/>
            </w:tcBorders>
            <w:shd w:val="clear" w:color="auto" w:fill="auto"/>
            <w:noWrap/>
            <w:vAlign w:val="center"/>
            <w:hideMark/>
          </w:tcPr>
          <w:p w14:paraId="56600158" w14:textId="77777777" w:rsidR="00D64922" w:rsidRPr="003B030B" w:rsidRDefault="00D64922" w:rsidP="00D64922">
            <w:pPr>
              <w:spacing w:after="0"/>
              <w:jc w:val="right"/>
              <w:rPr>
                <w:sz w:val="20"/>
                <w:szCs w:val="20"/>
              </w:rPr>
            </w:pPr>
            <w:r w:rsidRPr="003B030B">
              <w:rPr>
                <w:color w:val="000000"/>
                <w:sz w:val="20"/>
                <w:szCs w:val="20"/>
              </w:rPr>
              <w:t>83,100</w:t>
            </w:r>
          </w:p>
        </w:tc>
      </w:tr>
      <w:tr w:rsidR="00D64922" w:rsidRPr="00FC7BD2" w14:paraId="09F759D6" w14:textId="77777777" w:rsidTr="00D64922">
        <w:trPr>
          <w:trHeight w:val="223"/>
          <w:jc w:val="center"/>
        </w:trPr>
        <w:tc>
          <w:tcPr>
            <w:tcW w:w="481" w:type="pct"/>
            <w:tcBorders>
              <w:top w:val="nil"/>
              <w:left w:val="nil"/>
              <w:right w:val="nil"/>
            </w:tcBorders>
            <w:shd w:val="clear" w:color="auto" w:fill="auto"/>
            <w:noWrap/>
            <w:vAlign w:val="center"/>
          </w:tcPr>
          <w:p w14:paraId="4661D357" w14:textId="77777777" w:rsidR="00D64922" w:rsidRPr="003B030B" w:rsidRDefault="00D64922" w:rsidP="00D64922">
            <w:pPr>
              <w:spacing w:after="0"/>
              <w:jc w:val="right"/>
              <w:rPr>
                <w:sz w:val="20"/>
                <w:szCs w:val="20"/>
              </w:rPr>
            </w:pPr>
            <w:r w:rsidRPr="003B030B">
              <w:rPr>
                <w:color w:val="000000"/>
                <w:sz w:val="20"/>
                <w:szCs w:val="20"/>
              </w:rPr>
              <w:t>2034</w:t>
            </w:r>
          </w:p>
        </w:tc>
        <w:tc>
          <w:tcPr>
            <w:tcW w:w="645" w:type="pct"/>
            <w:tcBorders>
              <w:top w:val="nil"/>
              <w:left w:val="nil"/>
              <w:right w:val="nil"/>
            </w:tcBorders>
            <w:shd w:val="clear" w:color="auto" w:fill="auto"/>
            <w:noWrap/>
            <w:vAlign w:val="center"/>
            <w:hideMark/>
          </w:tcPr>
          <w:p w14:paraId="31F58487" w14:textId="77777777" w:rsidR="00D64922" w:rsidRPr="003B030B" w:rsidRDefault="00D64922" w:rsidP="00D64922">
            <w:pPr>
              <w:spacing w:after="0"/>
              <w:jc w:val="right"/>
              <w:rPr>
                <w:sz w:val="20"/>
                <w:szCs w:val="20"/>
              </w:rPr>
            </w:pPr>
            <w:r w:rsidRPr="003B030B">
              <w:rPr>
                <w:color w:val="000000"/>
                <w:sz w:val="20"/>
                <w:szCs w:val="20"/>
              </w:rPr>
              <w:t>77,118</w:t>
            </w:r>
          </w:p>
        </w:tc>
        <w:tc>
          <w:tcPr>
            <w:tcW w:w="646" w:type="pct"/>
            <w:tcBorders>
              <w:top w:val="nil"/>
              <w:left w:val="nil"/>
              <w:right w:val="nil"/>
            </w:tcBorders>
            <w:shd w:val="clear" w:color="auto" w:fill="auto"/>
            <w:noWrap/>
            <w:vAlign w:val="center"/>
            <w:hideMark/>
          </w:tcPr>
          <w:p w14:paraId="32E9F34E" w14:textId="77777777" w:rsidR="00D64922" w:rsidRPr="003B030B" w:rsidRDefault="00D64922" w:rsidP="00D64922">
            <w:pPr>
              <w:spacing w:after="0"/>
              <w:jc w:val="right"/>
              <w:rPr>
                <w:sz w:val="20"/>
                <w:szCs w:val="20"/>
              </w:rPr>
            </w:pPr>
            <w:r w:rsidRPr="003B030B">
              <w:rPr>
                <w:color w:val="000000"/>
                <w:sz w:val="20"/>
                <w:szCs w:val="20"/>
              </w:rPr>
              <w:t>77,118</w:t>
            </w:r>
          </w:p>
        </w:tc>
        <w:tc>
          <w:tcPr>
            <w:tcW w:w="646" w:type="pct"/>
            <w:tcBorders>
              <w:top w:val="nil"/>
              <w:left w:val="nil"/>
              <w:right w:val="nil"/>
            </w:tcBorders>
            <w:shd w:val="clear" w:color="auto" w:fill="auto"/>
            <w:noWrap/>
            <w:vAlign w:val="center"/>
            <w:hideMark/>
          </w:tcPr>
          <w:p w14:paraId="5427BD05" w14:textId="77777777" w:rsidR="00D64922" w:rsidRPr="003B030B" w:rsidRDefault="00D64922" w:rsidP="00D64922">
            <w:pPr>
              <w:spacing w:after="0"/>
              <w:jc w:val="right"/>
              <w:rPr>
                <w:sz w:val="20"/>
                <w:szCs w:val="20"/>
              </w:rPr>
            </w:pPr>
            <w:r w:rsidRPr="003B030B">
              <w:rPr>
                <w:color w:val="000000"/>
                <w:sz w:val="20"/>
                <w:szCs w:val="20"/>
              </w:rPr>
              <w:t>58,400</w:t>
            </w:r>
          </w:p>
        </w:tc>
        <w:tc>
          <w:tcPr>
            <w:tcW w:w="646" w:type="pct"/>
            <w:tcBorders>
              <w:top w:val="nil"/>
              <w:left w:val="nil"/>
              <w:right w:val="nil"/>
            </w:tcBorders>
            <w:shd w:val="clear" w:color="auto" w:fill="auto"/>
            <w:noWrap/>
            <w:vAlign w:val="center"/>
            <w:hideMark/>
          </w:tcPr>
          <w:p w14:paraId="138B3FD0" w14:textId="77777777" w:rsidR="00D64922" w:rsidRPr="003B030B" w:rsidRDefault="00D64922" w:rsidP="00D64922">
            <w:pPr>
              <w:spacing w:after="0"/>
              <w:jc w:val="right"/>
              <w:rPr>
                <w:sz w:val="20"/>
                <w:szCs w:val="20"/>
              </w:rPr>
            </w:pPr>
            <w:r w:rsidRPr="003B030B">
              <w:rPr>
                <w:color w:val="000000"/>
                <w:sz w:val="20"/>
                <w:szCs w:val="20"/>
              </w:rPr>
              <w:t>33,097</w:t>
            </w:r>
          </w:p>
        </w:tc>
        <w:tc>
          <w:tcPr>
            <w:tcW w:w="646" w:type="pct"/>
            <w:tcBorders>
              <w:top w:val="nil"/>
              <w:left w:val="nil"/>
              <w:right w:val="nil"/>
            </w:tcBorders>
            <w:shd w:val="clear" w:color="auto" w:fill="auto"/>
            <w:noWrap/>
            <w:vAlign w:val="center"/>
            <w:hideMark/>
          </w:tcPr>
          <w:p w14:paraId="601BBD9E"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right w:val="nil"/>
            </w:tcBorders>
            <w:shd w:val="clear" w:color="auto" w:fill="auto"/>
            <w:noWrap/>
            <w:vAlign w:val="center"/>
            <w:hideMark/>
          </w:tcPr>
          <w:p w14:paraId="234632F0" w14:textId="77777777" w:rsidR="00D64922" w:rsidRPr="003B030B" w:rsidRDefault="00D64922" w:rsidP="00D64922">
            <w:pPr>
              <w:spacing w:after="0"/>
              <w:jc w:val="right"/>
              <w:rPr>
                <w:sz w:val="20"/>
                <w:szCs w:val="20"/>
              </w:rPr>
            </w:pPr>
            <w:r w:rsidRPr="003B030B">
              <w:rPr>
                <w:color w:val="000000"/>
                <w:sz w:val="20"/>
                <w:szCs w:val="20"/>
              </w:rPr>
              <w:t>83,104</w:t>
            </w:r>
          </w:p>
        </w:tc>
        <w:tc>
          <w:tcPr>
            <w:tcW w:w="644" w:type="pct"/>
            <w:tcBorders>
              <w:top w:val="nil"/>
              <w:left w:val="nil"/>
              <w:right w:val="nil"/>
            </w:tcBorders>
            <w:shd w:val="clear" w:color="auto" w:fill="auto"/>
            <w:noWrap/>
            <w:vAlign w:val="center"/>
            <w:hideMark/>
          </w:tcPr>
          <w:p w14:paraId="571CE12D" w14:textId="77777777" w:rsidR="00D64922" w:rsidRPr="003B030B" w:rsidRDefault="00D64922" w:rsidP="00D64922">
            <w:pPr>
              <w:spacing w:after="0"/>
              <w:jc w:val="right"/>
              <w:rPr>
                <w:sz w:val="20"/>
                <w:szCs w:val="20"/>
              </w:rPr>
            </w:pPr>
            <w:r w:rsidRPr="003B030B">
              <w:rPr>
                <w:color w:val="000000"/>
                <w:sz w:val="20"/>
                <w:szCs w:val="20"/>
              </w:rPr>
              <w:t>83,103</w:t>
            </w:r>
          </w:p>
        </w:tc>
      </w:tr>
      <w:tr w:rsidR="00D64922" w:rsidRPr="00FC7BD2" w14:paraId="163DF5BA" w14:textId="77777777" w:rsidTr="00D64922">
        <w:trPr>
          <w:trHeight w:val="223"/>
          <w:jc w:val="center"/>
        </w:trPr>
        <w:tc>
          <w:tcPr>
            <w:tcW w:w="481" w:type="pct"/>
            <w:tcBorders>
              <w:top w:val="nil"/>
              <w:left w:val="nil"/>
              <w:bottom w:val="single" w:sz="4" w:space="0" w:color="auto"/>
              <w:right w:val="nil"/>
            </w:tcBorders>
            <w:shd w:val="clear" w:color="auto" w:fill="auto"/>
            <w:noWrap/>
            <w:vAlign w:val="center"/>
          </w:tcPr>
          <w:p w14:paraId="713E1C17" w14:textId="77777777" w:rsidR="00D64922" w:rsidRPr="003B030B" w:rsidRDefault="00D64922" w:rsidP="00D64922">
            <w:pPr>
              <w:spacing w:after="0"/>
              <w:jc w:val="right"/>
              <w:rPr>
                <w:sz w:val="20"/>
                <w:szCs w:val="20"/>
              </w:rPr>
            </w:pPr>
            <w:r w:rsidRPr="003B030B">
              <w:rPr>
                <w:color w:val="000000"/>
                <w:sz w:val="20"/>
                <w:szCs w:val="20"/>
              </w:rPr>
              <w:t>2035</w:t>
            </w:r>
          </w:p>
        </w:tc>
        <w:tc>
          <w:tcPr>
            <w:tcW w:w="645" w:type="pct"/>
            <w:tcBorders>
              <w:top w:val="nil"/>
              <w:left w:val="nil"/>
              <w:bottom w:val="single" w:sz="4" w:space="0" w:color="auto"/>
              <w:right w:val="nil"/>
            </w:tcBorders>
            <w:shd w:val="clear" w:color="auto" w:fill="auto"/>
            <w:noWrap/>
            <w:vAlign w:val="center"/>
            <w:hideMark/>
          </w:tcPr>
          <w:p w14:paraId="76C884C8" w14:textId="77777777" w:rsidR="00D64922" w:rsidRPr="003B030B" w:rsidRDefault="00D64922" w:rsidP="00D64922">
            <w:pPr>
              <w:spacing w:after="0"/>
              <w:jc w:val="right"/>
              <w:rPr>
                <w:sz w:val="20"/>
                <w:szCs w:val="20"/>
              </w:rPr>
            </w:pPr>
            <w:r w:rsidRPr="003B030B">
              <w:rPr>
                <w:color w:val="000000"/>
                <w:sz w:val="20"/>
                <w:szCs w:val="20"/>
              </w:rPr>
              <w:t>77,124</w:t>
            </w:r>
          </w:p>
        </w:tc>
        <w:tc>
          <w:tcPr>
            <w:tcW w:w="646" w:type="pct"/>
            <w:tcBorders>
              <w:top w:val="nil"/>
              <w:left w:val="nil"/>
              <w:bottom w:val="single" w:sz="4" w:space="0" w:color="auto"/>
              <w:right w:val="nil"/>
            </w:tcBorders>
            <w:shd w:val="clear" w:color="auto" w:fill="auto"/>
            <w:noWrap/>
            <w:vAlign w:val="center"/>
            <w:hideMark/>
          </w:tcPr>
          <w:p w14:paraId="059AD230" w14:textId="77777777" w:rsidR="00D64922" w:rsidRPr="003B030B" w:rsidRDefault="00D64922" w:rsidP="00D64922">
            <w:pPr>
              <w:spacing w:after="0"/>
              <w:jc w:val="right"/>
              <w:rPr>
                <w:sz w:val="20"/>
                <w:szCs w:val="20"/>
              </w:rPr>
            </w:pPr>
            <w:r w:rsidRPr="003B030B">
              <w:rPr>
                <w:color w:val="000000"/>
                <w:sz w:val="20"/>
                <w:szCs w:val="20"/>
              </w:rPr>
              <w:t>77,124</w:t>
            </w:r>
          </w:p>
        </w:tc>
        <w:tc>
          <w:tcPr>
            <w:tcW w:w="646" w:type="pct"/>
            <w:tcBorders>
              <w:top w:val="nil"/>
              <w:left w:val="nil"/>
              <w:bottom w:val="single" w:sz="4" w:space="0" w:color="auto"/>
              <w:right w:val="nil"/>
            </w:tcBorders>
            <w:shd w:val="clear" w:color="auto" w:fill="auto"/>
            <w:noWrap/>
            <w:vAlign w:val="center"/>
            <w:hideMark/>
          </w:tcPr>
          <w:p w14:paraId="1F7E33B6" w14:textId="77777777" w:rsidR="00D64922" w:rsidRPr="003B030B" w:rsidRDefault="00D64922" w:rsidP="00D64922">
            <w:pPr>
              <w:spacing w:after="0"/>
              <w:jc w:val="right"/>
              <w:rPr>
                <w:sz w:val="20"/>
                <w:szCs w:val="20"/>
              </w:rPr>
            </w:pPr>
            <w:r w:rsidRPr="003B030B">
              <w:rPr>
                <w:color w:val="000000"/>
                <w:sz w:val="20"/>
                <w:szCs w:val="20"/>
              </w:rPr>
              <w:t>58,451</w:t>
            </w:r>
          </w:p>
        </w:tc>
        <w:tc>
          <w:tcPr>
            <w:tcW w:w="646" w:type="pct"/>
            <w:tcBorders>
              <w:top w:val="nil"/>
              <w:left w:val="nil"/>
              <w:bottom w:val="single" w:sz="4" w:space="0" w:color="auto"/>
              <w:right w:val="nil"/>
            </w:tcBorders>
            <w:shd w:val="clear" w:color="auto" w:fill="auto"/>
            <w:noWrap/>
            <w:vAlign w:val="center"/>
            <w:hideMark/>
          </w:tcPr>
          <w:p w14:paraId="47929067" w14:textId="77777777" w:rsidR="00D64922" w:rsidRPr="003B030B" w:rsidRDefault="00D64922" w:rsidP="00D64922">
            <w:pPr>
              <w:spacing w:after="0"/>
              <w:jc w:val="right"/>
              <w:rPr>
                <w:sz w:val="20"/>
                <w:szCs w:val="20"/>
              </w:rPr>
            </w:pPr>
            <w:r w:rsidRPr="003B030B">
              <w:rPr>
                <w:color w:val="000000"/>
                <w:sz w:val="20"/>
                <w:szCs w:val="20"/>
              </w:rPr>
              <w:t>33,204</w:t>
            </w:r>
          </w:p>
        </w:tc>
        <w:tc>
          <w:tcPr>
            <w:tcW w:w="646" w:type="pct"/>
            <w:tcBorders>
              <w:top w:val="nil"/>
              <w:left w:val="nil"/>
              <w:bottom w:val="single" w:sz="4" w:space="0" w:color="auto"/>
              <w:right w:val="nil"/>
            </w:tcBorders>
            <w:shd w:val="clear" w:color="auto" w:fill="auto"/>
            <w:noWrap/>
            <w:vAlign w:val="center"/>
            <w:hideMark/>
          </w:tcPr>
          <w:p w14:paraId="5CBA9D9A"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single" w:sz="4" w:space="0" w:color="auto"/>
              <w:right w:val="nil"/>
            </w:tcBorders>
            <w:shd w:val="clear" w:color="auto" w:fill="auto"/>
            <w:noWrap/>
            <w:vAlign w:val="center"/>
            <w:hideMark/>
          </w:tcPr>
          <w:p w14:paraId="7E3D0325" w14:textId="77777777" w:rsidR="00D64922" w:rsidRPr="003B030B" w:rsidRDefault="00D64922" w:rsidP="00D64922">
            <w:pPr>
              <w:spacing w:after="0"/>
              <w:jc w:val="right"/>
              <w:rPr>
                <w:sz w:val="20"/>
                <w:szCs w:val="20"/>
              </w:rPr>
            </w:pPr>
            <w:r w:rsidRPr="003B030B">
              <w:rPr>
                <w:color w:val="000000"/>
                <w:sz w:val="20"/>
                <w:szCs w:val="20"/>
              </w:rPr>
              <w:t>83,104</w:t>
            </w:r>
          </w:p>
        </w:tc>
        <w:tc>
          <w:tcPr>
            <w:tcW w:w="644" w:type="pct"/>
            <w:tcBorders>
              <w:top w:val="nil"/>
              <w:left w:val="nil"/>
              <w:bottom w:val="single" w:sz="4" w:space="0" w:color="auto"/>
              <w:right w:val="nil"/>
            </w:tcBorders>
            <w:shd w:val="clear" w:color="auto" w:fill="auto"/>
            <w:noWrap/>
            <w:vAlign w:val="center"/>
            <w:hideMark/>
          </w:tcPr>
          <w:p w14:paraId="05AE995B" w14:textId="77777777" w:rsidR="00D64922" w:rsidRPr="003B030B" w:rsidRDefault="00D64922" w:rsidP="00D64922">
            <w:pPr>
              <w:spacing w:after="0"/>
              <w:jc w:val="right"/>
              <w:rPr>
                <w:sz w:val="20"/>
                <w:szCs w:val="20"/>
              </w:rPr>
            </w:pPr>
            <w:r w:rsidRPr="003B030B">
              <w:rPr>
                <w:color w:val="000000"/>
                <w:sz w:val="20"/>
                <w:szCs w:val="20"/>
              </w:rPr>
              <w:t>83,104</w:t>
            </w:r>
          </w:p>
        </w:tc>
      </w:tr>
      <w:tr w:rsidR="00D64922" w:rsidRPr="00FC7BD2" w14:paraId="24FDB56C" w14:textId="77777777" w:rsidTr="00D64922">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6208A6DA" w14:textId="77777777" w:rsidR="00D64922" w:rsidRPr="003B030B" w:rsidRDefault="00D64922" w:rsidP="00D64922">
            <w:pPr>
              <w:spacing w:after="0"/>
              <w:jc w:val="right"/>
              <w:rPr>
                <w:b/>
                <w:sz w:val="20"/>
                <w:szCs w:val="20"/>
              </w:rPr>
            </w:pPr>
            <w:r w:rsidRPr="003B030B">
              <w:rPr>
                <w:b/>
                <w:sz w:val="20"/>
                <w:szCs w:val="20"/>
              </w:rPr>
              <w:t>F</w:t>
            </w:r>
          </w:p>
        </w:tc>
        <w:tc>
          <w:tcPr>
            <w:tcW w:w="645" w:type="pct"/>
            <w:tcBorders>
              <w:top w:val="single" w:sz="4" w:space="0" w:color="auto"/>
              <w:left w:val="nil"/>
              <w:bottom w:val="single" w:sz="4" w:space="0" w:color="auto"/>
              <w:right w:val="nil"/>
            </w:tcBorders>
            <w:shd w:val="clear" w:color="auto" w:fill="auto"/>
            <w:noWrap/>
            <w:vAlign w:val="center"/>
            <w:hideMark/>
          </w:tcPr>
          <w:p w14:paraId="00F5E193"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73DB78D9"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5B822BB"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41935BA"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62EF997"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329C13E" w14:textId="77777777" w:rsidR="00D64922" w:rsidRPr="003B030B" w:rsidRDefault="00D64922" w:rsidP="00D64922">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13E72185" w14:textId="77777777" w:rsidR="00D64922" w:rsidRPr="003B030B" w:rsidRDefault="00D64922" w:rsidP="00D64922">
            <w:pPr>
              <w:spacing w:after="0"/>
              <w:jc w:val="right"/>
              <w:rPr>
                <w:b/>
                <w:sz w:val="20"/>
                <w:szCs w:val="20"/>
              </w:rPr>
            </w:pPr>
          </w:p>
        </w:tc>
      </w:tr>
      <w:tr w:rsidR="00D64922" w:rsidRPr="00FC7BD2" w14:paraId="496EC4F1" w14:textId="77777777" w:rsidTr="00D64922">
        <w:trPr>
          <w:trHeight w:val="223"/>
          <w:jc w:val="center"/>
        </w:trPr>
        <w:tc>
          <w:tcPr>
            <w:tcW w:w="481" w:type="pct"/>
            <w:tcBorders>
              <w:top w:val="single" w:sz="4" w:space="0" w:color="auto"/>
              <w:left w:val="nil"/>
              <w:bottom w:val="nil"/>
              <w:right w:val="nil"/>
            </w:tcBorders>
            <w:shd w:val="clear" w:color="auto" w:fill="auto"/>
            <w:noWrap/>
            <w:vAlign w:val="center"/>
            <w:hideMark/>
          </w:tcPr>
          <w:p w14:paraId="3425BC5D" w14:textId="77777777" w:rsidR="00D64922" w:rsidRPr="003B030B" w:rsidRDefault="00D64922" w:rsidP="00D64922">
            <w:pPr>
              <w:spacing w:after="0"/>
              <w:jc w:val="right"/>
              <w:rPr>
                <w:sz w:val="20"/>
                <w:szCs w:val="20"/>
              </w:rPr>
            </w:pPr>
            <w:r w:rsidRPr="003B030B">
              <w:rPr>
                <w:color w:val="000000"/>
                <w:sz w:val="20"/>
                <w:szCs w:val="20"/>
              </w:rPr>
              <w:t>2022</w:t>
            </w:r>
          </w:p>
        </w:tc>
        <w:tc>
          <w:tcPr>
            <w:tcW w:w="645" w:type="pct"/>
            <w:tcBorders>
              <w:top w:val="single" w:sz="4" w:space="0" w:color="auto"/>
              <w:left w:val="nil"/>
              <w:bottom w:val="nil"/>
              <w:right w:val="nil"/>
            </w:tcBorders>
            <w:shd w:val="clear" w:color="auto" w:fill="auto"/>
            <w:noWrap/>
            <w:vAlign w:val="center"/>
            <w:hideMark/>
          </w:tcPr>
          <w:p w14:paraId="26B8043E" w14:textId="77777777" w:rsidR="00D64922" w:rsidRPr="003B030B" w:rsidRDefault="00D64922" w:rsidP="00D64922">
            <w:pPr>
              <w:spacing w:after="0"/>
              <w:jc w:val="right"/>
              <w:rPr>
                <w:sz w:val="20"/>
                <w:szCs w:val="20"/>
              </w:rPr>
            </w:pPr>
            <w:r w:rsidRPr="003B030B">
              <w:rPr>
                <w:color w:val="000000"/>
                <w:sz w:val="20"/>
                <w:szCs w:val="20"/>
              </w:rPr>
              <w:t>0.48</w:t>
            </w:r>
          </w:p>
        </w:tc>
        <w:tc>
          <w:tcPr>
            <w:tcW w:w="646" w:type="pct"/>
            <w:tcBorders>
              <w:top w:val="single" w:sz="4" w:space="0" w:color="auto"/>
              <w:left w:val="nil"/>
              <w:bottom w:val="nil"/>
              <w:right w:val="nil"/>
            </w:tcBorders>
            <w:shd w:val="clear" w:color="auto" w:fill="auto"/>
            <w:noWrap/>
            <w:vAlign w:val="center"/>
            <w:hideMark/>
          </w:tcPr>
          <w:p w14:paraId="7C878ACC" w14:textId="77777777" w:rsidR="00D64922" w:rsidRPr="003B030B" w:rsidRDefault="00D64922" w:rsidP="00D64922">
            <w:pPr>
              <w:spacing w:after="0"/>
              <w:jc w:val="right"/>
              <w:rPr>
                <w:sz w:val="20"/>
                <w:szCs w:val="20"/>
              </w:rPr>
            </w:pPr>
            <w:r w:rsidRPr="003B030B">
              <w:rPr>
                <w:color w:val="000000"/>
                <w:sz w:val="20"/>
                <w:szCs w:val="20"/>
              </w:rPr>
              <w:t>0.48</w:t>
            </w:r>
          </w:p>
        </w:tc>
        <w:tc>
          <w:tcPr>
            <w:tcW w:w="646" w:type="pct"/>
            <w:tcBorders>
              <w:top w:val="single" w:sz="4" w:space="0" w:color="auto"/>
              <w:left w:val="nil"/>
              <w:bottom w:val="nil"/>
              <w:right w:val="nil"/>
            </w:tcBorders>
            <w:shd w:val="clear" w:color="auto" w:fill="auto"/>
            <w:noWrap/>
            <w:vAlign w:val="center"/>
            <w:hideMark/>
          </w:tcPr>
          <w:p w14:paraId="76E4B0DD" w14:textId="77777777" w:rsidR="00D64922" w:rsidRPr="003B030B" w:rsidRDefault="00D64922" w:rsidP="00D64922">
            <w:pPr>
              <w:spacing w:after="0"/>
              <w:jc w:val="right"/>
              <w:rPr>
                <w:sz w:val="20"/>
                <w:szCs w:val="20"/>
              </w:rPr>
            </w:pPr>
            <w:r w:rsidRPr="003B030B">
              <w:rPr>
                <w:color w:val="000000"/>
                <w:sz w:val="20"/>
                <w:szCs w:val="20"/>
              </w:rPr>
              <w:t>0.48</w:t>
            </w:r>
          </w:p>
        </w:tc>
        <w:tc>
          <w:tcPr>
            <w:tcW w:w="646" w:type="pct"/>
            <w:tcBorders>
              <w:top w:val="single" w:sz="4" w:space="0" w:color="auto"/>
              <w:left w:val="nil"/>
              <w:bottom w:val="nil"/>
              <w:right w:val="nil"/>
            </w:tcBorders>
            <w:shd w:val="clear" w:color="auto" w:fill="auto"/>
            <w:noWrap/>
            <w:vAlign w:val="center"/>
            <w:hideMark/>
          </w:tcPr>
          <w:p w14:paraId="3E61F8C2" w14:textId="77777777" w:rsidR="00D64922" w:rsidRPr="003B030B" w:rsidRDefault="00D64922" w:rsidP="00D64922">
            <w:pPr>
              <w:spacing w:after="0"/>
              <w:jc w:val="right"/>
              <w:rPr>
                <w:sz w:val="20"/>
                <w:szCs w:val="20"/>
              </w:rPr>
            </w:pPr>
            <w:r w:rsidRPr="003B030B">
              <w:rPr>
                <w:color w:val="000000"/>
                <w:sz w:val="20"/>
                <w:szCs w:val="20"/>
              </w:rPr>
              <w:t>0.48</w:t>
            </w:r>
          </w:p>
        </w:tc>
        <w:tc>
          <w:tcPr>
            <w:tcW w:w="646" w:type="pct"/>
            <w:tcBorders>
              <w:top w:val="single" w:sz="4" w:space="0" w:color="auto"/>
              <w:left w:val="nil"/>
              <w:bottom w:val="nil"/>
              <w:right w:val="nil"/>
            </w:tcBorders>
            <w:shd w:val="clear" w:color="auto" w:fill="auto"/>
            <w:noWrap/>
            <w:vAlign w:val="center"/>
            <w:hideMark/>
          </w:tcPr>
          <w:p w14:paraId="4F9108A9" w14:textId="77777777" w:rsidR="00D64922" w:rsidRPr="003B030B" w:rsidRDefault="00D64922" w:rsidP="00D64922">
            <w:pPr>
              <w:spacing w:after="0"/>
              <w:jc w:val="right"/>
              <w:rPr>
                <w:sz w:val="20"/>
                <w:szCs w:val="20"/>
              </w:rPr>
            </w:pPr>
            <w:r w:rsidRPr="003B030B">
              <w:rPr>
                <w:color w:val="000000"/>
                <w:sz w:val="20"/>
                <w:szCs w:val="20"/>
              </w:rPr>
              <w:t>0.48</w:t>
            </w:r>
          </w:p>
        </w:tc>
        <w:tc>
          <w:tcPr>
            <w:tcW w:w="646" w:type="pct"/>
            <w:tcBorders>
              <w:top w:val="single" w:sz="4" w:space="0" w:color="auto"/>
              <w:left w:val="nil"/>
              <w:bottom w:val="nil"/>
              <w:right w:val="nil"/>
            </w:tcBorders>
            <w:shd w:val="clear" w:color="auto" w:fill="auto"/>
            <w:noWrap/>
            <w:vAlign w:val="center"/>
            <w:hideMark/>
          </w:tcPr>
          <w:p w14:paraId="0A06219A" w14:textId="77777777" w:rsidR="00D64922" w:rsidRPr="003B030B" w:rsidRDefault="00D64922" w:rsidP="00D64922">
            <w:pPr>
              <w:spacing w:after="0"/>
              <w:jc w:val="right"/>
              <w:rPr>
                <w:sz w:val="20"/>
                <w:szCs w:val="20"/>
              </w:rPr>
            </w:pPr>
            <w:r w:rsidRPr="003B030B">
              <w:rPr>
                <w:color w:val="000000"/>
                <w:sz w:val="20"/>
                <w:szCs w:val="20"/>
              </w:rPr>
              <w:t>0.48</w:t>
            </w:r>
          </w:p>
        </w:tc>
        <w:tc>
          <w:tcPr>
            <w:tcW w:w="644" w:type="pct"/>
            <w:tcBorders>
              <w:top w:val="single" w:sz="4" w:space="0" w:color="auto"/>
              <w:left w:val="nil"/>
              <w:bottom w:val="nil"/>
              <w:right w:val="nil"/>
            </w:tcBorders>
            <w:shd w:val="clear" w:color="auto" w:fill="auto"/>
            <w:noWrap/>
            <w:vAlign w:val="center"/>
            <w:hideMark/>
          </w:tcPr>
          <w:p w14:paraId="2843BB22" w14:textId="77777777" w:rsidR="00D64922" w:rsidRPr="003B030B" w:rsidRDefault="00D64922" w:rsidP="00D64922">
            <w:pPr>
              <w:spacing w:after="0"/>
              <w:jc w:val="right"/>
              <w:rPr>
                <w:sz w:val="20"/>
                <w:szCs w:val="20"/>
              </w:rPr>
            </w:pPr>
            <w:r w:rsidRPr="003B030B">
              <w:rPr>
                <w:color w:val="000000"/>
                <w:sz w:val="20"/>
                <w:szCs w:val="20"/>
              </w:rPr>
              <w:t>0.48</w:t>
            </w:r>
          </w:p>
        </w:tc>
      </w:tr>
      <w:tr w:rsidR="00D64922" w:rsidRPr="00FC7BD2" w14:paraId="5A295CA5" w14:textId="77777777" w:rsidTr="00D64922">
        <w:trPr>
          <w:trHeight w:val="232"/>
          <w:jc w:val="center"/>
        </w:trPr>
        <w:tc>
          <w:tcPr>
            <w:tcW w:w="481" w:type="pct"/>
            <w:tcBorders>
              <w:top w:val="nil"/>
              <w:left w:val="nil"/>
              <w:bottom w:val="nil"/>
              <w:right w:val="nil"/>
            </w:tcBorders>
            <w:shd w:val="clear" w:color="auto" w:fill="auto"/>
            <w:noWrap/>
            <w:vAlign w:val="center"/>
          </w:tcPr>
          <w:p w14:paraId="3986373B" w14:textId="77777777" w:rsidR="00D64922" w:rsidRPr="003B030B" w:rsidRDefault="00D64922" w:rsidP="00D64922">
            <w:pPr>
              <w:spacing w:after="0"/>
              <w:jc w:val="right"/>
              <w:rPr>
                <w:sz w:val="20"/>
                <w:szCs w:val="20"/>
              </w:rPr>
            </w:pPr>
            <w:r w:rsidRPr="003B030B">
              <w:rPr>
                <w:color w:val="000000"/>
                <w:sz w:val="20"/>
                <w:szCs w:val="20"/>
              </w:rPr>
              <w:t>2023</w:t>
            </w:r>
          </w:p>
        </w:tc>
        <w:tc>
          <w:tcPr>
            <w:tcW w:w="645" w:type="pct"/>
            <w:tcBorders>
              <w:top w:val="nil"/>
              <w:left w:val="nil"/>
              <w:bottom w:val="nil"/>
              <w:right w:val="nil"/>
            </w:tcBorders>
            <w:shd w:val="clear" w:color="auto" w:fill="auto"/>
            <w:noWrap/>
            <w:vAlign w:val="center"/>
            <w:hideMark/>
          </w:tcPr>
          <w:p w14:paraId="6D019890" w14:textId="77777777" w:rsidR="00D64922" w:rsidRPr="003B030B" w:rsidRDefault="00D64922" w:rsidP="00D64922">
            <w:pPr>
              <w:spacing w:after="0"/>
              <w:jc w:val="right"/>
              <w:rPr>
                <w:sz w:val="20"/>
                <w:szCs w:val="20"/>
              </w:rPr>
            </w:pPr>
            <w:r w:rsidRPr="003B030B">
              <w:rPr>
                <w:color w:val="000000"/>
                <w:sz w:val="20"/>
                <w:szCs w:val="20"/>
              </w:rPr>
              <w:t>0.41</w:t>
            </w:r>
          </w:p>
        </w:tc>
        <w:tc>
          <w:tcPr>
            <w:tcW w:w="646" w:type="pct"/>
            <w:tcBorders>
              <w:top w:val="nil"/>
              <w:left w:val="nil"/>
              <w:bottom w:val="nil"/>
              <w:right w:val="nil"/>
            </w:tcBorders>
            <w:shd w:val="clear" w:color="auto" w:fill="auto"/>
            <w:noWrap/>
            <w:vAlign w:val="center"/>
            <w:hideMark/>
          </w:tcPr>
          <w:p w14:paraId="7146CD1D" w14:textId="77777777" w:rsidR="00D64922" w:rsidRPr="003B030B" w:rsidRDefault="00D64922" w:rsidP="00D64922">
            <w:pPr>
              <w:spacing w:after="0"/>
              <w:jc w:val="right"/>
              <w:rPr>
                <w:sz w:val="20"/>
                <w:szCs w:val="20"/>
              </w:rPr>
            </w:pPr>
            <w:r w:rsidRPr="003B030B">
              <w:rPr>
                <w:color w:val="000000"/>
                <w:sz w:val="20"/>
                <w:szCs w:val="20"/>
              </w:rPr>
              <w:t>0.41</w:t>
            </w:r>
          </w:p>
        </w:tc>
        <w:tc>
          <w:tcPr>
            <w:tcW w:w="646" w:type="pct"/>
            <w:tcBorders>
              <w:top w:val="nil"/>
              <w:left w:val="nil"/>
              <w:bottom w:val="nil"/>
              <w:right w:val="nil"/>
            </w:tcBorders>
            <w:shd w:val="clear" w:color="auto" w:fill="auto"/>
            <w:noWrap/>
            <w:vAlign w:val="center"/>
            <w:hideMark/>
          </w:tcPr>
          <w:p w14:paraId="4437B4AA" w14:textId="77777777" w:rsidR="00D64922" w:rsidRPr="003B030B" w:rsidRDefault="00D64922" w:rsidP="00D64922">
            <w:pPr>
              <w:spacing w:after="0"/>
              <w:jc w:val="right"/>
              <w:rPr>
                <w:sz w:val="20"/>
                <w:szCs w:val="20"/>
              </w:rPr>
            </w:pPr>
            <w:r w:rsidRPr="003B030B">
              <w:rPr>
                <w:color w:val="000000"/>
                <w:sz w:val="20"/>
                <w:szCs w:val="20"/>
              </w:rPr>
              <w:t>0.22</w:t>
            </w:r>
          </w:p>
        </w:tc>
        <w:tc>
          <w:tcPr>
            <w:tcW w:w="646" w:type="pct"/>
            <w:tcBorders>
              <w:top w:val="nil"/>
              <w:left w:val="nil"/>
              <w:bottom w:val="nil"/>
              <w:right w:val="nil"/>
            </w:tcBorders>
            <w:shd w:val="clear" w:color="auto" w:fill="auto"/>
            <w:noWrap/>
            <w:vAlign w:val="center"/>
            <w:hideMark/>
          </w:tcPr>
          <w:p w14:paraId="281AC396" w14:textId="77777777" w:rsidR="00D64922" w:rsidRPr="003B030B" w:rsidRDefault="00D64922" w:rsidP="00D64922">
            <w:pPr>
              <w:spacing w:after="0"/>
              <w:jc w:val="right"/>
              <w:rPr>
                <w:sz w:val="20"/>
                <w:szCs w:val="20"/>
              </w:rPr>
            </w:pPr>
            <w:r w:rsidRPr="003B030B">
              <w:rPr>
                <w:color w:val="000000"/>
                <w:sz w:val="20"/>
                <w:szCs w:val="20"/>
              </w:rPr>
              <w:t>0.09</w:t>
            </w:r>
          </w:p>
        </w:tc>
        <w:tc>
          <w:tcPr>
            <w:tcW w:w="646" w:type="pct"/>
            <w:tcBorders>
              <w:top w:val="nil"/>
              <w:left w:val="nil"/>
              <w:bottom w:val="nil"/>
              <w:right w:val="nil"/>
            </w:tcBorders>
            <w:shd w:val="clear" w:color="auto" w:fill="auto"/>
            <w:noWrap/>
            <w:vAlign w:val="center"/>
            <w:hideMark/>
          </w:tcPr>
          <w:p w14:paraId="25CE2590"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7083D782" w14:textId="77777777" w:rsidR="00D64922" w:rsidRPr="003B030B" w:rsidRDefault="00D64922" w:rsidP="00D64922">
            <w:pPr>
              <w:spacing w:after="0"/>
              <w:jc w:val="right"/>
              <w:rPr>
                <w:sz w:val="20"/>
                <w:szCs w:val="20"/>
              </w:rPr>
            </w:pPr>
            <w:r w:rsidRPr="003B030B">
              <w:rPr>
                <w:color w:val="000000"/>
                <w:sz w:val="20"/>
                <w:szCs w:val="20"/>
              </w:rPr>
              <w:t>0.51</w:t>
            </w:r>
          </w:p>
        </w:tc>
        <w:tc>
          <w:tcPr>
            <w:tcW w:w="644" w:type="pct"/>
            <w:tcBorders>
              <w:top w:val="nil"/>
              <w:left w:val="nil"/>
              <w:bottom w:val="nil"/>
              <w:right w:val="nil"/>
            </w:tcBorders>
            <w:shd w:val="clear" w:color="auto" w:fill="auto"/>
            <w:noWrap/>
            <w:vAlign w:val="center"/>
            <w:hideMark/>
          </w:tcPr>
          <w:p w14:paraId="0CEF7A09" w14:textId="77777777" w:rsidR="00D64922" w:rsidRPr="003B030B" w:rsidRDefault="00D64922" w:rsidP="00D64922">
            <w:pPr>
              <w:spacing w:after="0"/>
              <w:jc w:val="right"/>
              <w:rPr>
                <w:sz w:val="20"/>
                <w:szCs w:val="20"/>
              </w:rPr>
            </w:pPr>
            <w:r w:rsidRPr="003B030B">
              <w:rPr>
                <w:color w:val="000000"/>
                <w:sz w:val="20"/>
                <w:szCs w:val="20"/>
              </w:rPr>
              <w:t>0.41</w:t>
            </w:r>
          </w:p>
        </w:tc>
      </w:tr>
      <w:tr w:rsidR="00D64922" w:rsidRPr="00FC7BD2" w14:paraId="7C1262C7" w14:textId="77777777" w:rsidTr="00D64922">
        <w:trPr>
          <w:trHeight w:val="223"/>
          <w:jc w:val="center"/>
        </w:trPr>
        <w:tc>
          <w:tcPr>
            <w:tcW w:w="481" w:type="pct"/>
            <w:tcBorders>
              <w:top w:val="nil"/>
              <w:left w:val="nil"/>
              <w:bottom w:val="nil"/>
              <w:right w:val="nil"/>
            </w:tcBorders>
            <w:shd w:val="clear" w:color="auto" w:fill="auto"/>
            <w:noWrap/>
            <w:vAlign w:val="center"/>
          </w:tcPr>
          <w:p w14:paraId="7FD41AAD" w14:textId="77777777" w:rsidR="00D64922" w:rsidRPr="003B030B" w:rsidRDefault="00D64922" w:rsidP="00D64922">
            <w:pPr>
              <w:spacing w:after="0"/>
              <w:jc w:val="right"/>
              <w:rPr>
                <w:sz w:val="20"/>
                <w:szCs w:val="20"/>
              </w:rPr>
            </w:pPr>
            <w:r w:rsidRPr="003B030B">
              <w:rPr>
                <w:color w:val="000000"/>
                <w:sz w:val="20"/>
                <w:szCs w:val="20"/>
              </w:rPr>
              <w:t>2024</w:t>
            </w:r>
          </w:p>
        </w:tc>
        <w:tc>
          <w:tcPr>
            <w:tcW w:w="645" w:type="pct"/>
            <w:tcBorders>
              <w:top w:val="nil"/>
              <w:left w:val="nil"/>
              <w:bottom w:val="nil"/>
              <w:right w:val="nil"/>
            </w:tcBorders>
            <w:shd w:val="clear" w:color="auto" w:fill="auto"/>
            <w:noWrap/>
            <w:vAlign w:val="center"/>
            <w:hideMark/>
          </w:tcPr>
          <w:p w14:paraId="07105EE7" w14:textId="77777777" w:rsidR="00D64922" w:rsidRPr="003B030B" w:rsidRDefault="00D64922" w:rsidP="00D64922">
            <w:pPr>
              <w:spacing w:after="0"/>
              <w:jc w:val="right"/>
              <w:rPr>
                <w:sz w:val="20"/>
                <w:szCs w:val="20"/>
              </w:rPr>
            </w:pPr>
            <w:r w:rsidRPr="003B030B">
              <w:rPr>
                <w:color w:val="000000"/>
                <w:sz w:val="20"/>
                <w:szCs w:val="20"/>
              </w:rPr>
              <w:t>0.39</w:t>
            </w:r>
          </w:p>
        </w:tc>
        <w:tc>
          <w:tcPr>
            <w:tcW w:w="646" w:type="pct"/>
            <w:tcBorders>
              <w:top w:val="nil"/>
              <w:left w:val="nil"/>
              <w:bottom w:val="nil"/>
              <w:right w:val="nil"/>
            </w:tcBorders>
            <w:shd w:val="clear" w:color="auto" w:fill="auto"/>
            <w:noWrap/>
            <w:vAlign w:val="center"/>
            <w:hideMark/>
          </w:tcPr>
          <w:p w14:paraId="1A1587BB" w14:textId="77777777" w:rsidR="00D64922" w:rsidRPr="003B030B" w:rsidRDefault="00D64922" w:rsidP="00D64922">
            <w:pPr>
              <w:spacing w:after="0"/>
              <w:jc w:val="right"/>
              <w:rPr>
                <w:sz w:val="20"/>
                <w:szCs w:val="20"/>
              </w:rPr>
            </w:pPr>
            <w:r w:rsidRPr="003B030B">
              <w:rPr>
                <w:color w:val="000000"/>
                <w:sz w:val="20"/>
                <w:szCs w:val="20"/>
              </w:rPr>
              <w:t>0.39</w:t>
            </w:r>
          </w:p>
        </w:tc>
        <w:tc>
          <w:tcPr>
            <w:tcW w:w="646" w:type="pct"/>
            <w:tcBorders>
              <w:top w:val="nil"/>
              <w:left w:val="nil"/>
              <w:bottom w:val="nil"/>
              <w:right w:val="nil"/>
            </w:tcBorders>
            <w:shd w:val="clear" w:color="auto" w:fill="auto"/>
            <w:noWrap/>
            <w:vAlign w:val="center"/>
            <w:hideMark/>
          </w:tcPr>
          <w:p w14:paraId="4704D32C" w14:textId="77777777" w:rsidR="00D64922" w:rsidRPr="003B030B" w:rsidRDefault="00D64922" w:rsidP="00D64922">
            <w:pPr>
              <w:spacing w:after="0"/>
              <w:jc w:val="right"/>
              <w:rPr>
                <w:sz w:val="20"/>
                <w:szCs w:val="20"/>
              </w:rPr>
            </w:pPr>
            <w:r w:rsidRPr="003B030B">
              <w:rPr>
                <w:color w:val="000000"/>
                <w:sz w:val="20"/>
                <w:szCs w:val="20"/>
              </w:rPr>
              <w:t>0.23</w:t>
            </w:r>
          </w:p>
        </w:tc>
        <w:tc>
          <w:tcPr>
            <w:tcW w:w="646" w:type="pct"/>
            <w:tcBorders>
              <w:top w:val="nil"/>
              <w:left w:val="nil"/>
              <w:bottom w:val="nil"/>
              <w:right w:val="nil"/>
            </w:tcBorders>
            <w:shd w:val="clear" w:color="auto" w:fill="auto"/>
            <w:noWrap/>
            <w:vAlign w:val="center"/>
            <w:hideMark/>
          </w:tcPr>
          <w:p w14:paraId="1F260857" w14:textId="77777777" w:rsidR="00D64922" w:rsidRPr="003B030B" w:rsidRDefault="00D64922" w:rsidP="00D64922">
            <w:pPr>
              <w:spacing w:after="0"/>
              <w:jc w:val="right"/>
              <w:rPr>
                <w:sz w:val="20"/>
                <w:szCs w:val="20"/>
              </w:rPr>
            </w:pPr>
            <w:r w:rsidRPr="003B030B">
              <w:rPr>
                <w:color w:val="000000"/>
                <w:sz w:val="20"/>
                <w:szCs w:val="20"/>
              </w:rPr>
              <w:t>0.10</w:t>
            </w:r>
          </w:p>
        </w:tc>
        <w:tc>
          <w:tcPr>
            <w:tcW w:w="646" w:type="pct"/>
            <w:tcBorders>
              <w:top w:val="nil"/>
              <w:left w:val="nil"/>
              <w:bottom w:val="nil"/>
              <w:right w:val="nil"/>
            </w:tcBorders>
            <w:shd w:val="clear" w:color="auto" w:fill="auto"/>
            <w:noWrap/>
            <w:vAlign w:val="center"/>
            <w:hideMark/>
          </w:tcPr>
          <w:p w14:paraId="111AC4C7"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4AFBD198" w14:textId="77777777" w:rsidR="00D64922" w:rsidRPr="003B030B" w:rsidRDefault="00D64922" w:rsidP="00D64922">
            <w:pPr>
              <w:spacing w:after="0"/>
              <w:jc w:val="right"/>
              <w:rPr>
                <w:sz w:val="20"/>
                <w:szCs w:val="20"/>
              </w:rPr>
            </w:pPr>
            <w:r w:rsidRPr="003B030B">
              <w:rPr>
                <w:color w:val="000000"/>
                <w:sz w:val="20"/>
                <w:szCs w:val="20"/>
              </w:rPr>
              <w:t>0.46</w:t>
            </w:r>
          </w:p>
        </w:tc>
        <w:tc>
          <w:tcPr>
            <w:tcW w:w="644" w:type="pct"/>
            <w:tcBorders>
              <w:top w:val="nil"/>
              <w:left w:val="nil"/>
              <w:bottom w:val="nil"/>
              <w:right w:val="nil"/>
            </w:tcBorders>
            <w:shd w:val="clear" w:color="auto" w:fill="auto"/>
            <w:noWrap/>
            <w:vAlign w:val="center"/>
            <w:hideMark/>
          </w:tcPr>
          <w:p w14:paraId="39A4A31D" w14:textId="77777777" w:rsidR="00D64922" w:rsidRPr="003B030B" w:rsidRDefault="00D64922" w:rsidP="00D64922">
            <w:pPr>
              <w:spacing w:after="0"/>
              <w:jc w:val="right"/>
              <w:rPr>
                <w:sz w:val="20"/>
                <w:szCs w:val="20"/>
              </w:rPr>
            </w:pPr>
            <w:r w:rsidRPr="003B030B">
              <w:rPr>
                <w:color w:val="000000"/>
                <w:sz w:val="20"/>
                <w:szCs w:val="20"/>
              </w:rPr>
              <w:t>0.39</w:t>
            </w:r>
          </w:p>
        </w:tc>
      </w:tr>
      <w:tr w:rsidR="00D64922" w:rsidRPr="00FC7BD2" w14:paraId="742A5E5F" w14:textId="77777777" w:rsidTr="00D64922">
        <w:trPr>
          <w:trHeight w:val="223"/>
          <w:jc w:val="center"/>
        </w:trPr>
        <w:tc>
          <w:tcPr>
            <w:tcW w:w="481" w:type="pct"/>
            <w:tcBorders>
              <w:top w:val="nil"/>
              <w:left w:val="nil"/>
              <w:bottom w:val="nil"/>
              <w:right w:val="nil"/>
            </w:tcBorders>
            <w:shd w:val="clear" w:color="auto" w:fill="auto"/>
            <w:noWrap/>
            <w:vAlign w:val="center"/>
          </w:tcPr>
          <w:p w14:paraId="686464ED" w14:textId="77777777" w:rsidR="00D64922" w:rsidRPr="003B030B" w:rsidRDefault="00D64922" w:rsidP="00D64922">
            <w:pPr>
              <w:spacing w:after="0"/>
              <w:jc w:val="right"/>
              <w:rPr>
                <w:sz w:val="20"/>
                <w:szCs w:val="20"/>
              </w:rPr>
            </w:pPr>
            <w:r w:rsidRPr="003B030B">
              <w:rPr>
                <w:color w:val="000000"/>
                <w:sz w:val="20"/>
                <w:szCs w:val="20"/>
              </w:rPr>
              <w:t>2025</w:t>
            </w:r>
          </w:p>
        </w:tc>
        <w:tc>
          <w:tcPr>
            <w:tcW w:w="645" w:type="pct"/>
            <w:tcBorders>
              <w:top w:val="nil"/>
              <w:left w:val="nil"/>
              <w:bottom w:val="nil"/>
              <w:right w:val="nil"/>
            </w:tcBorders>
            <w:shd w:val="clear" w:color="auto" w:fill="auto"/>
            <w:noWrap/>
            <w:vAlign w:val="center"/>
            <w:hideMark/>
          </w:tcPr>
          <w:p w14:paraId="6E80C305" w14:textId="77777777" w:rsidR="00D64922" w:rsidRPr="003B030B" w:rsidRDefault="00D64922" w:rsidP="00D64922">
            <w:pPr>
              <w:spacing w:after="0"/>
              <w:jc w:val="right"/>
              <w:rPr>
                <w:sz w:val="20"/>
                <w:szCs w:val="20"/>
              </w:rPr>
            </w:pPr>
            <w:r w:rsidRPr="003B030B">
              <w:rPr>
                <w:color w:val="000000"/>
                <w:sz w:val="20"/>
                <w:szCs w:val="20"/>
              </w:rPr>
              <w:t>0.46</w:t>
            </w:r>
          </w:p>
        </w:tc>
        <w:tc>
          <w:tcPr>
            <w:tcW w:w="646" w:type="pct"/>
            <w:tcBorders>
              <w:top w:val="nil"/>
              <w:left w:val="nil"/>
              <w:bottom w:val="nil"/>
              <w:right w:val="nil"/>
            </w:tcBorders>
            <w:shd w:val="clear" w:color="auto" w:fill="auto"/>
            <w:noWrap/>
            <w:vAlign w:val="center"/>
            <w:hideMark/>
          </w:tcPr>
          <w:p w14:paraId="5CC6785F" w14:textId="77777777" w:rsidR="00D64922" w:rsidRPr="003B030B" w:rsidRDefault="00D64922" w:rsidP="00D64922">
            <w:pPr>
              <w:spacing w:after="0"/>
              <w:jc w:val="right"/>
              <w:rPr>
                <w:sz w:val="20"/>
                <w:szCs w:val="20"/>
              </w:rPr>
            </w:pPr>
            <w:r w:rsidRPr="003B030B">
              <w:rPr>
                <w:color w:val="000000"/>
                <w:sz w:val="20"/>
                <w:szCs w:val="20"/>
              </w:rPr>
              <w:t>0.46</w:t>
            </w:r>
          </w:p>
        </w:tc>
        <w:tc>
          <w:tcPr>
            <w:tcW w:w="646" w:type="pct"/>
            <w:tcBorders>
              <w:top w:val="nil"/>
              <w:left w:val="nil"/>
              <w:bottom w:val="nil"/>
              <w:right w:val="nil"/>
            </w:tcBorders>
            <w:shd w:val="clear" w:color="auto" w:fill="auto"/>
            <w:noWrap/>
            <w:vAlign w:val="center"/>
            <w:hideMark/>
          </w:tcPr>
          <w:p w14:paraId="4504C188" w14:textId="77777777" w:rsidR="00D64922" w:rsidRPr="003B030B" w:rsidRDefault="00D64922" w:rsidP="00D64922">
            <w:pPr>
              <w:spacing w:after="0"/>
              <w:jc w:val="right"/>
              <w:rPr>
                <w:sz w:val="20"/>
                <w:szCs w:val="20"/>
              </w:rPr>
            </w:pPr>
            <w:r w:rsidRPr="003B030B">
              <w:rPr>
                <w:color w:val="000000"/>
                <w:sz w:val="20"/>
                <w:szCs w:val="20"/>
              </w:rPr>
              <w:t>0.28</w:t>
            </w:r>
          </w:p>
        </w:tc>
        <w:tc>
          <w:tcPr>
            <w:tcW w:w="646" w:type="pct"/>
            <w:tcBorders>
              <w:top w:val="nil"/>
              <w:left w:val="nil"/>
              <w:bottom w:val="nil"/>
              <w:right w:val="nil"/>
            </w:tcBorders>
            <w:shd w:val="clear" w:color="auto" w:fill="auto"/>
            <w:noWrap/>
            <w:vAlign w:val="center"/>
            <w:hideMark/>
          </w:tcPr>
          <w:p w14:paraId="62816342" w14:textId="77777777" w:rsidR="00D64922" w:rsidRPr="003B030B" w:rsidRDefault="00D64922" w:rsidP="00D64922">
            <w:pPr>
              <w:spacing w:after="0"/>
              <w:jc w:val="right"/>
              <w:rPr>
                <w:sz w:val="20"/>
                <w:szCs w:val="20"/>
              </w:rPr>
            </w:pPr>
            <w:r w:rsidRPr="003B030B">
              <w:rPr>
                <w:color w:val="000000"/>
                <w:sz w:val="20"/>
                <w:szCs w:val="20"/>
              </w:rPr>
              <w:t>0.13</w:t>
            </w:r>
          </w:p>
        </w:tc>
        <w:tc>
          <w:tcPr>
            <w:tcW w:w="646" w:type="pct"/>
            <w:tcBorders>
              <w:top w:val="nil"/>
              <w:left w:val="nil"/>
              <w:bottom w:val="nil"/>
              <w:right w:val="nil"/>
            </w:tcBorders>
            <w:shd w:val="clear" w:color="auto" w:fill="auto"/>
            <w:noWrap/>
            <w:vAlign w:val="center"/>
            <w:hideMark/>
          </w:tcPr>
          <w:p w14:paraId="18C9C78D"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0FF92745" w14:textId="77777777" w:rsidR="00D64922" w:rsidRPr="003B030B" w:rsidRDefault="00D64922" w:rsidP="00D64922">
            <w:pPr>
              <w:spacing w:after="0"/>
              <w:jc w:val="right"/>
              <w:rPr>
                <w:sz w:val="20"/>
                <w:szCs w:val="20"/>
              </w:rPr>
            </w:pPr>
            <w:r w:rsidRPr="003B030B">
              <w:rPr>
                <w:color w:val="000000"/>
                <w:sz w:val="20"/>
                <w:szCs w:val="20"/>
              </w:rPr>
              <w:t>0.54</w:t>
            </w:r>
          </w:p>
        </w:tc>
        <w:tc>
          <w:tcPr>
            <w:tcW w:w="644" w:type="pct"/>
            <w:tcBorders>
              <w:top w:val="nil"/>
              <w:left w:val="nil"/>
              <w:bottom w:val="nil"/>
              <w:right w:val="nil"/>
            </w:tcBorders>
            <w:shd w:val="clear" w:color="auto" w:fill="auto"/>
            <w:noWrap/>
            <w:vAlign w:val="center"/>
            <w:hideMark/>
          </w:tcPr>
          <w:p w14:paraId="64643AA3" w14:textId="77777777" w:rsidR="00D64922" w:rsidRPr="003B030B" w:rsidRDefault="00D64922" w:rsidP="00D64922">
            <w:pPr>
              <w:spacing w:after="0"/>
              <w:jc w:val="right"/>
              <w:rPr>
                <w:sz w:val="20"/>
                <w:szCs w:val="20"/>
              </w:rPr>
            </w:pPr>
            <w:r w:rsidRPr="003B030B">
              <w:rPr>
                <w:color w:val="000000"/>
                <w:sz w:val="20"/>
                <w:szCs w:val="20"/>
              </w:rPr>
              <w:t>0.57</w:t>
            </w:r>
          </w:p>
        </w:tc>
      </w:tr>
      <w:tr w:rsidR="00D64922" w:rsidRPr="00FC7BD2" w14:paraId="04CB9A32" w14:textId="77777777" w:rsidTr="00D64922">
        <w:trPr>
          <w:trHeight w:val="232"/>
          <w:jc w:val="center"/>
        </w:trPr>
        <w:tc>
          <w:tcPr>
            <w:tcW w:w="481" w:type="pct"/>
            <w:tcBorders>
              <w:top w:val="nil"/>
              <w:left w:val="nil"/>
              <w:bottom w:val="nil"/>
              <w:right w:val="nil"/>
            </w:tcBorders>
            <w:shd w:val="clear" w:color="auto" w:fill="auto"/>
            <w:noWrap/>
            <w:vAlign w:val="center"/>
          </w:tcPr>
          <w:p w14:paraId="18735694" w14:textId="77777777" w:rsidR="00D64922" w:rsidRPr="003B030B" w:rsidRDefault="00D64922" w:rsidP="00D64922">
            <w:pPr>
              <w:spacing w:after="0"/>
              <w:jc w:val="right"/>
              <w:rPr>
                <w:sz w:val="20"/>
                <w:szCs w:val="20"/>
              </w:rPr>
            </w:pPr>
            <w:r w:rsidRPr="003B030B">
              <w:rPr>
                <w:color w:val="000000"/>
                <w:sz w:val="20"/>
                <w:szCs w:val="20"/>
              </w:rPr>
              <w:t>2026</w:t>
            </w:r>
          </w:p>
        </w:tc>
        <w:tc>
          <w:tcPr>
            <w:tcW w:w="645" w:type="pct"/>
            <w:tcBorders>
              <w:top w:val="nil"/>
              <w:left w:val="nil"/>
              <w:bottom w:val="nil"/>
              <w:right w:val="nil"/>
            </w:tcBorders>
            <w:shd w:val="clear" w:color="auto" w:fill="auto"/>
            <w:noWrap/>
            <w:vAlign w:val="center"/>
            <w:hideMark/>
          </w:tcPr>
          <w:p w14:paraId="1BCD2D2E" w14:textId="77777777" w:rsidR="00D64922" w:rsidRPr="003B030B" w:rsidRDefault="00D64922" w:rsidP="00D64922">
            <w:pPr>
              <w:spacing w:after="0"/>
              <w:jc w:val="right"/>
              <w:rPr>
                <w:sz w:val="20"/>
                <w:szCs w:val="20"/>
              </w:rPr>
            </w:pPr>
            <w:r w:rsidRPr="003B030B">
              <w:rPr>
                <w:color w:val="000000"/>
                <w:sz w:val="20"/>
                <w:szCs w:val="20"/>
              </w:rPr>
              <w:t>0.61</w:t>
            </w:r>
          </w:p>
        </w:tc>
        <w:tc>
          <w:tcPr>
            <w:tcW w:w="646" w:type="pct"/>
            <w:tcBorders>
              <w:top w:val="nil"/>
              <w:left w:val="nil"/>
              <w:bottom w:val="nil"/>
              <w:right w:val="nil"/>
            </w:tcBorders>
            <w:shd w:val="clear" w:color="auto" w:fill="auto"/>
            <w:noWrap/>
            <w:vAlign w:val="center"/>
            <w:hideMark/>
          </w:tcPr>
          <w:p w14:paraId="294B0724" w14:textId="77777777" w:rsidR="00D64922" w:rsidRPr="003B030B" w:rsidRDefault="00D64922" w:rsidP="00D64922">
            <w:pPr>
              <w:spacing w:after="0"/>
              <w:jc w:val="right"/>
              <w:rPr>
                <w:sz w:val="20"/>
                <w:szCs w:val="20"/>
              </w:rPr>
            </w:pPr>
            <w:r w:rsidRPr="003B030B">
              <w:rPr>
                <w:color w:val="000000"/>
                <w:sz w:val="20"/>
                <w:szCs w:val="20"/>
              </w:rPr>
              <w:t>0.61</w:t>
            </w:r>
          </w:p>
        </w:tc>
        <w:tc>
          <w:tcPr>
            <w:tcW w:w="646" w:type="pct"/>
            <w:tcBorders>
              <w:top w:val="nil"/>
              <w:left w:val="nil"/>
              <w:bottom w:val="nil"/>
              <w:right w:val="nil"/>
            </w:tcBorders>
            <w:shd w:val="clear" w:color="auto" w:fill="auto"/>
            <w:noWrap/>
            <w:vAlign w:val="center"/>
            <w:hideMark/>
          </w:tcPr>
          <w:p w14:paraId="3E5DCA38"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2F238D87"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01F93CF4"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51A40600" w14:textId="77777777" w:rsidR="00D64922" w:rsidRPr="003B030B" w:rsidRDefault="00D64922" w:rsidP="00D64922">
            <w:pPr>
              <w:spacing w:after="0"/>
              <w:jc w:val="right"/>
              <w:rPr>
                <w:sz w:val="20"/>
                <w:szCs w:val="20"/>
              </w:rPr>
            </w:pPr>
            <w:r w:rsidRPr="003B030B">
              <w:rPr>
                <w:color w:val="000000"/>
                <w:sz w:val="20"/>
                <w:szCs w:val="20"/>
              </w:rPr>
              <w:t>0.72</w:t>
            </w:r>
          </w:p>
        </w:tc>
        <w:tc>
          <w:tcPr>
            <w:tcW w:w="644" w:type="pct"/>
            <w:tcBorders>
              <w:top w:val="nil"/>
              <w:left w:val="nil"/>
              <w:bottom w:val="nil"/>
              <w:right w:val="nil"/>
            </w:tcBorders>
            <w:shd w:val="clear" w:color="auto" w:fill="auto"/>
            <w:noWrap/>
            <w:vAlign w:val="center"/>
            <w:hideMark/>
          </w:tcPr>
          <w:p w14:paraId="1C871209" w14:textId="77777777" w:rsidR="00D64922" w:rsidRPr="003B030B" w:rsidRDefault="00D64922" w:rsidP="00D64922">
            <w:pPr>
              <w:spacing w:after="0"/>
              <w:jc w:val="right"/>
              <w:rPr>
                <w:sz w:val="20"/>
                <w:szCs w:val="20"/>
              </w:rPr>
            </w:pPr>
            <w:r w:rsidRPr="003B030B">
              <w:rPr>
                <w:color w:val="000000"/>
                <w:sz w:val="20"/>
                <w:szCs w:val="20"/>
              </w:rPr>
              <w:t>0.73</w:t>
            </w:r>
          </w:p>
        </w:tc>
      </w:tr>
      <w:tr w:rsidR="00D64922" w:rsidRPr="00FC7BD2" w14:paraId="79C89B9E" w14:textId="77777777" w:rsidTr="00D64922">
        <w:trPr>
          <w:trHeight w:val="223"/>
          <w:jc w:val="center"/>
        </w:trPr>
        <w:tc>
          <w:tcPr>
            <w:tcW w:w="481" w:type="pct"/>
            <w:tcBorders>
              <w:top w:val="nil"/>
              <w:left w:val="nil"/>
              <w:bottom w:val="nil"/>
              <w:right w:val="nil"/>
            </w:tcBorders>
            <w:shd w:val="clear" w:color="auto" w:fill="auto"/>
            <w:noWrap/>
            <w:vAlign w:val="center"/>
          </w:tcPr>
          <w:p w14:paraId="11E7291D" w14:textId="77777777" w:rsidR="00D64922" w:rsidRPr="003B030B" w:rsidRDefault="00D64922" w:rsidP="00D64922">
            <w:pPr>
              <w:spacing w:after="0"/>
              <w:jc w:val="right"/>
              <w:rPr>
                <w:sz w:val="20"/>
                <w:szCs w:val="20"/>
              </w:rPr>
            </w:pPr>
            <w:r w:rsidRPr="003B030B">
              <w:rPr>
                <w:color w:val="000000"/>
                <w:sz w:val="20"/>
                <w:szCs w:val="20"/>
              </w:rPr>
              <w:t>2027</w:t>
            </w:r>
          </w:p>
        </w:tc>
        <w:tc>
          <w:tcPr>
            <w:tcW w:w="645" w:type="pct"/>
            <w:tcBorders>
              <w:top w:val="nil"/>
              <w:left w:val="nil"/>
              <w:bottom w:val="nil"/>
              <w:right w:val="nil"/>
            </w:tcBorders>
            <w:shd w:val="clear" w:color="auto" w:fill="auto"/>
            <w:noWrap/>
            <w:vAlign w:val="center"/>
            <w:hideMark/>
          </w:tcPr>
          <w:p w14:paraId="6C20F2CF"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470FCEA8"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4477ECC1"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47C28D44"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0DB24BCA"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0C122EF2"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nil"/>
              <w:right w:val="nil"/>
            </w:tcBorders>
            <w:shd w:val="clear" w:color="auto" w:fill="auto"/>
            <w:noWrap/>
            <w:vAlign w:val="center"/>
            <w:hideMark/>
          </w:tcPr>
          <w:p w14:paraId="309FB3FC"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13CD9A52" w14:textId="77777777" w:rsidTr="00D64922">
        <w:trPr>
          <w:trHeight w:val="223"/>
          <w:jc w:val="center"/>
        </w:trPr>
        <w:tc>
          <w:tcPr>
            <w:tcW w:w="481" w:type="pct"/>
            <w:tcBorders>
              <w:top w:val="nil"/>
              <w:left w:val="nil"/>
              <w:bottom w:val="nil"/>
              <w:right w:val="nil"/>
            </w:tcBorders>
            <w:shd w:val="clear" w:color="auto" w:fill="auto"/>
            <w:noWrap/>
            <w:vAlign w:val="center"/>
          </w:tcPr>
          <w:p w14:paraId="2006EAC5" w14:textId="77777777" w:rsidR="00D64922" w:rsidRPr="003B030B" w:rsidRDefault="00D64922" w:rsidP="00D64922">
            <w:pPr>
              <w:spacing w:after="0"/>
              <w:jc w:val="right"/>
              <w:rPr>
                <w:sz w:val="20"/>
                <w:szCs w:val="20"/>
              </w:rPr>
            </w:pPr>
            <w:r w:rsidRPr="003B030B">
              <w:rPr>
                <w:color w:val="000000"/>
                <w:sz w:val="20"/>
                <w:szCs w:val="20"/>
              </w:rPr>
              <w:t>2028</w:t>
            </w:r>
          </w:p>
        </w:tc>
        <w:tc>
          <w:tcPr>
            <w:tcW w:w="645" w:type="pct"/>
            <w:tcBorders>
              <w:top w:val="nil"/>
              <w:left w:val="nil"/>
              <w:bottom w:val="nil"/>
              <w:right w:val="nil"/>
            </w:tcBorders>
            <w:shd w:val="clear" w:color="auto" w:fill="auto"/>
            <w:noWrap/>
            <w:vAlign w:val="center"/>
            <w:hideMark/>
          </w:tcPr>
          <w:p w14:paraId="44695079"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174101AF"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33EA543E"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3FAE94CE"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278F8B36"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48DC716E"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nil"/>
              <w:right w:val="nil"/>
            </w:tcBorders>
            <w:shd w:val="clear" w:color="auto" w:fill="auto"/>
            <w:noWrap/>
            <w:vAlign w:val="center"/>
            <w:hideMark/>
          </w:tcPr>
          <w:p w14:paraId="4BF8687E"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2342D463" w14:textId="77777777" w:rsidTr="00D64922">
        <w:trPr>
          <w:trHeight w:val="232"/>
          <w:jc w:val="center"/>
        </w:trPr>
        <w:tc>
          <w:tcPr>
            <w:tcW w:w="481" w:type="pct"/>
            <w:tcBorders>
              <w:top w:val="nil"/>
              <w:left w:val="nil"/>
              <w:bottom w:val="nil"/>
              <w:right w:val="nil"/>
            </w:tcBorders>
            <w:shd w:val="clear" w:color="auto" w:fill="auto"/>
            <w:noWrap/>
            <w:vAlign w:val="center"/>
          </w:tcPr>
          <w:p w14:paraId="51A5E885" w14:textId="77777777" w:rsidR="00D64922" w:rsidRPr="003B030B" w:rsidRDefault="00D64922" w:rsidP="00D64922">
            <w:pPr>
              <w:spacing w:after="0"/>
              <w:jc w:val="right"/>
              <w:rPr>
                <w:sz w:val="20"/>
                <w:szCs w:val="20"/>
              </w:rPr>
            </w:pPr>
            <w:r w:rsidRPr="003B030B">
              <w:rPr>
                <w:color w:val="000000"/>
                <w:sz w:val="20"/>
                <w:szCs w:val="20"/>
              </w:rPr>
              <w:t>2029</w:t>
            </w:r>
          </w:p>
        </w:tc>
        <w:tc>
          <w:tcPr>
            <w:tcW w:w="645" w:type="pct"/>
            <w:tcBorders>
              <w:top w:val="nil"/>
              <w:left w:val="nil"/>
              <w:bottom w:val="nil"/>
              <w:right w:val="nil"/>
            </w:tcBorders>
            <w:shd w:val="clear" w:color="auto" w:fill="auto"/>
            <w:noWrap/>
            <w:vAlign w:val="center"/>
            <w:hideMark/>
          </w:tcPr>
          <w:p w14:paraId="64D62103"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05BD631C"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4D8FD5AE"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22054A02"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3FF4E161"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307717FC"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nil"/>
              <w:right w:val="nil"/>
            </w:tcBorders>
            <w:shd w:val="clear" w:color="auto" w:fill="auto"/>
            <w:noWrap/>
            <w:vAlign w:val="center"/>
            <w:hideMark/>
          </w:tcPr>
          <w:p w14:paraId="63DFFEE7"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7E8163F9" w14:textId="77777777" w:rsidTr="00D64922">
        <w:trPr>
          <w:trHeight w:val="223"/>
          <w:jc w:val="center"/>
        </w:trPr>
        <w:tc>
          <w:tcPr>
            <w:tcW w:w="481" w:type="pct"/>
            <w:tcBorders>
              <w:top w:val="nil"/>
              <w:left w:val="nil"/>
              <w:bottom w:val="nil"/>
              <w:right w:val="nil"/>
            </w:tcBorders>
            <w:shd w:val="clear" w:color="auto" w:fill="auto"/>
            <w:noWrap/>
            <w:vAlign w:val="center"/>
          </w:tcPr>
          <w:p w14:paraId="55DAA617" w14:textId="77777777" w:rsidR="00D64922" w:rsidRPr="003B030B" w:rsidRDefault="00D64922" w:rsidP="00D64922">
            <w:pPr>
              <w:spacing w:after="0"/>
              <w:jc w:val="right"/>
              <w:rPr>
                <w:sz w:val="20"/>
                <w:szCs w:val="20"/>
              </w:rPr>
            </w:pPr>
            <w:r w:rsidRPr="003B030B">
              <w:rPr>
                <w:color w:val="000000"/>
                <w:sz w:val="20"/>
                <w:szCs w:val="20"/>
              </w:rPr>
              <w:t>2030</w:t>
            </w:r>
          </w:p>
        </w:tc>
        <w:tc>
          <w:tcPr>
            <w:tcW w:w="645" w:type="pct"/>
            <w:tcBorders>
              <w:top w:val="nil"/>
              <w:left w:val="nil"/>
              <w:bottom w:val="nil"/>
              <w:right w:val="nil"/>
            </w:tcBorders>
            <w:shd w:val="clear" w:color="auto" w:fill="auto"/>
            <w:noWrap/>
            <w:vAlign w:val="center"/>
            <w:hideMark/>
          </w:tcPr>
          <w:p w14:paraId="4022AF2D"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0DA71DA1"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5F285984"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29FF075A"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37C9DED6"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56769B19"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nil"/>
              <w:right w:val="nil"/>
            </w:tcBorders>
            <w:shd w:val="clear" w:color="auto" w:fill="auto"/>
            <w:noWrap/>
            <w:vAlign w:val="center"/>
            <w:hideMark/>
          </w:tcPr>
          <w:p w14:paraId="1F28E261"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452DCB24" w14:textId="77777777" w:rsidTr="00D64922">
        <w:trPr>
          <w:trHeight w:val="223"/>
          <w:jc w:val="center"/>
        </w:trPr>
        <w:tc>
          <w:tcPr>
            <w:tcW w:w="481" w:type="pct"/>
            <w:tcBorders>
              <w:top w:val="nil"/>
              <w:left w:val="nil"/>
              <w:bottom w:val="nil"/>
              <w:right w:val="nil"/>
            </w:tcBorders>
            <w:shd w:val="clear" w:color="auto" w:fill="auto"/>
            <w:noWrap/>
            <w:vAlign w:val="center"/>
          </w:tcPr>
          <w:p w14:paraId="44E54543" w14:textId="77777777" w:rsidR="00D64922" w:rsidRPr="003B030B" w:rsidRDefault="00D64922" w:rsidP="00D64922">
            <w:pPr>
              <w:spacing w:after="0"/>
              <w:jc w:val="right"/>
              <w:rPr>
                <w:sz w:val="20"/>
                <w:szCs w:val="20"/>
              </w:rPr>
            </w:pPr>
            <w:r w:rsidRPr="003B030B">
              <w:rPr>
                <w:color w:val="000000"/>
                <w:sz w:val="20"/>
                <w:szCs w:val="20"/>
              </w:rPr>
              <w:t>2031</w:t>
            </w:r>
          </w:p>
        </w:tc>
        <w:tc>
          <w:tcPr>
            <w:tcW w:w="645" w:type="pct"/>
            <w:tcBorders>
              <w:top w:val="nil"/>
              <w:left w:val="nil"/>
              <w:bottom w:val="nil"/>
              <w:right w:val="nil"/>
            </w:tcBorders>
            <w:shd w:val="clear" w:color="auto" w:fill="auto"/>
            <w:noWrap/>
            <w:vAlign w:val="center"/>
            <w:hideMark/>
          </w:tcPr>
          <w:p w14:paraId="2A9EF448"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2F0E38F0"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4FAB0D4D"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702A3310"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1DF5E2D4"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7D0B95C9"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nil"/>
              <w:right w:val="nil"/>
            </w:tcBorders>
            <w:shd w:val="clear" w:color="auto" w:fill="auto"/>
            <w:noWrap/>
            <w:vAlign w:val="center"/>
            <w:hideMark/>
          </w:tcPr>
          <w:p w14:paraId="407E37C1"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217F8AB1" w14:textId="77777777" w:rsidTr="00D64922">
        <w:trPr>
          <w:trHeight w:val="223"/>
          <w:jc w:val="center"/>
        </w:trPr>
        <w:tc>
          <w:tcPr>
            <w:tcW w:w="481" w:type="pct"/>
            <w:tcBorders>
              <w:top w:val="nil"/>
              <w:left w:val="nil"/>
              <w:bottom w:val="nil"/>
              <w:right w:val="nil"/>
            </w:tcBorders>
            <w:shd w:val="clear" w:color="auto" w:fill="auto"/>
            <w:noWrap/>
            <w:vAlign w:val="center"/>
          </w:tcPr>
          <w:p w14:paraId="08D710BA" w14:textId="77777777" w:rsidR="00D64922" w:rsidRPr="003B030B" w:rsidRDefault="00D64922" w:rsidP="00D64922">
            <w:pPr>
              <w:spacing w:after="0"/>
              <w:jc w:val="right"/>
              <w:rPr>
                <w:sz w:val="20"/>
                <w:szCs w:val="20"/>
              </w:rPr>
            </w:pPr>
            <w:r w:rsidRPr="003B030B">
              <w:rPr>
                <w:color w:val="000000"/>
                <w:sz w:val="20"/>
                <w:szCs w:val="20"/>
              </w:rPr>
              <w:t>2032</w:t>
            </w:r>
          </w:p>
        </w:tc>
        <w:tc>
          <w:tcPr>
            <w:tcW w:w="645" w:type="pct"/>
            <w:tcBorders>
              <w:top w:val="nil"/>
              <w:left w:val="nil"/>
              <w:bottom w:val="nil"/>
              <w:right w:val="nil"/>
            </w:tcBorders>
            <w:shd w:val="clear" w:color="auto" w:fill="auto"/>
            <w:noWrap/>
            <w:vAlign w:val="center"/>
            <w:hideMark/>
          </w:tcPr>
          <w:p w14:paraId="3DA97195"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28773BF2"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01436C17"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1296522D"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2BDB3515"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13903678"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nil"/>
              <w:right w:val="nil"/>
            </w:tcBorders>
            <w:shd w:val="clear" w:color="auto" w:fill="auto"/>
            <w:noWrap/>
            <w:vAlign w:val="center"/>
            <w:hideMark/>
          </w:tcPr>
          <w:p w14:paraId="1E864E88"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1E2D664B" w14:textId="77777777" w:rsidTr="00D64922">
        <w:trPr>
          <w:trHeight w:val="232"/>
          <w:jc w:val="center"/>
        </w:trPr>
        <w:tc>
          <w:tcPr>
            <w:tcW w:w="481" w:type="pct"/>
            <w:tcBorders>
              <w:top w:val="nil"/>
              <w:left w:val="nil"/>
              <w:bottom w:val="nil"/>
              <w:right w:val="nil"/>
            </w:tcBorders>
            <w:shd w:val="clear" w:color="auto" w:fill="auto"/>
            <w:noWrap/>
            <w:vAlign w:val="center"/>
          </w:tcPr>
          <w:p w14:paraId="34F86AE0" w14:textId="77777777" w:rsidR="00D64922" w:rsidRPr="003B030B" w:rsidRDefault="00D64922" w:rsidP="00D64922">
            <w:pPr>
              <w:spacing w:after="0"/>
              <w:jc w:val="right"/>
              <w:rPr>
                <w:sz w:val="20"/>
                <w:szCs w:val="20"/>
              </w:rPr>
            </w:pPr>
            <w:r w:rsidRPr="003B030B">
              <w:rPr>
                <w:color w:val="000000"/>
                <w:sz w:val="20"/>
                <w:szCs w:val="20"/>
              </w:rPr>
              <w:t>2033</w:t>
            </w:r>
          </w:p>
        </w:tc>
        <w:tc>
          <w:tcPr>
            <w:tcW w:w="645" w:type="pct"/>
            <w:tcBorders>
              <w:top w:val="nil"/>
              <w:left w:val="nil"/>
              <w:bottom w:val="nil"/>
              <w:right w:val="nil"/>
            </w:tcBorders>
            <w:shd w:val="clear" w:color="auto" w:fill="auto"/>
            <w:noWrap/>
            <w:vAlign w:val="center"/>
            <w:hideMark/>
          </w:tcPr>
          <w:p w14:paraId="3928E8E8"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717BE016"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38509F62"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07FF41F4"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6691EED4"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078415E8"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nil"/>
              <w:right w:val="nil"/>
            </w:tcBorders>
            <w:shd w:val="clear" w:color="auto" w:fill="auto"/>
            <w:noWrap/>
            <w:vAlign w:val="center"/>
            <w:hideMark/>
          </w:tcPr>
          <w:p w14:paraId="7149256B"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1094201E" w14:textId="77777777" w:rsidTr="00D64922">
        <w:trPr>
          <w:trHeight w:val="223"/>
          <w:jc w:val="center"/>
        </w:trPr>
        <w:tc>
          <w:tcPr>
            <w:tcW w:w="481" w:type="pct"/>
            <w:tcBorders>
              <w:top w:val="nil"/>
              <w:left w:val="nil"/>
              <w:right w:val="nil"/>
            </w:tcBorders>
            <w:shd w:val="clear" w:color="auto" w:fill="auto"/>
            <w:noWrap/>
            <w:vAlign w:val="center"/>
          </w:tcPr>
          <w:p w14:paraId="4EBA1ECA" w14:textId="77777777" w:rsidR="00D64922" w:rsidRPr="003B030B" w:rsidRDefault="00D64922" w:rsidP="00D64922">
            <w:pPr>
              <w:spacing w:after="0"/>
              <w:jc w:val="right"/>
              <w:rPr>
                <w:sz w:val="20"/>
                <w:szCs w:val="20"/>
              </w:rPr>
            </w:pPr>
            <w:r w:rsidRPr="003B030B">
              <w:rPr>
                <w:color w:val="000000"/>
                <w:sz w:val="20"/>
                <w:szCs w:val="20"/>
              </w:rPr>
              <w:t>2034</w:t>
            </w:r>
          </w:p>
        </w:tc>
        <w:tc>
          <w:tcPr>
            <w:tcW w:w="645" w:type="pct"/>
            <w:tcBorders>
              <w:top w:val="nil"/>
              <w:left w:val="nil"/>
              <w:right w:val="nil"/>
            </w:tcBorders>
            <w:shd w:val="clear" w:color="auto" w:fill="auto"/>
            <w:noWrap/>
            <w:vAlign w:val="center"/>
            <w:hideMark/>
          </w:tcPr>
          <w:p w14:paraId="553C1987"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right w:val="nil"/>
            </w:tcBorders>
            <w:shd w:val="clear" w:color="auto" w:fill="auto"/>
            <w:noWrap/>
            <w:vAlign w:val="center"/>
            <w:hideMark/>
          </w:tcPr>
          <w:p w14:paraId="7DAC2A54"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right w:val="nil"/>
            </w:tcBorders>
            <w:shd w:val="clear" w:color="auto" w:fill="auto"/>
            <w:noWrap/>
            <w:vAlign w:val="center"/>
            <w:hideMark/>
          </w:tcPr>
          <w:p w14:paraId="50E0D3FF"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right w:val="nil"/>
            </w:tcBorders>
            <w:shd w:val="clear" w:color="auto" w:fill="auto"/>
            <w:noWrap/>
            <w:vAlign w:val="center"/>
            <w:hideMark/>
          </w:tcPr>
          <w:p w14:paraId="5C31C4A9"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right w:val="nil"/>
            </w:tcBorders>
            <w:shd w:val="clear" w:color="auto" w:fill="auto"/>
            <w:noWrap/>
            <w:vAlign w:val="center"/>
            <w:hideMark/>
          </w:tcPr>
          <w:p w14:paraId="7C527E3A"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right w:val="nil"/>
            </w:tcBorders>
            <w:shd w:val="clear" w:color="auto" w:fill="auto"/>
            <w:noWrap/>
            <w:vAlign w:val="center"/>
            <w:hideMark/>
          </w:tcPr>
          <w:p w14:paraId="03C17A6C"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right w:val="nil"/>
            </w:tcBorders>
            <w:shd w:val="clear" w:color="auto" w:fill="auto"/>
            <w:noWrap/>
            <w:vAlign w:val="center"/>
            <w:hideMark/>
          </w:tcPr>
          <w:p w14:paraId="308244BF"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0A142F38" w14:textId="77777777" w:rsidTr="00D64922">
        <w:trPr>
          <w:trHeight w:val="223"/>
          <w:jc w:val="center"/>
        </w:trPr>
        <w:tc>
          <w:tcPr>
            <w:tcW w:w="481" w:type="pct"/>
            <w:tcBorders>
              <w:top w:val="nil"/>
              <w:left w:val="nil"/>
              <w:bottom w:val="single" w:sz="4" w:space="0" w:color="auto"/>
              <w:right w:val="nil"/>
            </w:tcBorders>
            <w:shd w:val="clear" w:color="auto" w:fill="auto"/>
            <w:noWrap/>
            <w:vAlign w:val="center"/>
          </w:tcPr>
          <w:p w14:paraId="1DA0D260" w14:textId="77777777" w:rsidR="00D64922" w:rsidRPr="003B030B" w:rsidRDefault="00D64922" w:rsidP="00D64922">
            <w:pPr>
              <w:spacing w:after="0"/>
              <w:jc w:val="right"/>
              <w:rPr>
                <w:sz w:val="20"/>
                <w:szCs w:val="20"/>
              </w:rPr>
            </w:pPr>
            <w:r w:rsidRPr="003B030B">
              <w:rPr>
                <w:color w:val="000000"/>
                <w:sz w:val="20"/>
                <w:szCs w:val="20"/>
              </w:rPr>
              <w:t>2035</w:t>
            </w:r>
          </w:p>
        </w:tc>
        <w:tc>
          <w:tcPr>
            <w:tcW w:w="645" w:type="pct"/>
            <w:tcBorders>
              <w:top w:val="nil"/>
              <w:left w:val="nil"/>
              <w:bottom w:val="single" w:sz="4" w:space="0" w:color="auto"/>
              <w:right w:val="nil"/>
            </w:tcBorders>
            <w:shd w:val="clear" w:color="auto" w:fill="auto"/>
            <w:noWrap/>
            <w:vAlign w:val="center"/>
            <w:hideMark/>
          </w:tcPr>
          <w:p w14:paraId="3DB37E8C"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single" w:sz="4" w:space="0" w:color="auto"/>
              <w:right w:val="nil"/>
            </w:tcBorders>
            <w:shd w:val="clear" w:color="auto" w:fill="auto"/>
            <w:noWrap/>
            <w:vAlign w:val="center"/>
            <w:hideMark/>
          </w:tcPr>
          <w:p w14:paraId="2A0A9A40"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single" w:sz="4" w:space="0" w:color="auto"/>
              <w:right w:val="nil"/>
            </w:tcBorders>
            <w:shd w:val="clear" w:color="auto" w:fill="auto"/>
            <w:noWrap/>
            <w:vAlign w:val="center"/>
            <w:hideMark/>
          </w:tcPr>
          <w:p w14:paraId="73CC5779"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single" w:sz="4" w:space="0" w:color="auto"/>
              <w:right w:val="nil"/>
            </w:tcBorders>
            <w:shd w:val="clear" w:color="auto" w:fill="auto"/>
            <w:noWrap/>
            <w:vAlign w:val="center"/>
            <w:hideMark/>
          </w:tcPr>
          <w:p w14:paraId="0144AF14"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single" w:sz="4" w:space="0" w:color="auto"/>
              <w:right w:val="nil"/>
            </w:tcBorders>
            <w:shd w:val="clear" w:color="auto" w:fill="auto"/>
            <w:noWrap/>
            <w:vAlign w:val="center"/>
            <w:hideMark/>
          </w:tcPr>
          <w:p w14:paraId="42FD37F4"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single" w:sz="4" w:space="0" w:color="auto"/>
              <w:right w:val="nil"/>
            </w:tcBorders>
            <w:shd w:val="clear" w:color="auto" w:fill="auto"/>
            <w:noWrap/>
            <w:vAlign w:val="center"/>
            <w:hideMark/>
          </w:tcPr>
          <w:p w14:paraId="0758737F"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single" w:sz="4" w:space="0" w:color="auto"/>
              <w:right w:val="nil"/>
            </w:tcBorders>
            <w:shd w:val="clear" w:color="auto" w:fill="auto"/>
            <w:noWrap/>
            <w:vAlign w:val="center"/>
            <w:hideMark/>
          </w:tcPr>
          <w:p w14:paraId="675384A2"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7E4DCD35" w14:textId="77777777" w:rsidTr="00D64922">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43642E31" w14:textId="77777777" w:rsidR="00D64922" w:rsidRPr="003B030B" w:rsidRDefault="00D64922" w:rsidP="00D64922">
            <w:pPr>
              <w:spacing w:after="0"/>
              <w:jc w:val="right"/>
              <w:rPr>
                <w:b/>
                <w:sz w:val="20"/>
                <w:szCs w:val="20"/>
              </w:rPr>
            </w:pPr>
            <w:r w:rsidRPr="003B030B">
              <w:rPr>
                <w:b/>
                <w:sz w:val="20"/>
                <w:szCs w:val="20"/>
              </w:rPr>
              <w:t>SSB</w:t>
            </w:r>
          </w:p>
        </w:tc>
        <w:tc>
          <w:tcPr>
            <w:tcW w:w="645" w:type="pct"/>
            <w:tcBorders>
              <w:top w:val="single" w:sz="4" w:space="0" w:color="auto"/>
              <w:left w:val="nil"/>
              <w:bottom w:val="single" w:sz="4" w:space="0" w:color="auto"/>
              <w:right w:val="nil"/>
            </w:tcBorders>
            <w:shd w:val="clear" w:color="auto" w:fill="auto"/>
            <w:noWrap/>
            <w:vAlign w:val="center"/>
            <w:hideMark/>
          </w:tcPr>
          <w:p w14:paraId="754CE623"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225D2D7"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0163AFA"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0FE15D7E"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53CC67FD"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63BE3E1C" w14:textId="77777777" w:rsidR="00D64922" w:rsidRPr="003B030B" w:rsidRDefault="00D64922" w:rsidP="00D64922">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146192EA" w14:textId="77777777" w:rsidR="00D64922" w:rsidRPr="003B030B" w:rsidRDefault="00D64922" w:rsidP="00D64922">
            <w:pPr>
              <w:spacing w:after="0"/>
              <w:jc w:val="right"/>
              <w:rPr>
                <w:b/>
                <w:sz w:val="20"/>
                <w:szCs w:val="20"/>
              </w:rPr>
            </w:pPr>
          </w:p>
        </w:tc>
      </w:tr>
      <w:tr w:rsidR="00D64922" w:rsidRPr="00FC7BD2" w14:paraId="3CC749F4" w14:textId="77777777" w:rsidTr="00D64922">
        <w:trPr>
          <w:trHeight w:val="232"/>
          <w:jc w:val="center"/>
        </w:trPr>
        <w:tc>
          <w:tcPr>
            <w:tcW w:w="481" w:type="pct"/>
            <w:tcBorders>
              <w:top w:val="single" w:sz="4" w:space="0" w:color="auto"/>
              <w:left w:val="nil"/>
            </w:tcBorders>
            <w:shd w:val="clear" w:color="auto" w:fill="auto"/>
            <w:noWrap/>
            <w:vAlign w:val="center"/>
            <w:hideMark/>
          </w:tcPr>
          <w:p w14:paraId="09C65EEC" w14:textId="77777777" w:rsidR="00D64922" w:rsidRPr="003B030B" w:rsidRDefault="00D64922" w:rsidP="00D64922">
            <w:pPr>
              <w:spacing w:after="0"/>
              <w:jc w:val="right"/>
              <w:rPr>
                <w:sz w:val="20"/>
                <w:szCs w:val="20"/>
              </w:rPr>
            </w:pPr>
            <w:r w:rsidRPr="003B030B">
              <w:rPr>
                <w:color w:val="000000"/>
                <w:sz w:val="20"/>
                <w:szCs w:val="20"/>
              </w:rPr>
              <w:t>2022</w:t>
            </w:r>
          </w:p>
        </w:tc>
        <w:tc>
          <w:tcPr>
            <w:tcW w:w="645" w:type="pct"/>
            <w:tcBorders>
              <w:top w:val="single" w:sz="4" w:space="0" w:color="auto"/>
            </w:tcBorders>
            <w:shd w:val="clear" w:color="auto" w:fill="auto"/>
            <w:noWrap/>
            <w:vAlign w:val="center"/>
            <w:hideMark/>
          </w:tcPr>
          <w:p w14:paraId="1A34302B" w14:textId="77777777" w:rsidR="00D64922" w:rsidRPr="003B030B" w:rsidRDefault="00D64922" w:rsidP="00D64922">
            <w:pPr>
              <w:spacing w:after="0"/>
              <w:jc w:val="right"/>
              <w:rPr>
                <w:sz w:val="20"/>
                <w:szCs w:val="20"/>
              </w:rPr>
            </w:pPr>
            <w:r w:rsidRPr="003B030B">
              <w:rPr>
                <w:color w:val="000000"/>
                <w:sz w:val="20"/>
                <w:szCs w:val="20"/>
              </w:rPr>
              <w:t>51,734</w:t>
            </w:r>
          </w:p>
        </w:tc>
        <w:tc>
          <w:tcPr>
            <w:tcW w:w="646" w:type="pct"/>
            <w:tcBorders>
              <w:top w:val="single" w:sz="4" w:space="0" w:color="auto"/>
            </w:tcBorders>
            <w:shd w:val="clear" w:color="auto" w:fill="auto"/>
            <w:noWrap/>
            <w:vAlign w:val="center"/>
            <w:hideMark/>
          </w:tcPr>
          <w:p w14:paraId="5F28B072" w14:textId="77777777" w:rsidR="00D64922" w:rsidRPr="003B030B" w:rsidRDefault="00D64922" w:rsidP="00D64922">
            <w:pPr>
              <w:spacing w:after="0"/>
              <w:jc w:val="right"/>
              <w:rPr>
                <w:sz w:val="20"/>
                <w:szCs w:val="20"/>
              </w:rPr>
            </w:pPr>
            <w:r w:rsidRPr="003B030B">
              <w:rPr>
                <w:color w:val="000000"/>
                <w:sz w:val="20"/>
                <w:szCs w:val="20"/>
              </w:rPr>
              <w:t>51,734</w:t>
            </w:r>
          </w:p>
        </w:tc>
        <w:tc>
          <w:tcPr>
            <w:tcW w:w="646" w:type="pct"/>
            <w:tcBorders>
              <w:top w:val="single" w:sz="4" w:space="0" w:color="auto"/>
            </w:tcBorders>
            <w:shd w:val="clear" w:color="auto" w:fill="auto"/>
            <w:noWrap/>
            <w:vAlign w:val="center"/>
            <w:hideMark/>
          </w:tcPr>
          <w:p w14:paraId="3705E28D" w14:textId="77777777" w:rsidR="00D64922" w:rsidRPr="003B030B" w:rsidRDefault="00D64922" w:rsidP="00D64922">
            <w:pPr>
              <w:spacing w:after="0"/>
              <w:jc w:val="right"/>
              <w:rPr>
                <w:sz w:val="20"/>
                <w:szCs w:val="20"/>
              </w:rPr>
            </w:pPr>
            <w:r w:rsidRPr="003B030B">
              <w:rPr>
                <w:color w:val="000000"/>
                <w:sz w:val="20"/>
                <w:szCs w:val="20"/>
              </w:rPr>
              <w:t>51,734</w:t>
            </w:r>
          </w:p>
        </w:tc>
        <w:tc>
          <w:tcPr>
            <w:tcW w:w="646" w:type="pct"/>
            <w:tcBorders>
              <w:top w:val="single" w:sz="4" w:space="0" w:color="auto"/>
            </w:tcBorders>
            <w:shd w:val="clear" w:color="auto" w:fill="auto"/>
            <w:noWrap/>
            <w:vAlign w:val="center"/>
            <w:hideMark/>
          </w:tcPr>
          <w:p w14:paraId="77D10C97" w14:textId="77777777" w:rsidR="00D64922" w:rsidRPr="003B030B" w:rsidRDefault="00D64922" w:rsidP="00D64922">
            <w:pPr>
              <w:spacing w:after="0"/>
              <w:jc w:val="right"/>
              <w:rPr>
                <w:sz w:val="20"/>
                <w:szCs w:val="20"/>
              </w:rPr>
            </w:pPr>
            <w:r w:rsidRPr="003B030B">
              <w:rPr>
                <w:color w:val="000000"/>
                <w:sz w:val="20"/>
                <w:szCs w:val="20"/>
              </w:rPr>
              <w:t>51,734</w:t>
            </w:r>
          </w:p>
        </w:tc>
        <w:tc>
          <w:tcPr>
            <w:tcW w:w="646" w:type="pct"/>
            <w:tcBorders>
              <w:top w:val="single" w:sz="4" w:space="0" w:color="auto"/>
            </w:tcBorders>
            <w:shd w:val="clear" w:color="auto" w:fill="auto"/>
            <w:noWrap/>
            <w:vAlign w:val="center"/>
            <w:hideMark/>
          </w:tcPr>
          <w:p w14:paraId="29DD071A" w14:textId="77777777" w:rsidR="00D64922" w:rsidRPr="003B030B" w:rsidRDefault="00D64922" w:rsidP="00D64922">
            <w:pPr>
              <w:spacing w:after="0"/>
              <w:jc w:val="right"/>
              <w:rPr>
                <w:sz w:val="20"/>
                <w:szCs w:val="20"/>
              </w:rPr>
            </w:pPr>
            <w:r w:rsidRPr="003B030B">
              <w:rPr>
                <w:color w:val="000000"/>
                <w:sz w:val="20"/>
                <w:szCs w:val="20"/>
              </w:rPr>
              <w:t>51,734</w:t>
            </w:r>
          </w:p>
        </w:tc>
        <w:tc>
          <w:tcPr>
            <w:tcW w:w="646" w:type="pct"/>
            <w:tcBorders>
              <w:top w:val="single" w:sz="4" w:space="0" w:color="auto"/>
            </w:tcBorders>
            <w:shd w:val="clear" w:color="auto" w:fill="auto"/>
            <w:noWrap/>
            <w:vAlign w:val="center"/>
            <w:hideMark/>
          </w:tcPr>
          <w:p w14:paraId="1F6628DE" w14:textId="77777777" w:rsidR="00D64922" w:rsidRPr="003B030B" w:rsidRDefault="00D64922" w:rsidP="00D64922">
            <w:pPr>
              <w:spacing w:after="0"/>
              <w:jc w:val="right"/>
              <w:rPr>
                <w:sz w:val="20"/>
                <w:szCs w:val="20"/>
              </w:rPr>
            </w:pPr>
            <w:r w:rsidRPr="003B030B">
              <w:rPr>
                <w:color w:val="000000"/>
                <w:sz w:val="20"/>
                <w:szCs w:val="20"/>
              </w:rPr>
              <w:t>51,734</w:t>
            </w:r>
          </w:p>
        </w:tc>
        <w:tc>
          <w:tcPr>
            <w:tcW w:w="644" w:type="pct"/>
            <w:tcBorders>
              <w:top w:val="single" w:sz="4" w:space="0" w:color="auto"/>
            </w:tcBorders>
            <w:shd w:val="clear" w:color="auto" w:fill="auto"/>
            <w:noWrap/>
            <w:vAlign w:val="center"/>
            <w:hideMark/>
          </w:tcPr>
          <w:p w14:paraId="2D3A9DDF" w14:textId="77777777" w:rsidR="00D64922" w:rsidRPr="003B030B" w:rsidRDefault="00D64922" w:rsidP="00D64922">
            <w:pPr>
              <w:spacing w:after="0"/>
              <w:jc w:val="right"/>
              <w:rPr>
                <w:sz w:val="20"/>
                <w:szCs w:val="20"/>
              </w:rPr>
            </w:pPr>
            <w:r w:rsidRPr="003B030B">
              <w:rPr>
                <w:color w:val="000000"/>
                <w:sz w:val="20"/>
                <w:szCs w:val="20"/>
              </w:rPr>
              <w:t>51,734</w:t>
            </w:r>
          </w:p>
        </w:tc>
      </w:tr>
      <w:tr w:rsidR="00D64922" w:rsidRPr="00FC7BD2" w14:paraId="358216C5" w14:textId="77777777" w:rsidTr="00D64922">
        <w:trPr>
          <w:trHeight w:val="223"/>
          <w:jc w:val="center"/>
        </w:trPr>
        <w:tc>
          <w:tcPr>
            <w:tcW w:w="481" w:type="pct"/>
            <w:tcBorders>
              <w:left w:val="nil"/>
            </w:tcBorders>
            <w:shd w:val="clear" w:color="auto" w:fill="auto"/>
            <w:noWrap/>
            <w:vAlign w:val="center"/>
          </w:tcPr>
          <w:p w14:paraId="446CFC98" w14:textId="77777777" w:rsidR="00D64922" w:rsidRPr="003B030B" w:rsidRDefault="00D64922" w:rsidP="00D64922">
            <w:pPr>
              <w:spacing w:after="0"/>
              <w:jc w:val="right"/>
              <w:rPr>
                <w:sz w:val="20"/>
                <w:szCs w:val="20"/>
              </w:rPr>
            </w:pPr>
            <w:r w:rsidRPr="003B030B">
              <w:rPr>
                <w:color w:val="000000"/>
                <w:sz w:val="20"/>
                <w:szCs w:val="20"/>
              </w:rPr>
              <w:t>2023</w:t>
            </w:r>
          </w:p>
        </w:tc>
        <w:tc>
          <w:tcPr>
            <w:tcW w:w="645" w:type="pct"/>
            <w:shd w:val="clear" w:color="auto" w:fill="auto"/>
            <w:noWrap/>
            <w:vAlign w:val="center"/>
            <w:hideMark/>
          </w:tcPr>
          <w:p w14:paraId="24231CBA" w14:textId="77777777" w:rsidR="00D64922" w:rsidRPr="003B030B" w:rsidRDefault="00D64922" w:rsidP="00D64922">
            <w:pPr>
              <w:spacing w:after="0"/>
              <w:jc w:val="right"/>
              <w:rPr>
                <w:sz w:val="20"/>
                <w:szCs w:val="20"/>
              </w:rPr>
            </w:pPr>
            <w:r w:rsidRPr="003B030B">
              <w:rPr>
                <w:color w:val="000000"/>
                <w:sz w:val="20"/>
                <w:szCs w:val="20"/>
              </w:rPr>
              <w:t>42,764</w:t>
            </w:r>
          </w:p>
        </w:tc>
        <w:tc>
          <w:tcPr>
            <w:tcW w:w="646" w:type="pct"/>
            <w:shd w:val="clear" w:color="auto" w:fill="auto"/>
            <w:noWrap/>
            <w:vAlign w:val="center"/>
            <w:hideMark/>
          </w:tcPr>
          <w:p w14:paraId="7211C650" w14:textId="77777777" w:rsidR="00D64922" w:rsidRPr="003B030B" w:rsidRDefault="00D64922" w:rsidP="00D64922">
            <w:pPr>
              <w:spacing w:after="0"/>
              <w:jc w:val="right"/>
              <w:rPr>
                <w:sz w:val="20"/>
                <w:szCs w:val="20"/>
              </w:rPr>
            </w:pPr>
            <w:r w:rsidRPr="003B030B">
              <w:rPr>
                <w:color w:val="000000"/>
                <w:sz w:val="20"/>
                <w:szCs w:val="20"/>
              </w:rPr>
              <w:t>42,764</w:t>
            </w:r>
          </w:p>
        </w:tc>
        <w:tc>
          <w:tcPr>
            <w:tcW w:w="646" w:type="pct"/>
            <w:shd w:val="clear" w:color="auto" w:fill="auto"/>
            <w:noWrap/>
            <w:vAlign w:val="center"/>
            <w:hideMark/>
          </w:tcPr>
          <w:p w14:paraId="2EF1D47D" w14:textId="77777777" w:rsidR="00D64922" w:rsidRPr="003B030B" w:rsidRDefault="00D64922" w:rsidP="00D64922">
            <w:pPr>
              <w:spacing w:after="0"/>
              <w:jc w:val="right"/>
              <w:rPr>
                <w:sz w:val="20"/>
                <w:szCs w:val="20"/>
              </w:rPr>
            </w:pPr>
            <w:r w:rsidRPr="003B030B">
              <w:rPr>
                <w:color w:val="000000"/>
                <w:sz w:val="20"/>
                <w:szCs w:val="20"/>
              </w:rPr>
              <w:t>42,764</w:t>
            </w:r>
          </w:p>
        </w:tc>
        <w:tc>
          <w:tcPr>
            <w:tcW w:w="646" w:type="pct"/>
            <w:shd w:val="clear" w:color="auto" w:fill="auto"/>
            <w:noWrap/>
            <w:vAlign w:val="center"/>
            <w:hideMark/>
          </w:tcPr>
          <w:p w14:paraId="0E7188C5" w14:textId="77777777" w:rsidR="00D64922" w:rsidRPr="003B030B" w:rsidRDefault="00D64922" w:rsidP="00D64922">
            <w:pPr>
              <w:spacing w:after="0"/>
              <w:jc w:val="right"/>
              <w:rPr>
                <w:sz w:val="20"/>
                <w:szCs w:val="20"/>
              </w:rPr>
            </w:pPr>
            <w:r w:rsidRPr="003B030B">
              <w:rPr>
                <w:color w:val="000000"/>
                <w:sz w:val="20"/>
                <w:szCs w:val="20"/>
              </w:rPr>
              <w:t>42,764</w:t>
            </w:r>
          </w:p>
        </w:tc>
        <w:tc>
          <w:tcPr>
            <w:tcW w:w="646" w:type="pct"/>
            <w:shd w:val="clear" w:color="auto" w:fill="auto"/>
            <w:noWrap/>
            <w:vAlign w:val="center"/>
            <w:hideMark/>
          </w:tcPr>
          <w:p w14:paraId="34989A60" w14:textId="77777777" w:rsidR="00D64922" w:rsidRPr="003B030B" w:rsidRDefault="00D64922" w:rsidP="00D64922">
            <w:pPr>
              <w:spacing w:after="0"/>
              <w:jc w:val="right"/>
              <w:rPr>
                <w:sz w:val="20"/>
                <w:szCs w:val="20"/>
              </w:rPr>
            </w:pPr>
            <w:r w:rsidRPr="003B030B">
              <w:rPr>
                <w:color w:val="000000"/>
                <w:sz w:val="20"/>
                <w:szCs w:val="20"/>
              </w:rPr>
              <w:t>42,764</w:t>
            </w:r>
          </w:p>
        </w:tc>
        <w:tc>
          <w:tcPr>
            <w:tcW w:w="646" w:type="pct"/>
            <w:shd w:val="clear" w:color="auto" w:fill="auto"/>
            <w:noWrap/>
            <w:vAlign w:val="center"/>
            <w:hideMark/>
          </w:tcPr>
          <w:p w14:paraId="5D67202D" w14:textId="77777777" w:rsidR="00D64922" w:rsidRPr="003B030B" w:rsidRDefault="00D64922" w:rsidP="00D64922">
            <w:pPr>
              <w:spacing w:after="0"/>
              <w:jc w:val="right"/>
              <w:rPr>
                <w:sz w:val="20"/>
                <w:szCs w:val="20"/>
              </w:rPr>
            </w:pPr>
            <w:r w:rsidRPr="003B030B">
              <w:rPr>
                <w:color w:val="000000"/>
                <w:sz w:val="20"/>
                <w:szCs w:val="20"/>
              </w:rPr>
              <w:t>42,764</w:t>
            </w:r>
          </w:p>
        </w:tc>
        <w:tc>
          <w:tcPr>
            <w:tcW w:w="644" w:type="pct"/>
            <w:shd w:val="clear" w:color="auto" w:fill="auto"/>
            <w:noWrap/>
            <w:vAlign w:val="center"/>
            <w:hideMark/>
          </w:tcPr>
          <w:p w14:paraId="584A4D3E" w14:textId="77777777" w:rsidR="00D64922" w:rsidRPr="003B030B" w:rsidRDefault="00D64922" w:rsidP="00D64922">
            <w:pPr>
              <w:spacing w:after="0"/>
              <w:jc w:val="right"/>
              <w:rPr>
                <w:sz w:val="20"/>
                <w:szCs w:val="20"/>
              </w:rPr>
            </w:pPr>
            <w:r w:rsidRPr="003B030B">
              <w:rPr>
                <w:color w:val="000000"/>
                <w:sz w:val="20"/>
                <w:szCs w:val="20"/>
              </w:rPr>
              <w:t>42,764</w:t>
            </w:r>
          </w:p>
        </w:tc>
      </w:tr>
      <w:tr w:rsidR="00D64922" w:rsidRPr="00FC7BD2" w14:paraId="4433C0D2" w14:textId="77777777" w:rsidTr="00D64922">
        <w:trPr>
          <w:trHeight w:val="223"/>
          <w:jc w:val="center"/>
        </w:trPr>
        <w:tc>
          <w:tcPr>
            <w:tcW w:w="481" w:type="pct"/>
            <w:tcBorders>
              <w:left w:val="nil"/>
            </w:tcBorders>
            <w:shd w:val="clear" w:color="auto" w:fill="auto"/>
            <w:noWrap/>
            <w:vAlign w:val="center"/>
          </w:tcPr>
          <w:p w14:paraId="5AB055D6" w14:textId="77777777" w:rsidR="00D64922" w:rsidRPr="003B030B" w:rsidRDefault="00D64922" w:rsidP="00D64922">
            <w:pPr>
              <w:spacing w:after="0"/>
              <w:jc w:val="right"/>
              <w:rPr>
                <w:sz w:val="20"/>
                <w:szCs w:val="20"/>
              </w:rPr>
            </w:pPr>
            <w:r w:rsidRPr="003B030B">
              <w:rPr>
                <w:color w:val="000000"/>
                <w:sz w:val="20"/>
                <w:szCs w:val="20"/>
              </w:rPr>
              <w:t>2024</w:t>
            </w:r>
          </w:p>
        </w:tc>
        <w:tc>
          <w:tcPr>
            <w:tcW w:w="645" w:type="pct"/>
            <w:shd w:val="clear" w:color="auto" w:fill="auto"/>
            <w:noWrap/>
            <w:vAlign w:val="center"/>
            <w:hideMark/>
          </w:tcPr>
          <w:p w14:paraId="39D9DD84" w14:textId="77777777" w:rsidR="00D64922" w:rsidRPr="003B030B" w:rsidRDefault="00D64922" w:rsidP="00D64922">
            <w:pPr>
              <w:spacing w:after="0"/>
              <w:jc w:val="right"/>
              <w:rPr>
                <w:sz w:val="20"/>
                <w:szCs w:val="20"/>
              </w:rPr>
            </w:pPr>
            <w:r w:rsidRPr="003B030B">
              <w:rPr>
                <w:color w:val="000000"/>
                <w:sz w:val="20"/>
                <w:szCs w:val="20"/>
              </w:rPr>
              <w:t>40,489</w:t>
            </w:r>
          </w:p>
        </w:tc>
        <w:tc>
          <w:tcPr>
            <w:tcW w:w="646" w:type="pct"/>
            <w:shd w:val="clear" w:color="auto" w:fill="auto"/>
            <w:noWrap/>
            <w:vAlign w:val="center"/>
            <w:hideMark/>
          </w:tcPr>
          <w:p w14:paraId="7613E492" w14:textId="77777777" w:rsidR="00D64922" w:rsidRPr="003B030B" w:rsidRDefault="00D64922" w:rsidP="00D64922">
            <w:pPr>
              <w:spacing w:after="0"/>
              <w:jc w:val="right"/>
              <w:rPr>
                <w:sz w:val="20"/>
                <w:szCs w:val="20"/>
              </w:rPr>
            </w:pPr>
            <w:r w:rsidRPr="003B030B">
              <w:rPr>
                <w:color w:val="000000"/>
                <w:sz w:val="20"/>
                <w:szCs w:val="20"/>
              </w:rPr>
              <w:t>40,489</w:t>
            </w:r>
          </w:p>
        </w:tc>
        <w:tc>
          <w:tcPr>
            <w:tcW w:w="646" w:type="pct"/>
            <w:shd w:val="clear" w:color="auto" w:fill="auto"/>
            <w:noWrap/>
            <w:vAlign w:val="center"/>
            <w:hideMark/>
          </w:tcPr>
          <w:p w14:paraId="7434AA26" w14:textId="77777777" w:rsidR="00D64922" w:rsidRPr="003B030B" w:rsidRDefault="00D64922" w:rsidP="00D64922">
            <w:pPr>
              <w:spacing w:after="0"/>
              <w:jc w:val="right"/>
              <w:rPr>
                <w:sz w:val="20"/>
                <w:szCs w:val="20"/>
              </w:rPr>
            </w:pPr>
            <w:r w:rsidRPr="003B030B">
              <w:rPr>
                <w:color w:val="000000"/>
                <w:sz w:val="20"/>
                <w:szCs w:val="20"/>
              </w:rPr>
              <w:t>44,449</w:t>
            </w:r>
          </w:p>
        </w:tc>
        <w:tc>
          <w:tcPr>
            <w:tcW w:w="646" w:type="pct"/>
            <w:shd w:val="clear" w:color="auto" w:fill="auto"/>
            <w:noWrap/>
            <w:vAlign w:val="center"/>
            <w:hideMark/>
          </w:tcPr>
          <w:p w14:paraId="2370706A" w14:textId="77777777" w:rsidR="00D64922" w:rsidRPr="003B030B" w:rsidRDefault="00D64922" w:rsidP="00D64922">
            <w:pPr>
              <w:spacing w:after="0"/>
              <w:jc w:val="right"/>
              <w:rPr>
                <w:sz w:val="20"/>
                <w:szCs w:val="20"/>
              </w:rPr>
            </w:pPr>
            <w:r w:rsidRPr="003B030B">
              <w:rPr>
                <w:color w:val="000000"/>
                <w:sz w:val="20"/>
                <w:szCs w:val="20"/>
              </w:rPr>
              <w:t>47,482</w:t>
            </w:r>
          </w:p>
        </w:tc>
        <w:tc>
          <w:tcPr>
            <w:tcW w:w="646" w:type="pct"/>
            <w:shd w:val="clear" w:color="auto" w:fill="auto"/>
            <w:noWrap/>
            <w:vAlign w:val="center"/>
            <w:hideMark/>
          </w:tcPr>
          <w:p w14:paraId="2B9548AF" w14:textId="77777777" w:rsidR="00D64922" w:rsidRPr="003B030B" w:rsidRDefault="00D64922" w:rsidP="00D64922">
            <w:pPr>
              <w:spacing w:after="0"/>
              <w:jc w:val="right"/>
              <w:rPr>
                <w:sz w:val="20"/>
                <w:szCs w:val="20"/>
              </w:rPr>
            </w:pPr>
            <w:r w:rsidRPr="003B030B">
              <w:rPr>
                <w:color w:val="000000"/>
                <w:sz w:val="20"/>
                <w:szCs w:val="20"/>
              </w:rPr>
              <w:t>49,811</w:t>
            </w:r>
          </w:p>
        </w:tc>
        <w:tc>
          <w:tcPr>
            <w:tcW w:w="646" w:type="pct"/>
            <w:shd w:val="clear" w:color="auto" w:fill="auto"/>
            <w:noWrap/>
            <w:vAlign w:val="center"/>
            <w:hideMark/>
          </w:tcPr>
          <w:p w14:paraId="19122191" w14:textId="77777777" w:rsidR="00D64922" w:rsidRPr="003B030B" w:rsidRDefault="00D64922" w:rsidP="00D64922">
            <w:pPr>
              <w:spacing w:after="0"/>
              <w:jc w:val="right"/>
              <w:rPr>
                <w:sz w:val="20"/>
                <w:szCs w:val="20"/>
              </w:rPr>
            </w:pPr>
            <w:r w:rsidRPr="003B030B">
              <w:rPr>
                <w:color w:val="000000"/>
                <w:sz w:val="20"/>
                <w:szCs w:val="20"/>
              </w:rPr>
              <w:t>38,608</w:t>
            </w:r>
          </w:p>
        </w:tc>
        <w:tc>
          <w:tcPr>
            <w:tcW w:w="644" w:type="pct"/>
            <w:shd w:val="clear" w:color="auto" w:fill="auto"/>
            <w:noWrap/>
            <w:vAlign w:val="center"/>
            <w:hideMark/>
          </w:tcPr>
          <w:p w14:paraId="679E6FCC" w14:textId="77777777" w:rsidR="00D64922" w:rsidRPr="003B030B" w:rsidRDefault="00D64922" w:rsidP="00D64922">
            <w:pPr>
              <w:spacing w:after="0"/>
              <w:jc w:val="right"/>
              <w:rPr>
                <w:sz w:val="20"/>
                <w:szCs w:val="20"/>
              </w:rPr>
            </w:pPr>
            <w:r w:rsidRPr="003B030B">
              <w:rPr>
                <w:color w:val="000000"/>
                <w:sz w:val="20"/>
                <w:szCs w:val="20"/>
              </w:rPr>
              <w:t>40,489</w:t>
            </w:r>
          </w:p>
        </w:tc>
      </w:tr>
      <w:tr w:rsidR="00D64922" w:rsidRPr="00FC7BD2" w14:paraId="3AEAD137" w14:textId="77777777" w:rsidTr="00D64922">
        <w:trPr>
          <w:trHeight w:val="232"/>
          <w:jc w:val="center"/>
        </w:trPr>
        <w:tc>
          <w:tcPr>
            <w:tcW w:w="481" w:type="pct"/>
            <w:tcBorders>
              <w:left w:val="nil"/>
            </w:tcBorders>
            <w:shd w:val="clear" w:color="auto" w:fill="auto"/>
            <w:noWrap/>
            <w:vAlign w:val="center"/>
          </w:tcPr>
          <w:p w14:paraId="10791EB8" w14:textId="77777777" w:rsidR="00D64922" w:rsidRPr="003B030B" w:rsidRDefault="00D64922" w:rsidP="00D64922">
            <w:pPr>
              <w:spacing w:after="0"/>
              <w:jc w:val="right"/>
              <w:rPr>
                <w:sz w:val="20"/>
                <w:szCs w:val="20"/>
              </w:rPr>
            </w:pPr>
            <w:r w:rsidRPr="003B030B">
              <w:rPr>
                <w:color w:val="000000"/>
                <w:sz w:val="20"/>
                <w:szCs w:val="20"/>
              </w:rPr>
              <w:t>2025</w:t>
            </w:r>
          </w:p>
        </w:tc>
        <w:tc>
          <w:tcPr>
            <w:tcW w:w="645" w:type="pct"/>
            <w:shd w:val="clear" w:color="auto" w:fill="auto"/>
            <w:noWrap/>
            <w:vAlign w:val="center"/>
            <w:hideMark/>
          </w:tcPr>
          <w:p w14:paraId="119C37F0" w14:textId="77777777" w:rsidR="00D64922" w:rsidRPr="003B030B" w:rsidRDefault="00D64922" w:rsidP="00D64922">
            <w:pPr>
              <w:spacing w:after="0"/>
              <w:jc w:val="right"/>
              <w:rPr>
                <w:sz w:val="20"/>
                <w:szCs w:val="20"/>
              </w:rPr>
            </w:pPr>
            <w:r w:rsidRPr="003B030B">
              <w:rPr>
                <w:color w:val="000000"/>
                <w:sz w:val="20"/>
                <w:szCs w:val="20"/>
              </w:rPr>
              <w:t>47,514</w:t>
            </w:r>
          </w:p>
        </w:tc>
        <w:tc>
          <w:tcPr>
            <w:tcW w:w="646" w:type="pct"/>
            <w:shd w:val="clear" w:color="auto" w:fill="auto"/>
            <w:noWrap/>
            <w:vAlign w:val="center"/>
            <w:hideMark/>
          </w:tcPr>
          <w:p w14:paraId="311AA36B" w14:textId="77777777" w:rsidR="00D64922" w:rsidRPr="003B030B" w:rsidRDefault="00D64922" w:rsidP="00D64922">
            <w:pPr>
              <w:spacing w:after="0"/>
              <w:jc w:val="right"/>
              <w:rPr>
                <w:sz w:val="20"/>
                <w:szCs w:val="20"/>
              </w:rPr>
            </w:pPr>
            <w:r w:rsidRPr="003B030B">
              <w:rPr>
                <w:color w:val="000000"/>
                <w:sz w:val="20"/>
                <w:szCs w:val="20"/>
              </w:rPr>
              <w:t>47,514</w:t>
            </w:r>
          </w:p>
        </w:tc>
        <w:tc>
          <w:tcPr>
            <w:tcW w:w="646" w:type="pct"/>
            <w:shd w:val="clear" w:color="auto" w:fill="auto"/>
            <w:noWrap/>
            <w:vAlign w:val="center"/>
            <w:hideMark/>
          </w:tcPr>
          <w:p w14:paraId="65FC004F" w14:textId="77777777" w:rsidR="00D64922" w:rsidRPr="003B030B" w:rsidRDefault="00D64922" w:rsidP="00D64922">
            <w:pPr>
              <w:spacing w:after="0"/>
              <w:jc w:val="right"/>
              <w:rPr>
                <w:sz w:val="20"/>
                <w:szCs w:val="20"/>
              </w:rPr>
            </w:pPr>
            <w:r w:rsidRPr="003B030B">
              <w:rPr>
                <w:color w:val="000000"/>
                <w:sz w:val="20"/>
                <w:szCs w:val="20"/>
              </w:rPr>
              <w:t>53,299</w:t>
            </w:r>
          </w:p>
        </w:tc>
        <w:tc>
          <w:tcPr>
            <w:tcW w:w="646" w:type="pct"/>
            <w:shd w:val="clear" w:color="auto" w:fill="auto"/>
            <w:noWrap/>
            <w:vAlign w:val="center"/>
            <w:hideMark/>
          </w:tcPr>
          <w:p w14:paraId="0FA4B8A2" w14:textId="77777777" w:rsidR="00D64922" w:rsidRPr="003B030B" w:rsidRDefault="00D64922" w:rsidP="00D64922">
            <w:pPr>
              <w:spacing w:after="0"/>
              <w:jc w:val="right"/>
              <w:rPr>
                <w:sz w:val="20"/>
                <w:szCs w:val="20"/>
              </w:rPr>
            </w:pPr>
            <w:r w:rsidRPr="003B030B">
              <w:rPr>
                <w:color w:val="000000"/>
                <w:sz w:val="20"/>
                <w:szCs w:val="20"/>
              </w:rPr>
              <w:t>58,617</w:t>
            </w:r>
          </w:p>
        </w:tc>
        <w:tc>
          <w:tcPr>
            <w:tcW w:w="646" w:type="pct"/>
            <w:shd w:val="clear" w:color="auto" w:fill="auto"/>
            <w:noWrap/>
            <w:vAlign w:val="center"/>
            <w:hideMark/>
          </w:tcPr>
          <w:p w14:paraId="3D4BE1D7" w14:textId="77777777" w:rsidR="00D64922" w:rsidRPr="003B030B" w:rsidRDefault="00D64922" w:rsidP="00D64922">
            <w:pPr>
              <w:spacing w:after="0"/>
              <w:jc w:val="right"/>
              <w:rPr>
                <w:sz w:val="20"/>
                <w:szCs w:val="20"/>
              </w:rPr>
            </w:pPr>
            <w:r w:rsidRPr="003B030B">
              <w:rPr>
                <w:color w:val="000000"/>
                <w:sz w:val="20"/>
                <w:szCs w:val="20"/>
              </w:rPr>
              <w:t>63,325</w:t>
            </w:r>
          </w:p>
        </w:tc>
        <w:tc>
          <w:tcPr>
            <w:tcW w:w="646" w:type="pct"/>
            <w:shd w:val="clear" w:color="auto" w:fill="auto"/>
            <w:noWrap/>
            <w:vAlign w:val="center"/>
            <w:hideMark/>
          </w:tcPr>
          <w:p w14:paraId="2323B76B" w14:textId="77777777" w:rsidR="00D64922" w:rsidRPr="003B030B" w:rsidRDefault="00D64922" w:rsidP="00D64922">
            <w:pPr>
              <w:spacing w:after="0"/>
              <w:jc w:val="right"/>
              <w:rPr>
                <w:sz w:val="20"/>
                <w:szCs w:val="20"/>
              </w:rPr>
            </w:pPr>
            <w:r w:rsidRPr="003B030B">
              <w:rPr>
                <w:color w:val="000000"/>
                <w:sz w:val="20"/>
                <w:szCs w:val="20"/>
              </w:rPr>
              <w:t>45,144</w:t>
            </w:r>
          </w:p>
        </w:tc>
        <w:tc>
          <w:tcPr>
            <w:tcW w:w="644" w:type="pct"/>
            <w:shd w:val="clear" w:color="auto" w:fill="auto"/>
            <w:noWrap/>
            <w:vAlign w:val="center"/>
            <w:hideMark/>
          </w:tcPr>
          <w:p w14:paraId="2C405432" w14:textId="77777777" w:rsidR="00D64922" w:rsidRPr="003B030B" w:rsidRDefault="00D64922" w:rsidP="00D64922">
            <w:pPr>
              <w:spacing w:after="0"/>
              <w:jc w:val="right"/>
              <w:rPr>
                <w:sz w:val="20"/>
                <w:szCs w:val="20"/>
              </w:rPr>
            </w:pPr>
            <w:r w:rsidRPr="003B030B">
              <w:rPr>
                <w:color w:val="000000"/>
                <w:sz w:val="20"/>
                <w:szCs w:val="20"/>
              </w:rPr>
              <w:t>47,514</w:t>
            </w:r>
          </w:p>
        </w:tc>
      </w:tr>
      <w:tr w:rsidR="00D64922" w:rsidRPr="00FC7BD2" w14:paraId="4AC1FFDB" w14:textId="77777777" w:rsidTr="00D64922">
        <w:trPr>
          <w:trHeight w:val="223"/>
          <w:jc w:val="center"/>
        </w:trPr>
        <w:tc>
          <w:tcPr>
            <w:tcW w:w="481" w:type="pct"/>
            <w:tcBorders>
              <w:left w:val="nil"/>
            </w:tcBorders>
            <w:shd w:val="clear" w:color="auto" w:fill="auto"/>
            <w:noWrap/>
            <w:vAlign w:val="center"/>
          </w:tcPr>
          <w:p w14:paraId="5D68F6A8" w14:textId="77777777" w:rsidR="00D64922" w:rsidRPr="003B030B" w:rsidRDefault="00D64922" w:rsidP="00D64922">
            <w:pPr>
              <w:spacing w:after="0"/>
              <w:jc w:val="right"/>
              <w:rPr>
                <w:sz w:val="20"/>
                <w:szCs w:val="20"/>
              </w:rPr>
            </w:pPr>
            <w:r w:rsidRPr="003B030B">
              <w:rPr>
                <w:color w:val="000000"/>
                <w:sz w:val="20"/>
                <w:szCs w:val="20"/>
              </w:rPr>
              <w:t>2026</w:t>
            </w:r>
          </w:p>
        </w:tc>
        <w:tc>
          <w:tcPr>
            <w:tcW w:w="645" w:type="pct"/>
            <w:shd w:val="clear" w:color="auto" w:fill="auto"/>
            <w:noWrap/>
            <w:vAlign w:val="center"/>
            <w:hideMark/>
          </w:tcPr>
          <w:p w14:paraId="1ECB7668" w14:textId="77777777" w:rsidR="00D64922" w:rsidRPr="003B030B" w:rsidRDefault="00D64922" w:rsidP="00D64922">
            <w:pPr>
              <w:spacing w:after="0"/>
              <w:jc w:val="right"/>
              <w:rPr>
                <w:sz w:val="20"/>
                <w:szCs w:val="20"/>
              </w:rPr>
            </w:pPr>
            <w:r w:rsidRPr="003B030B">
              <w:rPr>
                <w:color w:val="000000"/>
                <w:sz w:val="20"/>
                <w:szCs w:val="20"/>
              </w:rPr>
              <w:t>61,794</w:t>
            </w:r>
          </w:p>
        </w:tc>
        <w:tc>
          <w:tcPr>
            <w:tcW w:w="646" w:type="pct"/>
            <w:shd w:val="clear" w:color="auto" w:fill="auto"/>
            <w:noWrap/>
            <w:vAlign w:val="center"/>
            <w:hideMark/>
          </w:tcPr>
          <w:p w14:paraId="7E8A326B" w14:textId="77777777" w:rsidR="00D64922" w:rsidRPr="003B030B" w:rsidRDefault="00D64922" w:rsidP="00D64922">
            <w:pPr>
              <w:spacing w:after="0"/>
              <w:jc w:val="right"/>
              <w:rPr>
                <w:sz w:val="20"/>
                <w:szCs w:val="20"/>
              </w:rPr>
            </w:pPr>
            <w:r w:rsidRPr="003B030B">
              <w:rPr>
                <w:color w:val="000000"/>
                <w:sz w:val="20"/>
                <w:szCs w:val="20"/>
              </w:rPr>
              <w:t>61,794</w:t>
            </w:r>
          </w:p>
        </w:tc>
        <w:tc>
          <w:tcPr>
            <w:tcW w:w="646" w:type="pct"/>
            <w:shd w:val="clear" w:color="auto" w:fill="auto"/>
            <w:noWrap/>
            <w:vAlign w:val="center"/>
            <w:hideMark/>
          </w:tcPr>
          <w:p w14:paraId="16BD2D62" w14:textId="77777777" w:rsidR="00D64922" w:rsidRPr="003B030B" w:rsidRDefault="00D64922" w:rsidP="00D64922">
            <w:pPr>
              <w:spacing w:after="0"/>
              <w:jc w:val="right"/>
              <w:rPr>
                <w:sz w:val="20"/>
                <w:szCs w:val="20"/>
              </w:rPr>
            </w:pPr>
            <w:r w:rsidRPr="003B030B">
              <w:rPr>
                <w:color w:val="000000"/>
                <w:sz w:val="20"/>
                <w:szCs w:val="20"/>
              </w:rPr>
              <w:t>69,645</w:t>
            </w:r>
          </w:p>
        </w:tc>
        <w:tc>
          <w:tcPr>
            <w:tcW w:w="646" w:type="pct"/>
            <w:shd w:val="clear" w:color="auto" w:fill="auto"/>
            <w:noWrap/>
            <w:vAlign w:val="center"/>
            <w:hideMark/>
          </w:tcPr>
          <w:p w14:paraId="7282BB7A" w14:textId="77777777" w:rsidR="00D64922" w:rsidRPr="003B030B" w:rsidRDefault="00D64922" w:rsidP="00D64922">
            <w:pPr>
              <w:spacing w:after="0"/>
              <w:jc w:val="right"/>
              <w:rPr>
                <w:sz w:val="20"/>
                <w:szCs w:val="20"/>
              </w:rPr>
            </w:pPr>
            <w:r w:rsidRPr="003B030B">
              <w:rPr>
                <w:color w:val="000000"/>
                <w:sz w:val="20"/>
                <w:szCs w:val="20"/>
              </w:rPr>
              <w:t>77,771</w:t>
            </w:r>
          </w:p>
        </w:tc>
        <w:tc>
          <w:tcPr>
            <w:tcW w:w="646" w:type="pct"/>
            <w:shd w:val="clear" w:color="auto" w:fill="auto"/>
            <w:noWrap/>
            <w:vAlign w:val="center"/>
            <w:hideMark/>
          </w:tcPr>
          <w:p w14:paraId="1C5F1DF9" w14:textId="77777777" w:rsidR="00D64922" w:rsidRPr="003B030B" w:rsidRDefault="00D64922" w:rsidP="00D64922">
            <w:pPr>
              <w:spacing w:after="0"/>
              <w:jc w:val="right"/>
              <w:rPr>
                <w:sz w:val="20"/>
                <w:szCs w:val="20"/>
              </w:rPr>
            </w:pPr>
            <w:r w:rsidRPr="003B030B">
              <w:rPr>
                <w:color w:val="000000"/>
                <w:sz w:val="20"/>
                <w:szCs w:val="20"/>
              </w:rPr>
              <w:t>85,859</w:t>
            </w:r>
          </w:p>
        </w:tc>
        <w:tc>
          <w:tcPr>
            <w:tcW w:w="646" w:type="pct"/>
            <w:shd w:val="clear" w:color="auto" w:fill="auto"/>
            <w:noWrap/>
            <w:vAlign w:val="center"/>
            <w:hideMark/>
          </w:tcPr>
          <w:p w14:paraId="080DAD9B" w14:textId="77777777" w:rsidR="00D64922" w:rsidRPr="003B030B" w:rsidRDefault="00D64922" w:rsidP="00D64922">
            <w:pPr>
              <w:spacing w:after="0"/>
              <w:jc w:val="right"/>
              <w:rPr>
                <w:sz w:val="20"/>
                <w:szCs w:val="20"/>
              </w:rPr>
            </w:pPr>
            <w:r w:rsidRPr="003B030B">
              <w:rPr>
                <w:color w:val="000000"/>
                <w:sz w:val="20"/>
                <w:szCs w:val="20"/>
              </w:rPr>
              <w:t>58,804</w:t>
            </w:r>
          </w:p>
        </w:tc>
        <w:tc>
          <w:tcPr>
            <w:tcW w:w="644" w:type="pct"/>
            <w:shd w:val="clear" w:color="auto" w:fill="auto"/>
            <w:noWrap/>
            <w:vAlign w:val="center"/>
            <w:hideMark/>
          </w:tcPr>
          <w:p w14:paraId="0FC9C61D" w14:textId="77777777" w:rsidR="00D64922" w:rsidRPr="003B030B" w:rsidRDefault="00D64922" w:rsidP="00D64922">
            <w:pPr>
              <w:spacing w:after="0"/>
              <w:jc w:val="right"/>
              <w:rPr>
                <w:sz w:val="20"/>
                <w:szCs w:val="20"/>
              </w:rPr>
            </w:pPr>
            <w:r w:rsidRPr="003B030B">
              <w:rPr>
                <w:color w:val="000000"/>
                <w:sz w:val="20"/>
                <w:szCs w:val="20"/>
              </w:rPr>
              <w:t>59,503</w:t>
            </w:r>
          </w:p>
        </w:tc>
      </w:tr>
      <w:tr w:rsidR="00D64922" w:rsidRPr="00FC7BD2" w14:paraId="446D0309" w14:textId="77777777" w:rsidTr="00D64922">
        <w:trPr>
          <w:trHeight w:val="223"/>
          <w:jc w:val="center"/>
        </w:trPr>
        <w:tc>
          <w:tcPr>
            <w:tcW w:w="481" w:type="pct"/>
            <w:tcBorders>
              <w:left w:val="nil"/>
            </w:tcBorders>
            <w:shd w:val="clear" w:color="auto" w:fill="auto"/>
            <w:noWrap/>
            <w:vAlign w:val="center"/>
          </w:tcPr>
          <w:p w14:paraId="0F814CAD" w14:textId="77777777" w:rsidR="00D64922" w:rsidRPr="003B030B" w:rsidRDefault="00D64922" w:rsidP="00D64922">
            <w:pPr>
              <w:spacing w:after="0"/>
              <w:jc w:val="right"/>
              <w:rPr>
                <w:sz w:val="20"/>
                <w:szCs w:val="20"/>
              </w:rPr>
            </w:pPr>
            <w:r w:rsidRPr="003B030B">
              <w:rPr>
                <w:color w:val="000000"/>
                <w:sz w:val="20"/>
                <w:szCs w:val="20"/>
              </w:rPr>
              <w:t>2027</w:t>
            </w:r>
          </w:p>
        </w:tc>
        <w:tc>
          <w:tcPr>
            <w:tcW w:w="645" w:type="pct"/>
            <w:shd w:val="clear" w:color="auto" w:fill="auto"/>
            <w:noWrap/>
            <w:vAlign w:val="center"/>
            <w:hideMark/>
          </w:tcPr>
          <w:p w14:paraId="6E6753B3" w14:textId="77777777" w:rsidR="00D64922" w:rsidRPr="003B030B" w:rsidRDefault="00D64922" w:rsidP="00D64922">
            <w:pPr>
              <w:spacing w:after="0"/>
              <w:jc w:val="right"/>
              <w:rPr>
                <w:sz w:val="20"/>
                <w:szCs w:val="20"/>
              </w:rPr>
            </w:pPr>
            <w:r w:rsidRPr="003B030B">
              <w:rPr>
                <w:color w:val="000000"/>
                <w:sz w:val="20"/>
                <w:szCs w:val="20"/>
              </w:rPr>
              <w:t>74,150</w:t>
            </w:r>
          </w:p>
        </w:tc>
        <w:tc>
          <w:tcPr>
            <w:tcW w:w="646" w:type="pct"/>
            <w:shd w:val="clear" w:color="auto" w:fill="auto"/>
            <w:noWrap/>
            <w:vAlign w:val="center"/>
            <w:hideMark/>
          </w:tcPr>
          <w:p w14:paraId="0D02E57A" w14:textId="77777777" w:rsidR="00D64922" w:rsidRPr="003B030B" w:rsidRDefault="00D64922" w:rsidP="00D64922">
            <w:pPr>
              <w:spacing w:after="0"/>
              <w:jc w:val="right"/>
              <w:rPr>
                <w:sz w:val="20"/>
                <w:szCs w:val="20"/>
              </w:rPr>
            </w:pPr>
            <w:r w:rsidRPr="003B030B">
              <w:rPr>
                <w:color w:val="000000"/>
                <w:sz w:val="20"/>
                <w:szCs w:val="20"/>
              </w:rPr>
              <w:t>74,150</w:t>
            </w:r>
          </w:p>
        </w:tc>
        <w:tc>
          <w:tcPr>
            <w:tcW w:w="646" w:type="pct"/>
            <w:shd w:val="clear" w:color="auto" w:fill="auto"/>
            <w:noWrap/>
            <w:vAlign w:val="center"/>
            <w:hideMark/>
          </w:tcPr>
          <w:p w14:paraId="432A3F14" w14:textId="77777777" w:rsidR="00D64922" w:rsidRPr="003B030B" w:rsidRDefault="00D64922" w:rsidP="00D64922">
            <w:pPr>
              <w:spacing w:after="0"/>
              <w:jc w:val="right"/>
              <w:rPr>
                <w:sz w:val="20"/>
                <w:szCs w:val="20"/>
              </w:rPr>
            </w:pPr>
            <w:r w:rsidRPr="003B030B">
              <w:rPr>
                <w:color w:val="000000"/>
                <w:sz w:val="20"/>
                <w:szCs w:val="20"/>
              </w:rPr>
              <w:t>86,131</w:t>
            </w:r>
          </w:p>
        </w:tc>
        <w:tc>
          <w:tcPr>
            <w:tcW w:w="646" w:type="pct"/>
            <w:shd w:val="clear" w:color="auto" w:fill="auto"/>
            <w:noWrap/>
            <w:vAlign w:val="center"/>
            <w:hideMark/>
          </w:tcPr>
          <w:p w14:paraId="46C2C03A" w14:textId="77777777" w:rsidR="00D64922" w:rsidRPr="003B030B" w:rsidRDefault="00D64922" w:rsidP="00D64922">
            <w:pPr>
              <w:spacing w:after="0"/>
              <w:jc w:val="right"/>
              <w:rPr>
                <w:sz w:val="20"/>
                <w:szCs w:val="20"/>
              </w:rPr>
            </w:pPr>
            <w:r w:rsidRPr="003B030B">
              <w:rPr>
                <w:color w:val="000000"/>
                <w:sz w:val="20"/>
                <w:szCs w:val="20"/>
              </w:rPr>
              <w:t>99,503</w:t>
            </w:r>
          </w:p>
        </w:tc>
        <w:tc>
          <w:tcPr>
            <w:tcW w:w="646" w:type="pct"/>
            <w:shd w:val="clear" w:color="auto" w:fill="auto"/>
            <w:noWrap/>
            <w:vAlign w:val="center"/>
            <w:hideMark/>
          </w:tcPr>
          <w:p w14:paraId="3855425E" w14:textId="77777777" w:rsidR="00D64922" w:rsidRPr="003B030B" w:rsidRDefault="00D64922" w:rsidP="00D64922">
            <w:pPr>
              <w:spacing w:after="0"/>
              <w:jc w:val="right"/>
              <w:rPr>
                <w:sz w:val="20"/>
                <w:szCs w:val="20"/>
              </w:rPr>
            </w:pPr>
            <w:r w:rsidRPr="003B030B">
              <w:rPr>
                <w:color w:val="000000"/>
                <w:sz w:val="20"/>
                <w:szCs w:val="20"/>
              </w:rPr>
              <w:t>112,587</w:t>
            </w:r>
          </w:p>
        </w:tc>
        <w:tc>
          <w:tcPr>
            <w:tcW w:w="646" w:type="pct"/>
            <w:shd w:val="clear" w:color="auto" w:fill="auto"/>
            <w:noWrap/>
            <w:vAlign w:val="center"/>
            <w:hideMark/>
          </w:tcPr>
          <w:p w14:paraId="39DFED0F" w14:textId="77777777" w:rsidR="00D64922" w:rsidRPr="003B030B" w:rsidRDefault="00D64922" w:rsidP="00D64922">
            <w:pPr>
              <w:spacing w:after="0"/>
              <w:jc w:val="right"/>
              <w:rPr>
                <w:sz w:val="20"/>
                <w:szCs w:val="20"/>
              </w:rPr>
            </w:pPr>
            <w:r w:rsidRPr="003B030B">
              <w:rPr>
                <w:color w:val="000000"/>
                <w:sz w:val="20"/>
                <w:szCs w:val="20"/>
              </w:rPr>
              <w:t>69,909</w:t>
            </w:r>
          </w:p>
        </w:tc>
        <w:tc>
          <w:tcPr>
            <w:tcW w:w="644" w:type="pct"/>
            <w:shd w:val="clear" w:color="auto" w:fill="auto"/>
            <w:noWrap/>
            <w:vAlign w:val="center"/>
            <w:hideMark/>
          </w:tcPr>
          <w:p w14:paraId="5E963B47" w14:textId="77777777" w:rsidR="00D64922" w:rsidRPr="003B030B" w:rsidRDefault="00D64922" w:rsidP="00D64922">
            <w:pPr>
              <w:spacing w:after="0"/>
              <w:jc w:val="right"/>
              <w:rPr>
                <w:sz w:val="20"/>
                <w:szCs w:val="20"/>
              </w:rPr>
            </w:pPr>
            <w:r w:rsidRPr="003B030B">
              <w:rPr>
                <w:color w:val="000000"/>
                <w:sz w:val="20"/>
                <w:szCs w:val="20"/>
              </w:rPr>
              <w:t>69,933</w:t>
            </w:r>
          </w:p>
        </w:tc>
      </w:tr>
      <w:tr w:rsidR="00D64922" w:rsidRPr="00FC7BD2" w14:paraId="246224D5" w14:textId="77777777" w:rsidTr="00D64922">
        <w:trPr>
          <w:trHeight w:val="223"/>
          <w:jc w:val="center"/>
        </w:trPr>
        <w:tc>
          <w:tcPr>
            <w:tcW w:w="481" w:type="pct"/>
            <w:tcBorders>
              <w:left w:val="nil"/>
            </w:tcBorders>
            <w:shd w:val="clear" w:color="auto" w:fill="auto"/>
            <w:noWrap/>
            <w:vAlign w:val="center"/>
          </w:tcPr>
          <w:p w14:paraId="251A4DDB" w14:textId="77777777" w:rsidR="00D64922" w:rsidRPr="003B030B" w:rsidRDefault="00D64922" w:rsidP="00D64922">
            <w:pPr>
              <w:spacing w:after="0"/>
              <w:jc w:val="right"/>
              <w:rPr>
                <w:sz w:val="20"/>
                <w:szCs w:val="20"/>
              </w:rPr>
            </w:pPr>
            <w:r w:rsidRPr="003B030B">
              <w:rPr>
                <w:color w:val="000000"/>
                <w:sz w:val="20"/>
                <w:szCs w:val="20"/>
              </w:rPr>
              <w:t>2028</w:t>
            </w:r>
          </w:p>
        </w:tc>
        <w:tc>
          <w:tcPr>
            <w:tcW w:w="645" w:type="pct"/>
            <w:shd w:val="clear" w:color="auto" w:fill="auto"/>
            <w:noWrap/>
            <w:vAlign w:val="center"/>
            <w:hideMark/>
          </w:tcPr>
          <w:p w14:paraId="7D299F60" w14:textId="77777777" w:rsidR="00D64922" w:rsidRPr="003B030B" w:rsidRDefault="00D64922" w:rsidP="00D64922">
            <w:pPr>
              <w:spacing w:after="0"/>
              <w:jc w:val="right"/>
              <w:rPr>
                <w:sz w:val="20"/>
                <w:szCs w:val="20"/>
              </w:rPr>
            </w:pPr>
            <w:r w:rsidRPr="003B030B">
              <w:rPr>
                <w:color w:val="000000"/>
                <w:sz w:val="20"/>
                <w:szCs w:val="20"/>
              </w:rPr>
              <w:t>80,342</w:t>
            </w:r>
          </w:p>
        </w:tc>
        <w:tc>
          <w:tcPr>
            <w:tcW w:w="646" w:type="pct"/>
            <w:shd w:val="clear" w:color="auto" w:fill="auto"/>
            <w:noWrap/>
            <w:vAlign w:val="center"/>
            <w:hideMark/>
          </w:tcPr>
          <w:p w14:paraId="40D41764" w14:textId="77777777" w:rsidR="00D64922" w:rsidRPr="003B030B" w:rsidRDefault="00D64922" w:rsidP="00D64922">
            <w:pPr>
              <w:spacing w:after="0"/>
              <w:jc w:val="right"/>
              <w:rPr>
                <w:sz w:val="20"/>
                <w:szCs w:val="20"/>
              </w:rPr>
            </w:pPr>
            <w:r w:rsidRPr="003B030B">
              <w:rPr>
                <w:color w:val="000000"/>
                <w:sz w:val="20"/>
                <w:szCs w:val="20"/>
              </w:rPr>
              <w:t>80,342</w:t>
            </w:r>
          </w:p>
        </w:tc>
        <w:tc>
          <w:tcPr>
            <w:tcW w:w="646" w:type="pct"/>
            <w:shd w:val="clear" w:color="auto" w:fill="auto"/>
            <w:noWrap/>
            <w:vAlign w:val="center"/>
            <w:hideMark/>
          </w:tcPr>
          <w:p w14:paraId="2392385D" w14:textId="77777777" w:rsidR="00D64922" w:rsidRPr="003B030B" w:rsidRDefault="00D64922" w:rsidP="00D64922">
            <w:pPr>
              <w:spacing w:after="0"/>
              <w:jc w:val="right"/>
              <w:rPr>
                <w:sz w:val="20"/>
                <w:szCs w:val="20"/>
              </w:rPr>
            </w:pPr>
            <w:r w:rsidRPr="003B030B">
              <w:rPr>
                <w:color w:val="000000"/>
                <w:sz w:val="20"/>
                <w:szCs w:val="20"/>
              </w:rPr>
              <w:t>98,227</w:t>
            </w:r>
          </w:p>
        </w:tc>
        <w:tc>
          <w:tcPr>
            <w:tcW w:w="646" w:type="pct"/>
            <w:shd w:val="clear" w:color="auto" w:fill="auto"/>
            <w:noWrap/>
            <w:vAlign w:val="center"/>
            <w:hideMark/>
          </w:tcPr>
          <w:p w14:paraId="3B8903E1" w14:textId="77777777" w:rsidR="00D64922" w:rsidRPr="003B030B" w:rsidRDefault="00D64922" w:rsidP="00D64922">
            <w:pPr>
              <w:spacing w:after="0"/>
              <w:jc w:val="right"/>
              <w:rPr>
                <w:sz w:val="20"/>
                <w:szCs w:val="20"/>
              </w:rPr>
            </w:pPr>
            <w:r w:rsidRPr="003B030B">
              <w:rPr>
                <w:color w:val="000000"/>
                <w:sz w:val="20"/>
                <w:szCs w:val="20"/>
              </w:rPr>
              <w:t>117,371</w:t>
            </w:r>
          </w:p>
        </w:tc>
        <w:tc>
          <w:tcPr>
            <w:tcW w:w="646" w:type="pct"/>
            <w:shd w:val="clear" w:color="auto" w:fill="auto"/>
            <w:noWrap/>
            <w:vAlign w:val="center"/>
            <w:hideMark/>
          </w:tcPr>
          <w:p w14:paraId="12669C24" w14:textId="77777777" w:rsidR="00D64922" w:rsidRPr="003B030B" w:rsidRDefault="00D64922" w:rsidP="00D64922">
            <w:pPr>
              <w:spacing w:after="0"/>
              <w:jc w:val="right"/>
              <w:rPr>
                <w:sz w:val="20"/>
                <w:szCs w:val="20"/>
              </w:rPr>
            </w:pPr>
            <w:r w:rsidRPr="003B030B">
              <w:rPr>
                <w:color w:val="000000"/>
                <w:sz w:val="20"/>
                <w:szCs w:val="20"/>
              </w:rPr>
              <w:t>136,372</w:t>
            </w:r>
          </w:p>
        </w:tc>
        <w:tc>
          <w:tcPr>
            <w:tcW w:w="646" w:type="pct"/>
            <w:shd w:val="clear" w:color="auto" w:fill="auto"/>
            <w:noWrap/>
            <w:vAlign w:val="center"/>
            <w:hideMark/>
          </w:tcPr>
          <w:p w14:paraId="0580DCE9" w14:textId="77777777" w:rsidR="00D64922" w:rsidRPr="003B030B" w:rsidRDefault="00D64922" w:rsidP="00D64922">
            <w:pPr>
              <w:spacing w:after="0"/>
              <w:jc w:val="right"/>
              <w:rPr>
                <w:sz w:val="20"/>
                <w:szCs w:val="20"/>
              </w:rPr>
            </w:pPr>
            <w:r w:rsidRPr="003B030B">
              <w:rPr>
                <w:color w:val="000000"/>
                <w:sz w:val="20"/>
                <w:szCs w:val="20"/>
              </w:rPr>
              <w:t>73,654</w:t>
            </w:r>
          </w:p>
        </w:tc>
        <w:tc>
          <w:tcPr>
            <w:tcW w:w="644" w:type="pct"/>
            <w:shd w:val="clear" w:color="auto" w:fill="auto"/>
            <w:noWrap/>
            <w:vAlign w:val="center"/>
            <w:hideMark/>
          </w:tcPr>
          <w:p w14:paraId="3BA7833A" w14:textId="77777777" w:rsidR="00D64922" w:rsidRPr="003B030B" w:rsidRDefault="00D64922" w:rsidP="00D64922">
            <w:pPr>
              <w:spacing w:after="0"/>
              <w:jc w:val="right"/>
              <w:rPr>
                <w:sz w:val="20"/>
                <w:szCs w:val="20"/>
              </w:rPr>
            </w:pPr>
            <w:r w:rsidRPr="003B030B">
              <w:rPr>
                <w:color w:val="000000"/>
                <w:sz w:val="20"/>
                <w:szCs w:val="20"/>
              </w:rPr>
              <w:t>73,608</w:t>
            </w:r>
          </w:p>
        </w:tc>
      </w:tr>
      <w:tr w:rsidR="00D64922" w:rsidRPr="00FC7BD2" w14:paraId="2C81B8C5" w14:textId="77777777" w:rsidTr="00D64922">
        <w:trPr>
          <w:trHeight w:val="232"/>
          <w:jc w:val="center"/>
        </w:trPr>
        <w:tc>
          <w:tcPr>
            <w:tcW w:w="481" w:type="pct"/>
            <w:tcBorders>
              <w:left w:val="nil"/>
            </w:tcBorders>
            <w:shd w:val="clear" w:color="auto" w:fill="auto"/>
            <w:noWrap/>
            <w:vAlign w:val="center"/>
          </w:tcPr>
          <w:p w14:paraId="642BD445" w14:textId="77777777" w:rsidR="00D64922" w:rsidRPr="003B030B" w:rsidRDefault="00D64922" w:rsidP="00D64922">
            <w:pPr>
              <w:spacing w:after="0"/>
              <w:jc w:val="right"/>
              <w:rPr>
                <w:sz w:val="20"/>
                <w:szCs w:val="20"/>
              </w:rPr>
            </w:pPr>
            <w:r w:rsidRPr="003B030B">
              <w:rPr>
                <w:color w:val="000000"/>
                <w:sz w:val="20"/>
                <w:szCs w:val="20"/>
              </w:rPr>
              <w:t>2029</w:t>
            </w:r>
          </w:p>
        </w:tc>
        <w:tc>
          <w:tcPr>
            <w:tcW w:w="645" w:type="pct"/>
            <w:shd w:val="clear" w:color="auto" w:fill="auto"/>
            <w:noWrap/>
            <w:vAlign w:val="center"/>
            <w:hideMark/>
          </w:tcPr>
          <w:p w14:paraId="007B538E" w14:textId="77777777" w:rsidR="00D64922" w:rsidRPr="003B030B" w:rsidRDefault="00D64922" w:rsidP="00D64922">
            <w:pPr>
              <w:spacing w:after="0"/>
              <w:jc w:val="right"/>
              <w:rPr>
                <w:sz w:val="20"/>
                <w:szCs w:val="20"/>
              </w:rPr>
            </w:pPr>
            <w:r w:rsidRPr="003B030B">
              <w:rPr>
                <w:color w:val="000000"/>
                <w:sz w:val="20"/>
                <w:szCs w:val="20"/>
              </w:rPr>
              <w:t>83,004</w:t>
            </w:r>
          </w:p>
        </w:tc>
        <w:tc>
          <w:tcPr>
            <w:tcW w:w="646" w:type="pct"/>
            <w:shd w:val="clear" w:color="auto" w:fill="auto"/>
            <w:noWrap/>
            <w:vAlign w:val="center"/>
            <w:hideMark/>
          </w:tcPr>
          <w:p w14:paraId="16412510" w14:textId="77777777" w:rsidR="00D64922" w:rsidRPr="003B030B" w:rsidRDefault="00D64922" w:rsidP="00D64922">
            <w:pPr>
              <w:spacing w:after="0"/>
              <w:jc w:val="right"/>
              <w:rPr>
                <w:sz w:val="20"/>
                <w:szCs w:val="20"/>
              </w:rPr>
            </w:pPr>
            <w:r w:rsidRPr="003B030B">
              <w:rPr>
                <w:color w:val="000000"/>
                <w:sz w:val="20"/>
                <w:szCs w:val="20"/>
              </w:rPr>
              <w:t>83,004</w:t>
            </w:r>
          </w:p>
        </w:tc>
        <w:tc>
          <w:tcPr>
            <w:tcW w:w="646" w:type="pct"/>
            <w:shd w:val="clear" w:color="auto" w:fill="auto"/>
            <w:noWrap/>
            <w:vAlign w:val="center"/>
            <w:hideMark/>
          </w:tcPr>
          <w:p w14:paraId="5C378C50" w14:textId="77777777" w:rsidR="00D64922" w:rsidRPr="003B030B" w:rsidRDefault="00D64922" w:rsidP="00D64922">
            <w:pPr>
              <w:spacing w:after="0"/>
              <w:jc w:val="right"/>
              <w:rPr>
                <w:sz w:val="20"/>
                <w:szCs w:val="20"/>
              </w:rPr>
            </w:pPr>
            <w:r w:rsidRPr="003B030B">
              <w:rPr>
                <w:color w:val="000000"/>
                <w:sz w:val="20"/>
                <w:szCs w:val="20"/>
              </w:rPr>
              <w:t>105,371</w:t>
            </w:r>
          </w:p>
        </w:tc>
        <w:tc>
          <w:tcPr>
            <w:tcW w:w="646" w:type="pct"/>
            <w:shd w:val="clear" w:color="auto" w:fill="auto"/>
            <w:noWrap/>
            <w:vAlign w:val="center"/>
            <w:hideMark/>
          </w:tcPr>
          <w:p w14:paraId="5A0EB290" w14:textId="77777777" w:rsidR="00D64922" w:rsidRPr="003B030B" w:rsidRDefault="00D64922" w:rsidP="00D64922">
            <w:pPr>
              <w:spacing w:after="0"/>
              <w:jc w:val="right"/>
              <w:rPr>
                <w:sz w:val="20"/>
                <w:szCs w:val="20"/>
              </w:rPr>
            </w:pPr>
            <w:r w:rsidRPr="003B030B">
              <w:rPr>
                <w:color w:val="000000"/>
                <w:sz w:val="20"/>
                <w:szCs w:val="20"/>
              </w:rPr>
              <w:t>129,764</w:t>
            </w:r>
          </w:p>
        </w:tc>
        <w:tc>
          <w:tcPr>
            <w:tcW w:w="646" w:type="pct"/>
            <w:shd w:val="clear" w:color="auto" w:fill="auto"/>
            <w:noWrap/>
            <w:vAlign w:val="center"/>
            <w:hideMark/>
          </w:tcPr>
          <w:p w14:paraId="00E52A37" w14:textId="77777777" w:rsidR="00D64922" w:rsidRPr="003B030B" w:rsidRDefault="00D64922" w:rsidP="00D64922">
            <w:pPr>
              <w:spacing w:after="0"/>
              <w:jc w:val="right"/>
              <w:rPr>
                <w:sz w:val="20"/>
                <w:szCs w:val="20"/>
              </w:rPr>
            </w:pPr>
            <w:r w:rsidRPr="003B030B">
              <w:rPr>
                <w:color w:val="000000"/>
                <w:sz w:val="20"/>
                <w:szCs w:val="20"/>
              </w:rPr>
              <w:t>154,755</w:t>
            </w:r>
          </w:p>
        </w:tc>
        <w:tc>
          <w:tcPr>
            <w:tcW w:w="646" w:type="pct"/>
            <w:shd w:val="clear" w:color="auto" w:fill="auto"/>
            <w:noWrap/>
            <w:vAlign w:val="center"/>
            <w:hideMark/>
          </w:tcPr>
          <w:p w14:paraId="729122AB" w14:textId="77777777" w:rsidR="00D64922" w:rsidRPr="003B030B" w:rsidRDefault="00D64922" w:rsidP="00D64922">
            <w:pPr>
              <w:spacing w:after="0"/>
              <w:jc w:val="right"/>
              <w:rPr>
                <w:sz w:val="20"/>
                <w:szCs w:val="20"/>
              </w:rPr>
            </w:pPr>
            <w:r w:rsidRPr="003B030B">
              <w:rPr>
                <w:color w:val="000000"/>
                <w:sz w:val="20"/>
                <w:szCs w:val="20"/>
              </w:rPr>
              <w:t>74,805</w:t>
            </w:r>
          </w:p>
        </w:tc>
        <w:tc>
          <w:tcPr>
            <w:tcW w:w="644" w:type="pct"/>
            <w:shd w:val="clear" w:color="auto" w:fill="auto"/>
            <w:noWrap/>
            <w:vAlign w:val="center"/>
            <w:hideMark/>
          </w:tcPr>
          <w:p w14:paraId="44EBFE25" w14:textId="77777777" w:rsidR="00D64922" w:rsidRPr="003B030B" w:rsidRDefault="00D64922" w:rsidP="00D64922">
            <w:pPr>
              <w:spacing w:after="0"/>
              <w:jc w:val="right"/>
              <w:rPr>
                <w:sz w:val="20"/>
                <w:szCs w:val="20"/>
              </w:rPr>
            </w:pPr>
            <w:r w:rsidRPr="003B030B">
              <w:rPr>
                <w:color w:val="000000"/>
                <w:sz w:val="20"/>
                <w:szCs w:val="20"/>
              </w:rPr>
              <w:t>74,774</w:t>
            </w:r>
          </w:p>
        </w:tc>
      </w:tr>
      <w:tr w:rsidR="00D64922" w:rsidRPr="00FC7BD2" w14:paraId="77C57C7A" w14:textId="77777777" w:rsidTr="00D64922">
        <w:trPr>
          <w:trHeight w:val="223"/>
          <w:jc w:val="center"/>
        </w:trPr>
        <w:tc>
          <w:tcPr>
            <w:tcW w:w="481" w:type="pct"/>
            <w:tcBorders>
              <w:left w:val="nil"/>
            </w:tcBorders>
            <w:shd w:val="clear" w:color="auto" w:fill="auto"/>
            <w:noWrap/>
            <w:vAlign w:val="center"/>
          </w:tcPr>
          <w:p w14:paraId="079A238E" w14:textId="77777777" w:rsidR="00D64922" w:rsidRPr="003B030B" w:rsidRDefault="00D64922" w:rsidP="00D64922">
            <w:pPr>
              <w:spacing w:after="0"/>
              <w:jc w:val="right"/>
              <w:rPr>
                <w:sz w:val="20"/>
                <w:szCs w:val="20"/>
              </w:rPr>
            </w:pPr>
            <w:r w:rsidRPr="003B030B">
              <w:rPr>
                <w:color w:val="000000"/>
                <w:sz w:val="20"/>
                <w:szCs w:val="20"/>
              </w:rPr>
              <w:t>2030</w:t>
            </w:r>
          </w:p>
        </w:tc>
        <w:tc>
          <w:tcPr>
            <w:tcW w:w="645" w:type="pct"/>
            <w:shd w:val="clear" w:color="auto" w:fill="auto"/>
            <w:noWrap/>
            <w:vAlign w:val="center"/>
            <w:hideMark/>
          </w:tcPr>
          <w:p w14:paraId="3F52A4BA" w14:textId="77777777" w:rsidR="00D64922" w:rsidRPr="003B030B" w:rsidRDefault="00D64922" w:rsidP="00D64922">
            <w:pPr>
              <w:spacing w:after="0"/>
              <w:jc w:val="right"/>
              <w:rPr>
                <w:sz w:val="20"/>
                <w:szCs w:val="20"/>
              </w:rPr>
            </w:pPr>
            <w:r w:rsidRPr="003B030B">
              <w:rPr>
                <w:color w:val="000000"/>
                <w:sz w:val="20"/>
                <w:szCs w:val="20"/>
              </w:rPr>
              <w:t>84,126</w:t>
            </w:r>
          </w:p>
        </w:tc>
        <w:tc>
          <w:tcPr>
            <w:tcW w:w="646" w:type="pct"/>
            <w:shd w:val="clear" w:color="auto" w:fill="auto"/>
            <w:noWrap/>
            <w:vAlign w:val="center"/>
            <w:hideMark/>
          </w:tcPr>
          <w:p w14:paraId="60863881" w14:textId="77777777" w:rsidR="00D64922" w:rsidRPr="003B030B" w:rsidRDefault="00D64922" w:rsidP="00D64922">
            <w:pPr>
              <w:spacing w:after="0"/>
              <w:jc w:val="right"/>
              <w:rPr>
                <w:sz w:val="20"/>
                <w:szCs w:val="20"/>
              </w:rPr>
            </w:pPr>
            <w:r w:rsidRPr="003B030B">
              <w:rPr>
                <w:color w:val="000000"/>
                <w:sz w:val="20"/>
                <w:szCs w:val="20"/>
              </w:rPr>
              <w:t>84,126</w:t>
            </w:r>
          </w:p>
        </w:tc>
        <w:tc>
          <w:tcPr>
            <w:tcW w:w="646" w:type="pct"/>
            <w:shd w:val="clear" w:color="auto" w:fill="auto"/>
            <w:noWrap/>
            <w:vAlign w:val="center"/>
            <w:hideMark/>
          </w:tcPr>
          <w:p w14:paraId="18328AE7" w14:textId="77777777" w:rsidR="00D64922" w:rsidRPr="003B030B" w:rsidRDefault="00D64922" w:rsidP="00D64922">
            <w:pPr>
              <w:spacing w:after="0"/>
              <w:jc w:val="right"/>
              <w:rPr>
                <w:sz w:val="20"/>
                <w:szCs w:val="20"/>
              </w:rPr>
            </w:pPr>
            <w:r w:rsidRPr="003B030B">
              <w:rPr>
                <w:color w:val="000000"/>
                <w:sz w:val="20"/>
                <w:szCs w:val="20"/>
              </w:rPr>
              <w:t>109,473</w:t>
            </w:r>
          </w:p>
        </w:tc>
        <w:tc>
          <w:tcPr>
            <w:tcW w:w="646" w:type="pct"/>
            <w:shd w:val="clear" w:color="auto" w:fill="auto"/>
            <w:noWrap/>
            <w:vAlign w:val="center"/>
            <w:hideMark/>
          </w:tcPr>
          <w:p w14:paraId="660771D1" w14:textId="77777777" w:rsidR="00D64922" w:rsidRPr="003B030B" w:rsidRDefault="00D64922" w:rsidP="00D64922">
            <w:pPr>
              <w:spacing w:after="0"/>
              <w:jc w:val="right"/>
              <w:rPr>
                <w:sz w:val="20"/>
                <w:szCs w:val="20"/>
              </w:rPr>
            </w:pPr>
            <w:r w:rsidRPr="003B030B">
              <w:rPr>
                <w:color w:val="000000"/>
                <w:sz w:val="20"/>
                <w:szCs w:val="20"/>
              </w:rPr>
              <w:t>138,271</w:t>
            </w:r>
          </w:p>
        </w:tc>
        <w:tc>
          <w:tcPr>
            <w:tcW w:w="646" w:type="pct"/>
            <w:shd w:val="clear" w:color="auto" w:fill="auto"/>
            <w:noWrap/>
            <w:vAlign w:val="center"/>
            <w:hideMark/>
          </w:tcPr>
          <w:p w14:paraId="46A65E14" w14:textId="77777777" w:rsidR="00D64922" w:rsidRPr="003B030B" w:rsidRDefault="00D64922" w:rsidP="00D64922">
            <w:pPr>
              <w:spacing w:after="0"/>
              <w:jc w:val="right"/>
              <w:rPr>
                <w:sz w:val="20"/>
                <w:szCs w:val="20"/>
              </w:rPr>
            </w:pPr>
            <w:r w:rsidRPr="003B030B">
              <w:rPr>
                <w:color w:val="000000"/>
                <w:sz w:val="20"/>
                <w:szCs w:val="20"/>
              </w:rPr>
              <w:t>169,035</w:t>
            </w:r>
          </w:p>
        </w:tc>
        <w:tc>
          <w:tcPr>
            <w:tcW w:w="646" w:type="pct"/>
            <w:shd w:val="clear" w:color="auto" w:fill="auto"/>
            <w:noWrap/>
            <w:vAlign w:val="center"/>
            <w:hideMark/>
          </w:tcPr>
          <w:p w14:paraId="77740878" w14:textId="77777777" w:rsidR="00D64922" w:rsidRPr="003B030B" w:rsidRDefault="00D64922" w:rsidP="00D64922">
            <w:pPr>
              <w:spacing w:after="0"/>
              <w:jc w:val="right"/>
              <w:rPr>
                <w:sz w:val="20"/>
                <w:szCs w:val="20"/>
              </w:rPr>
            </w:pPr>
            <w:r w:rsidRPr="003B030B">
              <w:rPr>
                <w:color w:val="000000"/>
                <w:sz w:val="20"/>
                <w:szCs w:val="20"/>
              </w:rPr>
              <w:t>75,156</w:t>
            </w:r>
          </w:p>
        </w:tc>
        <w:tc>
          <w:tcPr>
            <w:tcW w:w="644" w:type="pct"/>
            <w:shd w:val="clear" w:color="auto" w:fill="auto"/>
            <w:noWrap/>
            <w:vAlign w:val="center"/>
            <w:hideMark/>
          </w:tcPr>
          <w:p w14:paraId="3975D051" w14:textId="77777777" w:rsidR="00D64922" w:rsidRPr="003B030B" w:rsidRDefault="00D64922" w:rsidP="00D64922">
            <w:pPr>
              <w:spacing w:after="0"/>
              <w:jc w:val="right"/>
              <w:rPr>
                <w:sz w:val="20"/>
                <w:szCs w:val="20"/>
              </w:rPr>
            </w:pPr>
            <w:r w:rsidRPr="003B030B">
              <w:rPr>
                <w:color w:val="000000"/>
                <w:sz w:val="20"/>
                <w:szCs w:val="20"/>
              </w:rPr>
              <w:t>75,142</w:t>
            </w:r>
          </w:p>
        </w:tc>
      </w:tr>
      <w:tr w:rsidR="00D64922" w:rsidRPr="00FC7BD2" w14:paraId="17A8214C" w14:textId="77777777" w:rsidTr="00D64922">
        <w:trPr>
          <w:trHeight w:val="223"/>
          <w:jc w:val="center"/>
        </w:trPr>
        <w:tc>
          <w:tcPr>
            <w:tcW w:w="481" w:type="pct"/>
            <w:tcBorders>
              <w:left w:val="nil"/>
            </w:tcBorders>
            <w:shd w:val="clear" w:color="auto" w:fill="auto"/>
            <w:noWrap/>
            <w:vAlign w:val="center"/>
          </w:tcPr>
          <w:p w14:paraId="6E455857" w14:textId="77777777" w:rsidR="00D64922" w:rsidRPr="003B030B" w:rsidRDefault="00D64922" w:rsidP="00D64922">
            <w:pPr>
              <w:spacing w:after="0"/>
              <w:jc w:val="right"/>
              <w:rPr>
                <w:sz w:val="20"/>
                <w:szCs w:val="20"/>
              </w:rPr>
            </w:pPr>
            <w:r w:rsidRPr="003B030B">
              <w:rPr>
                <w:color w:val="000000"/>
                <w:sz w:val="20"/>
                <w:szCs w:val="20"/>
              </w:rPr>
              <w:t>2031</w:t>
            </w:r>
          </w:p>
        </w:tc>
        <w:tc>
          <w:tcPr>
            <w:tcW w:w="645" w:type="pct"/>
            <w:shd w:val="clear" w:color="auto" w:fill="auto"/>
            <w:noWrap/>
            <w:vAlign w:val="center"/>
            <w:hideMark/>
          </w:tcPr>
          <w:p w14:paraId="755B03E7" w14:textId="77777777" w:rsidR="00D64922" w:rsidRPr="003B030B" w:rsidRDefault="00D64922" w:rsidP="00D64922">
            <w:pPr>
              <w:spacing w:after="0"/>
              <w:jc w:val="right"/>
              <w:rPr>
                <w:sz w:val="20"/>
                <w:szCs w:val="20"/>
              </w:rPr>
            </w:pPr>
            <w:r w:rsidRPr="003B030B">
              <w:rPr>
                <w:color w:val="000000"/>
                <w:sz w:val="20"/>
                <w:szCs w:val="20"/>
              </w:rPr>
              <w:t>84,571</w:t>
            </w:r>
          </w:p>
        </w:tc>
        <w:tc>
          <w:tcPr>
            <w:tcW w:w="646" w:type="pct"/>
            <w:shd w:val="clear" w:color="auto" w:fill="auto"/>
            <w:noWrap/>
            <w:vAlign w:val="center"/>
            <w:hideMark/>
          </w:tcPr>
          <w:p w14:paraId="3FB1B053" w14:textId="77777777" w:rsidR="00D64922" w:rsidRPr="003B030B" w:rsidRDefault="00D64922" w:rsidP="00D64922">
            <w:pPr>
              <w:spacing w:after="0"/>
              <w:jc w:val="right"/>
              <w:rPr>
                <w:sz w:val="20"/>
                <w:szCs w:val="20"/>
              </w:rPr>
            </w:pPr>
            <w:r w:rsidRPr="003B030B">
              <w:rPr>
                <w:color w:val="000000"/>
                <w:sz w:val="20"/>
                <w:szCs w:val="20"/>
              </w:rPr>
              <w:t>84,571</w:t>
            </w:r>
          </w:p>
        </w:tc>
        <w:tc>
          <w:tcPr>
            <w:tcW w:w="646" w:type="pct"/>
            <w:shd w:val="clear" w:color="auto" w:fill="auto"/>
            <w:noWrap/>
            <w:vAlign w:val="center"/>
            <w:hideMark/>
          </w:tcPr>
          <w:p w14:paraId="1EC6404A" w14:textId="77777777" w:rsidR="00D64922" w:rsidRPr="003B030B" w:rsidRDefault="00D64922" w:rsidP="00D64922">
            <w:pPr>
              <w:spacing w:after="0"/>
              <w:jc w:val="right"/>
              <w:rPr>
                <w:sz w:val="20"/>
                <w:szCs w:val="20"/>
              </w:rPr>
            </w:pPr>
            <w:r w:rsidRPr="003B030B">
              <w:rPr>
                <w:color w:val="000000"/>
                <w:sz w:val="20"/>
                <w:szCs w:val="20"/>
              </w:rPr>
              <w:t>111,640</w:t>
            </w:r>
          </w:p>
        </w:tc>
        <w:tc>
          <w:tcPr>
            <w:tcW w:w="646" w:type="pct"/>
            <w:shd w:val="clear" w:color="auto" w:fill="auto"/>
            <w:noWrap/>
            <w:vAlign w:val="center"/>
            <w:hideMark/>
          </w:tcPr>
          <w:p w14:paraId="369D0C15" w14:textId="77777777" w:rsidR="00D64922" w:rsidRPr="003B030B" w:rsidRDefault="00D64922" w:rsidP="00D64922">
            <w:pPr>
              <w:spacing w:after="0"/>
              <w:jc w:val="right"/>
              <w:rPr>
                <w:sz w:val="20"/>
                <w:szCs w:val="20"/>
              </w:rPr>
            </w:pPr>
            <w:r w:rsidRPr="003B030B">
              <w:rPr>
                <w:color w:val="000000"/>
                <w:sz w:val="20"/>
                <w:szCs w:val="20"/>
              </w:rPr>
              <w:t>143,604</w:t>
            </w:r>
          </w:p>
        </w:tc>
        <w:tc>
          <w:tcPr>
            <w:tcW w:w="646" w:type="pct"/>
            <w:shd w:val="clear" w:color="auto" w:fill="auto"/>
            <w:noWrap/>
            <w:vAlign w:val="center"/>
            <w:hideMark/>
          </w:tcPr>
          <w:p w14:paraId="41E55A1F" w14:textId="77777777" w:rsidR="00D64922" w:rsidRPr="003B030B" w:rsidRDefault="00D64922" w:rsidP="00D64922">
            <w:pPr>
              <w:spacing w:after="0"/>
              <w:jc w:val="right"/>
              <w:rPr>
                <w:sz w:val="20"/>
                <w:szCs w:val="20"/>
              </w:rPr>
            </w:pPr>
            <w:r w:rsidRPr="003B030B">
              <w:rPr>
                <w:color w:val="000000"/>
                <w:sz w:val="20"/>
                <w:szCs w:val="20"/>
              </w:rPr>
              <w:t>179,092</w:t>
            </w:r>
          </w:p>
        </w:tc>
        <w:tc>
          <w:tcPr>
            <w:tcW w:w="646" w:type="pct"/>
            <w:shd w:val="clear" w:color="auto" w:fill="auto"/>
            <w:noWrap/>
            <w:vAlign w:val="center"/>
            <w:hideMark/>
          </w:tcPr>
          <w:p w14:paraId="16BF1E99" w14:textId="77777777" w:rsidR="00D64922" w:rsidRPr="003B030B" w:rsidRDefault="00D64922" w:rsidP="00D64922">
            <w:pPr>
              <w:spacing w:after="0"/>
              <w:jc w:val="right"/>
              <w:rPr>
                <w:sz w:val="20"/>
                <w:szCs w:val="20"/>
              </w:rPr>
            </w:pPr>
            <w:r w:rsidRPr="003B030B">
              <w:rPr>
                <w:color w:val="000000"/>
                <w:sz w:val="20"/>
                <w:szCs w:val="20"/>
              </w:rPr>
              <w:t>75,259</w:t>
            </w:r>
          </w:p>
        </w:tc>
        <w:tc>
          <w:tcPr>
            <w:tcW w:w="644" w:type="pct"/>
            <w:shd w:val="clear" w:color="auto" w:fill="auto"/>
            <w:noWrap/>
            <w:vAlign w:val="center"/>
            <w:hideMark/>
          </w:tcPr>
          <w:p w14:paraId="3D058410" w14:textId="77777777" w:rsidR="00D64922" w:rsidRPr="003B030B" w:rsidRDefault="00D64922" w:rsidP="00D64922">
            <w:pPr>
              <w:spacing w:after="0"/>
              <w:jc w:val="right"/>
              <w:rPr>
                <w:sz w:val="20"/>
                <w:szCs w:val="20"/>
              </w:rPr>
            </w:pPr>
            <w:r w:rsidRPr="003B030B">
              <w:rPr>
                <w:color w:val="000000"/>
                <w:sz w:val="20"/>
                <w:szCs w:val="20"/>
              </w:rPr>
              <w:t>75,253</w:t>
            </w:r>
          </w:p>
        </w:tc>
      </w:tr>
      <w:tr w:rsidR="00D64922" w:rsidRPr="00FC7BD2" w14:paraId="7DB12BC6" w14:textId="77777777" w:rsidTr="00D64922">
        <w:trPr>
          <w:trHeight w:val="232"/>
          <w:jc w:val="center"/>
        </w:trPr>
        <w:tc>
          <w:tcPr>
            <w:tcW w:w="481" w:type="pct"/>
            <w:tcBorders>
              <w:left w:val="nil"/>
            </w:tcBorders>
            <w:shd w:val="clear" w:color="auto" w:fill="auto"/>
            <w:noWrap/>
            <w:vAlign w:val="center"/>
          </w:tcPr>
          <w:p w14:paraId="28121F07" w14:textId="77777777" w:rsidR="00D64922" w:rsidRPr="003B030B" w:rsidRDefault="00D64922" w:rsidP="00D64922">
            <w:pPr>
              <w:spacing w:after="0"/>
              <w:jc w:val="right"/>
              <w:rPr>
                <w:sz w:val="20"/>
                <w:szCs w:val="20"/>
              </w:rPr>
            </w:pPr>
            <w:r w:rsidRPr="003B030B">
              <w:rPr>
                <w:color w:val="000000"/>
                <w:sz w:val="20"/>
                <w:szCs w:val="20"/>
              </w:rPr>
              <w:t>2032</w:t>
            </w:r>
          </w:p>
        </w:tc>
        <w:tc>
          <w:tcPr>
            <w:tcW w:w="645" w:type="pct"/>
            <w:shd w:val="clear" w:color="auto" w:fill="auto"/>
            <w:noWrap/>
            <w:vAlign w:val="center"/>
            <w:hideMark/>
          </w:tcPr>
          <w:p w14:paraId="5A3D0EC8" w14:textId="77777777" w:rsidR="00D64922" w:rsidRPr="003B030B" w:rsidRDefault="00D64922" w:rsidP="00D64922">
            <w:pPr>
              <w:spacing w:after="0"/>
              <w:jc w:val="right"/>
              <w:rPr>
                <w:sz w:val="20"/>
                <w:szCs w:val="20"/>
              </w:rPr>
            </w:pPr>
            <w:r w:rsidRPr="003B030B">
              <w:rPr>
                <w:color w:val="000000"/>
                <w:sz w:val="20"/>
                <w:szCs w:val="20"/>
              </w:rPr>
              <w:t>84,792</w:t>
            </w:r>
          </w:p>
        </w:tc>
        <w:tc>
          <w:tcPr>
            <w:tcW w:w="646" w:type="pct"/>
            <w:shd w:val="clear" w:color="auto" w:fill="auto"/>
            <w:noWrap/>
            <w:vAlign w:val="center"/>
            <w:hideMark/>
          </w:tcPr>
          <w:p w14:paraId="736CF42E" w14:textId="77777777" w:rsidR="00D64922" w:rsidRPr="003B030B" w:rsidRDefault="00D64922" w:rsidP="00D64922">
            <w:pPr>
              <w:spacing w:after="0"/>
              <w:jc w:val="right"/>
              <w:rPr>
                <w:sz w:val="20"/>
                <w:szCs w:val="20"/>
              </w:rPr>
            </w:pPr>
            <w:r w:rsidRPr="003B030B">
              <w:rPr>
                <w:color w:val="000000"/>
                <w:sz w:val="20"/>
                <w:szCs w:val="20"/>
              </w:rPr>
              <w:t>84,792</w:t>
            </w:r>
          </w:p>
        </w:tc>
        <w:tc>
          <w:tcPr>
            <w:tcW w:w="646" w:type="pct"/>
            <w:shd w:val="clear" w:color="auto" w:fill="auto"/>
            <w:noWrap/>
            <w:vAlign w:val="center"/>
            <w:hideMark/>
          </w:tcPr>
          <w:p w14:paraId="35E08DA2" w14:textId="77777777" w:rsidR="00D64922" w:rsidRPr="003B030B" w:rsidRDefault="00D64922" w:rsidP="00D64922">
            <w:pPr>
              <w:spacing w:after="0"/>
              <w:jc w:val="right"/>
              <w:rPr>
                <w:sz w:val="20"/>
                <w:szCs w:val="20"/>
              </w:rPr>
            </w:pPr>
            <w:r w:rsidRPr="003B030B">
              <w:rPr>
                <w:color w:val="000000"/>
                <w:sz w:val="20"/>
                <w:szCs w:val="20"/>
              </w:rPr>
              <w:t>112,926</w:t>
            </w:r>
          </w:p>
        </w:tc>
        <w:tc>
          <w:tcPr>
            <w:tcW w:w="646" w:type="pct"/>
            <w:shd w:val="clear" w:color="auto" w:fill="auto"/>
            <w:noWrap/>
            <w:vAlign w:val="center"/>
            <w:hideMark/>
          </w:tcPr>
          <w:p w14:paraId="02A662B0" w14:textId="77777777" w:rsidR="00D64922" w:rsidRPr="003B030B" w:rsidRDefault="00D64922" w:rsidP="00D64922">
            <w:pPr>
              <w:spacing w:after="0"/>
              <w:jc w:val="right"/>
              <w:rPr>
                <w:sz w:val="20"/>
                <w:szCs w:val="20"/>
              </w:rPr>
            </w:pPr>
            <w:r w:rsidRPr="003B030B">
              <w:rPr>
                <w:color w:val="000000"/>
                <w:sz w:val="20"/>
                <w:szCs w:val="20"/>
              </w:rPr>
              <w:t>147,259</w:t>
            </w:r>
          </w:p>
        </w:tc>
        <w:tc>
          <w:tcPr>
            <w:tcW w:w="646" w:type="pct"/>
            <w:shd w:val="clear" w:color="auto" w:fill="auto"/>
            <w:noWrap/>
            <w:vAlign w:val="center"/>
            <w:hideMark/>
          </w:tcPr>
          <w:p w14:paraId="44249D74" w14:textId="77777777" w:rsidR="00D64922" w:rsidRPr="003B030B" w:rsidRDefault="00D64922" w:rsidP="00D64922">
            <w:pPr>
              <w:spacing w:after="0"/>
              <w:jc w:val="right"/>
              <w:rPr>
                <w:sz w:val="20"/>
                <w:szCs w:val="20"/>
              </w:rPr>
            </w:pPr>
            <w:r w:rsidRPr="003B030B">
              <w:rPr>
                <w:color w:val="000000"/>
                <w:sz w:val="20"/>
                <w:szCs w:val="20"/>
              </w:rPr>
              <w:t>186,721</w:t>
            </w:r>
          </w:p>
        </w:tc>
        <w:tc>
          <w:tcPr>
            <w:tcW w:w="646" w:type="pct"/>
            <w:shd w:val="clear" w:color="auto" w:fill="auto"/>
            <w:noWrap/>
            <w:vAlign w:val="center"/>
            <w:hideMark/>
          </w:tcPr>
          <w:p w14:paraId="4BB948BA" w14:textId="77777777" w:rsidR="00D64922" w:rsidRPr="003B030B" w:rsidRDefault="00D64922" w:rsidP="00D64922">
            <w:pPr>
              <w:spacing w:after="0"/>
              <w:jc w:val="right"/>
              <w:rPr>
                <w:sz w:val="20"/>
                <w:szCs w:val="20"/>
              </w:rPr>
            </w:pPr>
            <w:r w:rsidRPr="003B030B">
              <w:rPr>
                <w:color w:val="000000"/>
                <w:sz w:val="20"/>
                <w:szCs w:val="20"/>
              </w:rPr>
              <w:t>75,315</w:t>
            </w:r>
          </w:p>
        </w:tc>
        <w:tc>
          <w:tcPr>
            <w:tcW w:w="644" w:type="pct"/>
            <w:shd w:val="clear" w:color="auto" w:fill="auto"/>
            <w:noWrap/>
            <w:vAlign w:val="center"/>
            <w:hideMark/>
          </w:tcPr>
          <w:p w14:paraId="1E27F365" w14:textId="77777777" w:rsidR="00D64922" w:rsidRPr="003B030B" w:rsidRDefault="00D64922" w:rsidP="00D64922">
            <w:pPr>
              <w:spacing w:after="0"/>
              <w:jc w:val="right"/>
              <w:rPr>
                <w:sz w:val="20"/>
                <w:szCs w:val="20"/>
              </w:rPr>
            </w:pPr>
            <w:r w:rsidRPr="003B030B">
              <w:rPr>
                <w:color w:val="000000"/>
                <w:sz w:val="20"/>
                <w:szCs w:val="20"/>
              </w:rPr>
              <w:t>75,312</w:t>
            </w:r>
          </w:p>
        </w:tc>
      </w:tr>
      <w:tr w:rsidR="00D64922" w:rsidRPr="00FC7BD2" w14:paraId="0680884E" w14:textId="77777777" w:rsidTr="00D64922">
        <w:trPr>
          <w:trHeight w:val="223"/>
          <w:jc w:val="center"/>
        </w:trPr>
        <w:tc>
          <w:tcPr>
            <w:tcW w:w="481" w:type="pct"/>
            <w:tcBorders>
              <w:left w:val="nil"/>
            </w:tcBorders>
            <w:shd w:val="clear" w:color="auto" w:fill="auto"/>
            <w:noWrap/>
            <w:vAlign w:val="center"/>
          </w:tcPr>
          <w:p w14:paraId="10E95314" w14:textId="77777777" w:rsidR="00D64922" w:rsidRPr="003B030B" w:rsidRDefault="00D64922" w:rsidP="00D64922">
            <w:pPr>
              <w:spacing w:after="0"/>
              <w:jc w:val="right"/>
              <w:rPr>
                <w:sz w:val="20"/>
                <w:szCs w:val="20"/>
              </w:rPr>
            </w:pPr>
            <w:r w:rsidRPr="003B030B">
              <w:rPr>
                <w:color w:val="000000"/>
                <w:sz w:val="20"/>
                <w:szCs w:val="20"/>
              </w:rPr>
              <w:t>2033</w:t>
            </w:r>
          </w:p>
        </w:tc>
        <w:tc>
          <w:tcPr>
            <w:tcW w:w="645" w:type="pct"/>
            <w:shd w:val="clear" w:color="auto" w:fill="auto"/>
            <w:noWrap/>
            <w:vAlign w:val="center"/>
            <w:hideMark/>
          </w:tcPr>
          <w:p w14:paraId="6224DB63" w14:textId="77777777" w:rsidR="00D64922" w:rsidRPr="003B030B" w:rsidRDefault="00D64922" w:rsidP="00D64922">
            <w:pPr>
              <w:spacing w:after="0"/>
              <w:jc w:val="right"/>
              <w:rPr>
                <w:sz w:val="20"/>
                <w:szCs w:val="20"/>
              </w:rPr>
            </w:pPr>
            <w:r w:rsidRPr="003B030B">
              <w:rPr>
                <w:color w:val="000000"/>
                <w:sz w:val="20"/>
                <w:szCs w:val="20"/>
              </w:rPr>
              <w:t>84,867</w:t>
            </w:r>
          </w:p>
        </w:tc>
        <w:tc>
          <w:tcPr>
            <w:tcW w:w="646" w:type="pct"/>
            <w:shd w:val="clear" w:color="auto" w:fill="auto"/>
            <w:noWrap/>
            <w:vAlign w:val="center"/>
            <w:hideMark/>
          </w:tcPr>
          <w:p w14:paraId="3B015CDA" w14:textId="77777777" w:rsidR="00D64922" w:rsidRPr="003B030B" w:rsidRDefault="00D64922" w:rsidP="00D64922">
            <w:pPr>
              <w:spacing w:after="0"/>
              <w:jc w:val="right"/>
              <w:rPr>
                <w:sz w:val="20"/>
                <w:szCs w:val="20"/>
              </w:rPr>
            </w:pPr>
            <w:r w:rsidRPr="003B030B">
              <w:rPr>
                <w:color w:val="000000"/>
                <w:sz w:val="20"/>
                <w:szCs w:val="20"/>
              </w:rPr>
              <w:t>84,867</w:t>
            </w:r>
          </w:p>
        </w:tc>
        <w:tc>
          <w:tcPr>
            <w:tcW w:w="646" w:type="pct"/>
            <w:shd w:val="clear" w:color="auto" w:fill="auto"/>
            <w:noWrap/>
            <w:vAlign w:val="center"/>
            <w:hideMark/>
          </w:tcPr>
          <w:p w14:paraId="3E53E2A6" w14:textId="77777777" w:rsidR="00D64922" w:rsidRPr="003B030B" w:rsidRDefault="00D64922" w:rsidP="00D64922">
            <w:pPr>
              <w:spacing w:after="0"/>
              <w:jc w:val="right"/>
              <w:rPr>
                <w:sz w:val="20"/>
                <w:szCs w:val="20"/>
              </w:rPr>
            </w:pPr>
            <w:r w:rsidRPr="003B030B">
              <w:rPr>
                <w:color w:val="000000"/>
                <w:sz w:val="20"/>
                <w:szCs w:val="20"/>
              </w:rPr>
              <w:t>113,519</w:t>
            </w:r>
          </w:p>
        </w:tc>
        <w:tc>
          <w:tcPr>
            <w:tcW w:w="646" w:type="pct"/>
            <w:shd w:val="clear" w:color="auto" w:fill="auto"/>
            <w:noWrap/>
            <w:vAlign w:val="center"/>
            <w:hideMark/>
          </w:tcPr>
          <w:p w14:paraId="332AD0C6" w14:textId="77777777" w:rsidR="00D64922" w:rsidRPr="003B030B" w:rsidRDefault="00D64922" w:rsidP="00D64922">
            <w:pPr>
              <w:spacing w:after="0"/>
              <w:jc w:val="right"/>
              <w:rPr>
                <w:sz w:val="20"/>
                <w:szCs w:val="20"/>
              </w:rPr>
            </w:pPr>
            <w:r w:rsidRPr="003B030B">
              <w:rPr>
                <w:color w:val="000000"/>
                <w:sz w:val="20"/>
                <w:szCs w:val="20"/>
              </w:rPr>
              <w:t>149,259</w:t>
            </w:r>
          </w:p>
        </w:tc>
        <w:tc>
          <w:tcPr>
            <w:tcW w:w="646" w:type="pct"/>
            <w:shd w:val="clear" w:color="auto" w:fill="auto"/>
            <w:noWrap/>
            <w:vAlign w:val="center"/>
            <w:hideMark/>
          </w:tcPr>
          <w:p w14:paraId="0C9806F0" w14:textId="77777777" w:rsidR="00D64922" w:rsidRPr="003B030B" w:rsidRDefault="00D64922" w:rsidP="00D64922">
            <w:pPr>
              <w:spacing w:after="0"/>
              <w:jc w:val="right"/>
              <w:rPr>
                <w:sz w:val="20"/>
                <w:szCs w:val="20"/>
              </w:rPr>
            </w:pPr>
            <w:r w:rsidRPr="003B030B">
              <w:rPr>
                <w:color w:val="000000"/>
                <w:sz w:val="20"/>
                <w:szCs w:val="20"/>
              </w:rPr>
              <w:t>191,415</w:t>
            </w:r>
          </w:p>
        </w:tc>
        <w:tc>
          <w:tcPr>
            <w:tcW w:w="646" w:type="pct"/>
            <w:shd w:val="clear" w:color="auto" w:fill="auto"/>
            <w:noWrap/>
            <w:vAlign w:val="center"/>
            <w:hideMark/>
          </w:tcPr>
          <w:p w14:paraId="3F4ED1D8" w14:textId="77777777" w:rsidR="00D64922" w:rsidRPr="003B030B" w:rsidRDefault="00D64922" w:rsidP="00D64922">
            <w:pPr>
              <w:spacing w:after="0"/>
              <w:jc w:val="right"/>
              <w:rPr>
                <w:sz w:val="20"/>
                <w:szCs w:val="20"/>
              </w:rPr>
            </w:pPr>
            <w:r w:rsidRPr="003B030B">
              <w:rPr>
                <w:color w:val="000000"/>
                <w:sz w:val="20"/>
                <w:szCs w:val="20"/>
              </w:rPr>
              <w:t>75,327</w:t>
            </w:r>
          </w:p>
        </w:tc>
        <w:tc>
          <w:tcPr>
            <w:tcW w:w="644" w:type="pct"/>
            <w:shd w:val="clear" w:color="auto" w:fill="auto"/>
            <w:noWrap/>
            <w:vAlign w:val="center"/>
            <w:hideMark/>
          </w:tcPr>
          <w:p w14:paraId="4DD52F33" w14:textId="77777777" w:rsidR="00D64922" w:rsidRPr="003B030B" w:rsidRDefault="00D64922" w:rsidP="00D64922">
            <w:pPr>
              <w:spacing w:after="0"/>
              <w:jc w:val="right"/>
              <w:rPr>
                <w:sz w:val="20"/>
                <w:szCs w:val="20"/>
              </w:rPr>
            </w:pPr>
            <w:r w:rsidRPr="003B030B">
              <w:rPr>
                <w:color w:val="000000"/>
                <w:sz w:val="20"/>
                <w:szCs w:val="20"/>
              </w:rPr>
              <w:t>75,326</w:t>
            </w:r>
          </w:p>
        </w:tc>
      </w:tr>
      <w:tr w:rsidR="00D64922" w:rsidRPr="00FC7BD2" w14:paraId="71DB7A0C" w14:textId="77777777" w:rsidTr="00D64922">
        <w:trPr>
          <w:trHeight w:val="223"/>
          <w:jc w:val="center"/>
        </w:trPr>
        <w:tc>
          <w:tcPr>
            <w:tcW w:w="481" w:type="pct"/>
            <w:tcBorders>
              <w:left w:val="nil"/>
            </w:tcBorders>
            <w:shd w:val="clear" w:color="auto" w:fill="auto"/>
            <w:noWrap/>
            <w:vAlign w:val="center"/>
          </w:tcPr>
          <w:p w14:paraId="0BF9C479" w14:textId="77777777" w:rsidR="00D64922" w:rsidRPr="003B030B" w:rsidRDefault="00D64922" w:rsidP="00D64922">
            <w:pPr>
              <w:spacing w:after="0"/>
              <w:jc w:val="right"/>
              <w:rPr>
                <w:sz w:val="20"/>
                <w:szCs w:val="20"/>
              </w:rPr>
            </w:pPr>
            <w:r w:rsidRPr="003B030B">
              <w:rPr>
                <w:color w:val="000000"/>
                <w:sz w:val="20"/>
                <w:szCs w:val="20"/>
              </w:rPr>
              <w:t>2034</w:t>
            </w:r>
          </w:p>
        </w:tc>
        <w:tc>
          <w:tcPr>
            <w:tcW w:w="645" w:type="pct"/>
            <w:shd w:val="clear" w:color="auto" w:fill="auto"/>
            <w:noWrap/>
            <w:vAlign w:val="center"/>
            <w:hideMark/>
          </w:tcPr>
          <w:p w14:paraId="07F308E9" w14:textId="77777777" w:rsidR="00D64922" w:rsidRPr="003B030B" w:rsidRDefault="00D64922" w:rsidP="00D64922">
            <w:pPr>
              <w:spacing w:after="0"/>
              <w:jc w:val="right"/>
              <w:rPr>
                <w:sz w:val="20"/>
                <w:szCs w:val="20"/>
              </w:rPr>
            </w:pPr>
            <w:r w:rsidRPr="003B030B">
              <w:rPr>
                <w:color w:val="000000"/>
                <w:sz w:val="20"/>
                <w:szCs w:val="20"/>
              </w:rPr>
              <w:t>84,893</w:t>
            </w:r>
          </w:p>
        </w:tc>
        <w:tc>
          <w:tcPr>
            <w:tcW w:w="646" w:type="pct"/>
            <w:shd w:val="clear" w:color="auto" w:fill="auto"/>
            <w:noWrap/>
            <w:vAlign w:val="center"/>
            <w:hideMark/>
          </w:tcPr>
          <w:p w14:paraId="11A999E8" w14:textId="77777777" w:rsidR="00D64922" w:rsidRPr="003B030B" w:rsidRDefault="00D64922" w:rsidP="00D64922">
            <w:pPr>
              <w:spacing w:after="0"/>
              <w:jc w:val="right"/>
              <w:rPr>
                <w:sz w:val="20"/>
                <w:szCs w:val="20"/>
              </w:rPr>
            </w:pPr>
            <w:r w:rsidRPr="003B030B">
              <w:rPr>
                <w:color w:val="000000"/>
                <w:sz w:val="20"/>
                <w:szCs w:val="20"/>
              </w:rPr>
              <w:t>84,893</w:t>
            </w:r>
          </w:p>
        </w:tc>
        <w:tc>
          <w:tcPr>
            <w:tcW w:w="646" w:type="pct"/>
            <w:shd w:val="clear" w:color="auto" w:fill="auto"/>
            <w:noWrap/>
            <w:vAlign w:val="center"/>
            <w:hideMark/>
          </w:tcPr>
          <w:p w14:paraId="328202CB" w14:textId="77777777" w:rsidR="00D64922" w:rsidRPr="003B030B" w:rsidRDefault="00D64922" w:rsidP="00D64922">
            <w:pPr>
              <w:spacing w:after="0"/>
              <w:jc w:val="right"/>
              <w:rPr>
                <w:sz w:val="20"/>
                <w:szCs w:val="20"/>
              </w:rPr>
            </w:pPr>
            <w:r w:rsidRPr="003B030B">
              <w:rPr>
                <w:color w:val="000000"/>
                <w:sz w:val="20"/>
                <w:szCs w:val="20"/>
              </w:rPr>
              <w:t>113,794</w:t>
            </w:r>
          </w:p>
        </w:tc>
        <w:tc>
          <w:tcPr>
            <w:tcW w:w="646" w:type="pct"/>
            <w:shd w:val="clear" w:color="auto" w:fill="auto"/>
            <w:noWrap/>
            <w:vAlign w:val="center"/>
            <w:hideMark/>
          </w:tcPr>
          <w:p w14:paraId="40B1F159" w14:textId="77777777" w:rsidR="00D64922" w:rsidRPr="003B030B" w:rsidRDefault="00D64922" w:rsidP="00D64922">
            <w:pPr>
              <w:spacing w:after="0"/>
              <w:jc w:val="right"/>
              <w:rPr>
                <w:sz w:val="20"/>
                <w:szCs w:val="20"/>
              </w:rPr>
            </w:pPr>
            <w:r w:rsidRPr="003B030B">
              <w:rPr>
                <w:color w:val="000000"/>
                <w:sz w:val="20"/>
                <w:szCs w:val="20"/>
              </w:rPr>
              <w:t>150,355</w:t>
            </w:r>
          </w:p>
        </w:tc>
        <w:tc>
          <w:tcPr>
            <w:tcW w:w="646" w:type="pct"/>
            <w:shd w:val="clear" w:color="auto" w:fill="auto"/>
            <w:noWrap/>
            <w:vAlign w:val="center"/>
            <w:hideMark/>
          </w:tcPr>
          <w:p w14:paraId="0584C7BD" w14:textId="77777777" w:rsidR="00D64922" w:rsidRPr="003B030B" w:rsidRDefault="00D64922" w:rsidP="00D64922">
            <w:pPr>
              <w:spacing w:after="0"/>
              <w:jc w:val="right"/>
              <w:rPr>
                <w:sz w:val="20"/>
                <w:szCs w:val="20"/>
              </w:rPr>
            </w:pPr>
            <w:r w:rsidRPr="003B030B">
              <w:rPr>
                <w:color w:val="000000"/>
                <w:sz w:val="20"/>
                <w:szCs w:val="20"/>
              </w:rPr>
              <w:t>194,302</w:t>
            </w:r>
          </w:p>
        </w:tc>
        <w:tc>
          <w:tcPr>
            <w:tcW w:w="646" w:type="pct"/>
            <w:shd w:val="clear" w:color="auto" w:fill="auto"/>
            <w:noWrap/>
            <w:vAlign w:val="center"/>
            <w:hideMark/>
          </w:tcPr>
          <w:p w14:paraId="51EF606C" w14:textId="77777777" w:rsidR="00D64922" w:rsidRPr="003B030B" w:rsidRDefault="00D64922" w:rsidP="00D64922">
            <w:pPr>
              <w:spacing w:after="0"/>
              <w:jc w:val="right"/>
              <w:rPr>
                <w:sz w:val="20"/>
                <w:szCs w:val="20"/>
              </w:rPr>
            </w:pPr>
            <w:r w:rsidRPr="003B030B">
              <w:rPr>
                <w:color w:val="000000"/>
                <w:sz w:val="20"/>
                <w:szCs w:val="20"/>
              </w:rPr>
              <w:t>75,330</w:t>
            </w:r>
          </w:p>
        </w:tc>
        <w:tc>
          <w:tcPr>
            <w:tcW w:w="644" w:type="pct"/>
            <w:shd w:val="clear" w:color="auto" w:fill="auto"/>
            <w:noWrap/>
            <w:vAlign w:val="center"/>
            <w:hideMark/>
          </w:tcPr>
          <w:p w14:paraId="6752E301" w14:textId="77777777" w:rsidR="00D64922" w:rsidRPr="003B030B" w:rsidRDefault="00D64922" w:rsidP="00D64922">
            <w:pPr>
              <w:spacing w:after="0"/>
              <w:jc w:val="right"/>
              <w:rPr>
                <w:sz w:val="20"/>
                <w:szCs w:val="20"/>
              </w:rPr>
            </w:pPr>
            <w:r w:rsidRPr="003B030B">
              <w:rPr>
                <w:color w:val="000000"/>
                <w:sz w:val="20"/>
                <w:szCs w:val="20"/>
              </w:rPr>
              <w:t>75,330</w:t>
            </w:r>
          </w:p>
        </w:tc>
      </w:tr>
      <w:tr w:rsidR="00D64922" w:rsidRPr="00FC7BD2" w14:paraId="01EAC336" w14:textId="77777777" w:rsidTr="00D64922">
        <w:trPr>
          <w:trHeight w:val="232"/>
          <w:jc w:val="center"/>
        </w:trPr>
        <w:tc>
          <w:tcPr>
            <w:tcW w:w="481" w:type="pct"/>
            <w:tcBorders>
              <w:left w:val="nil"/>
              <w:bottom w:val="single" w:sz="4" w:space="0" w:color="auto"/>
            </w:tcBorders>
            <w:shd w:val="clear" w:color="auto" w:fill="auto"/>
            <w:noWrap/>
            <w:vAlign w:val="center"/>
          </w:tcPr>
          <w:p w14:paraId="0BE612A7" w14:textId="77777777" w:rsidR="00D64922" w:rsidRPr="003B030B" w:rsidRDefault="00D64922" w:rsidP="00D64922">
            <w:pPr>
              <w:spacing w:after="0"/>
              <w:jc w:val="right"/>
              <w:rPr>
                <w:sz w:val="20"/>
                <w:szCs w:val="20"/>
              </w:rPr>
            </w:pPr>
            <w:r w:rsidRPr="003B030B">
              <w:rPr>
                <w:color w:val="000000"/>
                <w:sz w:val="20"/>
                <w:szCs w:val="20"/>
              </w:rPr>
              <w:t>2035</w:t>
            </w:r>
          </w:p>
        </w:tc>
        <w:tc>
          <w:tcPr>
            <w:tcW w:w="645" w:type="pct"/>
            <w:tcBorders>
              <w:bottom w:val="single" w:sz="4" w:space="0" w:color="auto"/>
            </w:tcBorders>
            <w:shd w:val="clear" w:color="auto" w:fill="auto"/>
            <w:noWrap/>
            <w:vAlign w:val="center"/>
            <w:hideMark/>
          </w:tcPr>
          <w:p w14:paraId="1466408D" w14:textId="77777777" w:rsidR="00D64922" w:rsidRPr="003B030B" w:rsidRDefault="00D64922" w:rsidP="00D64922">
            <w:pPr>
              <w:spacing w:after="0"/>
              <w:jc w:val="right"/>
              <w:rPr>
                <w:sz w:val="20"/>
                <w:szCs w:val="20"/>
              </w:rPr>
            </w:pPr>
            <w:r w:rsidRPr="003B030B">
              <w:rPr>
                <w:color w:val="000000"/>
                <w:sz w:val="20"/>
                <w:szCs w:val="20"/>
              </w:rPr>
              <w:t>84,903</w:t>
            </w:r>
          </w:p>
        </w:tc>
        <w:tc>
          <w:tcPr>
            <w:tcW w:w="646" w:type="pct"/>
            <w:tcBorders>
              <w:bottom w:val="single" w:sz="4" w:space="0" w:color="auto"/>
            </w:tcBorders>
            <w:shd w:val="clear" w:color="auto" w:fill="auto"/>
            <w:noWrap/>
            <w:vAlign w:val="center"/>
            <w:hideMark/>
          </w:tcPr>
          <w:p w14:paraId="31C71752" w14:textId="77777777" w:rsidR="00D64922" w:rsidRPr="003B030B" w:rsidRDefault="00D64922" w:rsidP="00D64922">
            <w:pPr>
              <w:spacing w:after="0"/>
              <w:jc w:val="right"/>
              <w:rPr>
                <w:sz w:val="20"/>
                <w:szCs w:val="20"/>
              </w:rPr>
            </w:pPr>
            <w:r w:rsidRPr="003B030B">
              <w:rPr>
                <w:color w:val="000000"/>
                <w:sz w:val="20"/>
                <w:szCs w:val="20"/>
              </w:rPr>
              <w:t>84,903</w:t>
            </w:r>
          </w:p>
        </w:tc>
        <w:tc>
          <w:tcPr>
            <w:tcW w:w="646" w:type="pct"/>
            <w:tcBorders>
              <w:bottom w:val="single" w:sz="4" w:space="0" w:color="auto"/>
            </w:tcBorders>
            <w:shd w:val="clear" w:color="auto" w:fill="auto"/>
            <w:noWrap/>
            <w:vAlign w:val="center"/>
            <w:hideMark/>
          </w:tcPr>
          <w:p w14:paraId="3DD6842C" w14:textId="77777777" w:rsidR="00D64922" w:rsidRPr="003B030B" w:rsidRDefault="00D64922" w:rsidP="00D64922">
            <w:pPr>
              <w:spacing w:after="0"/>
              <w:jc w:val="right"/>
              <w:rPr>
                <w:sz w:val="20"/>
                <w:szCs w:val="20"/>
              </w:rPr>
            </w:pPr>
            <w:r w:rsidRPr="003B030B">
              <w:rPr>
                <w:color w:val="000000"/>
                <w:sz w:val="20"/>
                <w:szCs w:val="20"/>
              </w:rPr>
              <w:t>113,923</w:t>
            </w:r>
          </w:p>
        </w:tc>
        <w:tc>
          <w:tcPr>
            <w:tcW w:w="646" w:type="pct"/>
            <w:tcBorders>
              <w:bottom w:val="single" w:sz="4" w:space="0" w:color="auto"/>
            </w:tcBorders>
            <w:shd w:val="clear" w:color="auto" w:fill="auto"/>
            <w:noWrap/>
            <w:vAlign w:val="center"/>
            <w:hideMark/>
          </w:tcPr>
          <w:p w14:paraId="69996E96" w14:textId="77777777" w:rsidR="00D64922" w:rsidRPr="003B030B" w:rsidRDefault="00D64922" w:rsidP="00D64922">
            <w:pPr>
              <w:spacing w:after="0"/>
              <w:jc w:val="right"/>
              <w:rPr>
                <w:sz w:val="20"/>
                <w:szCs w:val="20"/>
              </w:rPr>
            </w:pPr>
            <w:r w:rsidRPr="003B030B">
              <w:rPr>
                <w:color w:val="000000"/>
                <w:sz w:val="20"/>
                <w:szCs w:val="20"/>
              </w:rPr>
              <w:t>150,956</w:t>
            </w:r>
          </w:p>
        </w:tc>
        <w:tc>
          <w:tcPr>
            <w:tcW w:w="646" w:type="pct"/>
            <w:tcBorders>
              <w:bottom w:val="single" w:sz="4" w:space="0" w:color="auto"/>
            </w:tcBorders>
            <w:shd w:val="clear" w:color="auto" w:fill="auto"/>
            <w:noWrap/>
            <w:vAlign w:val="center"/>
            <w:hideMark/>
          </w:tcPr>
          <w:p w14:paraId="3E347232" w14:textId="77777777" w:rsidR="00D64922" w:rsidRPr="003B030B" w:rsidRDefault="00D64922" w:rsidP="00D64922">
            <w:pPr>
              <w:spacing w:after="0"/>
              <w:jc w:val="right"/>
              <w:rPr>
                <w:sz w:val="20"/>
                <w:szCs w:val="20"/>
              </w:rPr>
            </w:pPr>
            <w:r w:rsidRPr="003B030B">
              <w:rPr>
                <w:color w:val="000000"/>
                <w:sz w:val="20"/>
                <w:szCs w:val="20"/>
              </w:rPr>
              <w:t>196,078</w:t>
            </w:r>
          </w:p>
        </w:tc>
        <w:tc>
          <w:tcPr>
            <w:tcW w:w="646" w:type="pct"/>
            <w:tcBorders>
              <w:bottom w:val="single" w:sz="4" w:space="0" w:color="auto"/>
            </w:tcBorders>
            <w:shd w:val="clear" w:color="auto" w:fill="auto"/>
            <w:noWrap/>
            <w:vAlign w:val="center"/>
            <w:hideMark/>
          </w:tcPr>
          <w:p w14:paraId="7D0DABBF" w14:textId="77777777" w:rsidR="00D64922" w:rsidRPr="003B030B" w:rsidRDefault="00D64922" w:rsidP="00D64922">
            <w:pPr>
              <w:spacing w:after="0"/>
              <w:jc w:val="right"/>
              <w:rPr>
                <w:sz w:val="20"/>
                <w:szCs w:val="20"/>
              </w:rPr>
            </w:pPr>
            <w:r w:rsidRPr="003B030B">
              <w:rPr>
                <w:color w:val="000000"/>
                <w:sz w:val="20"/>
                <w:szCs w:val="20"/>
              </w:rPr>
              <w:t>75,331</w:t>
            </w:r>
          </w:p>
        </w:tc>
        <w:tc>
          <w:tcPr>
            <w:tcW w:w="644" w:type="pct"/>
            <w:tcBorders>
              <w:bottom w:val="single" w:sz="4" w:space="0" w:color="auto"/>
            </w:tcBorders>
            <w:shd w:val="clear" w:color="auto" w:fill="auto"/>
            <w:noWrap/>
            <w:vAlign w:val="center"/>
            <w:hideMark/>
          </w:tcPr>
          <w:p w14:paraId="1082B873" w14:textId="77777777" w:rsidR="00D64922" w:rsidRPr="003B030B" w:rsidRDefault="00D64922" w:rsidP="00D64922">
            <w:pPr>
              <w:spacing w:after="0"/>
              <w:jc w:val="right"/>
              <w:rPr>
                <w:sz w:val="20"/>
                <w:szCs w:val="20"/>
              </w:rPr>
            </w:pPr>
            <w:r w:rsidRPr="003B030B">
              <w:rPr>
                <w:color w:val="000000"/>
                <w:sz w:val="20"/>
                <w:szCs w:val="20"/>
              </w:rPr>
              <w:t>75,331</w:t>
            </w:r>
          </w:p>
        </w:tc>
      </w:tr>
    </w:tbl>
    <w:p w14:paraId="50FDD668" w14:textId="77777777" w:rsidR="003B030B" w:rsidRDefault="003B030B">
      <w:r>
        <w:br w:type="page"/>
      </w:r>
    </w:p>
    <w:p w14:paraId="4E059BC7" w14:textId="77777777" w:rsidR="002E107F" w:rsidRDefault="002E107F" w:rsidP="002E107F">
      <w:pPr>
        <w:pStyle w:val="Heading1"/>
        <w:pBdr>
          <w:top w:val="nil"/>
          <w:left w:val="nil"/>
          <w:bottom w:val="nil"/>
          <w:right w:val="nil"/>
          <w:between w:val="nil"/>
        </w:pBdr>
      </w:pPr>
      <w:r>
        <w:lastRenderedPageBreak/>
        <w:t>Figures</w:t>
      </w:r>
    </w:p>
    <w:p w14:paraId="64400910" w14:textId="77777777" w:rsidR="003B030B" w:rsidRDefault="003B030B" w:rsidP="003B030B">
      <w:r w:rsidRPr="00742CA5">
        <w:rPr>
          <w:noProof/>
        </w:rPr>
        <w:drawing>
          <wp:inline distT="0" distB="0" distL="0" distR="0" wp14:anchorId="779E137F" wp14:editId="065EEB26">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07A8991C" w14:textId="77777777" w:rsidR="003B030B" w:rsidRDefault="003B030B" w:rsidP="003B030B">
      <w:r>
        <w:t xml:space="preserve">Figure 2.1. </w:t>
      </w:r>
      <w:r w:rsidRPr="002D40F7">
        <w:t xml:space="preserve">Gulf of Alaska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2D40F7">
        <w:rPr>
          <w:i/>
        </w:rPr>
        <w:t>et al.</w:t>
      </w:r>
      <w:r w:rsidRPr="002D40F7">
        <w:t xml:space="preserve"> 2011; Figure 11.4).</w:t>
      </w:r>
    </w:p>
    <w:p w14:paraId="6A068908" w14:textId="77777777" w:rsidR="003B030B" w:rsidRDefault="003B030B" w:rsidP="003B030B"/>
    <w:p w14:paraId="17C3EB26" w14:textId="77777777" w:rsidR="003B030B" w:rsidRDefault="003B030B" w:rsidP="003B030B">
      <w:r>
        <w:rPr>
          <w:noProof/>
        </w:rPr>
        <w:lastRenderedPageBreak/>
        <w:drawing>
          <wp:inline distT="0" distB="0" distL="0" distR="0" wp14:anchorId="026FB599" wp14:editId="536CDEE7">
            <wp:extent cx="4377283" cy="6769100"/>
            <wp:effectExtent l="0" t="0" r="4445" b="0"/>
            <wp:docPr id="2276" name="Pictur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92468" cy="6792582"/>
                    </a:xfrm>
                    <a:prstGeom prst="rect">
                      <a:avLst/>
                    </a:prstGeom>
                    <a:noFill/>
                  </pic:spPr>
                </pic:pic>
              </a:graphicData>
            </a:graphic>
          </wp:inline>
        </w:drawing>
      </w:r>
    </w:p>
    <w:p w14:paraId="5220D237" w14:textId="77777777" w:rsidR="003B030B" w:rsidRDefault="003B030B" w:rsidP="003B030B">
      <w:r w:rsidRPr="002D40F7">
        <w:t>Figure 2.</w:t>
      </w:r>
      <w:r>
        <w:rPr>
          <w:noProof/>
        </w:rPr>
        <w:t>2.</w:t>
      </w:r>
      <w:r>
        <w:t xml:space="preserve"> Popup satellite tag </w:t>
      </w:r>
      <w:r>
        <w:rPr>
          <w:color w:val="000000"/>
        </w:rPr>
        <w:t xml:space="preserve">releases for March 2021/2022 (yellow triangles) and monthly tag recovery locations for 2021 (top) and 2022 (bottom) </w:t>
      </w:r>
      <w:r>
        <w:rPr>
          <w:rFonts w:eastAsia="Source Sans Pro"/>
        </w:rPr>
        <w:t>by region (</w:t>
      </w:r>
      <w:r w:rsidRPr="00105629">
        <w:rPr>
          <w:rFonts w:eastAsia="Source Sans Pro"/>
        </w:rPr>
        <w:t>NBS = Northern Bering Sea, EBS = Eastern Bering Sea, AI = Aleutian Islands, and GOA = Gulf of Alaska</w:t>
      </w:r>
      <w:r>
        <w:rPr>
          <w:rFonts w:eastAsia="Source Sans Pro"/>
        </w:rPr>
        <w:t>).</w:t>
      </w:r>
    </w:p>
    <w:p w14:paraId="502D77C6" w14:textId="77777777" w:rsidR="003B030B" w:rsidRPr="003518CA" w:rsidRDefault="003B030B" w:rsidP="003B030B"/>
    <w:p w14:paraId="7B58C111" w14:textId="77777777" w:rsidR="003B030B" w:rsidRDefault="003B030B" w:rsidP="003B030B">
      <w:r>
        <w:rPr>
          <w:noProof/>
        </w:rPr>
        <w:lastRenderedPageBreak/>
        <w:drawing>
          <wp:inline distT="0" distB="0" distL="0" distR="0" wp14:anchorId="2F4DBED7" wp14:editId="549F0044">
            <wp:extent cx="5943600" cy="3502660"/>
            <wp:effectExtent l="0" t="0" r="0" b="254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1">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14:paraId="16F396B9" w14:textId="77777777" w:rsidR="003B030B" w:rsidRDefault="003B030B" w:rsidP="003B030B">
      <w:r>
        <w:t>Figure 2.3</w:t>
      </w:r>
      <w:r w:rsidRPr="00B9085E">
        <w:t>.</w:t>
      </w:r>
      <w:r w:rsidRPr="00E61A64">
        <w:t xml:space="preserve"> </w:t>
      </w:r>
      <w:r>
        <w:t xml:space="preserve">Principal components analysis of 1,922,927 polymorphic SNPs from the </w:t>
      </w:r>
      <w:proofErr w:type="spellStart"/>
      <w:r>
        <w:t>lcWGS</w:t>
      </w:r>
      <w:proofErr w:type="spellEnd"/>
      <w:r>
        <w:t xml:space="preserve"> dataset.</w:t>
      </w:r>
    </w:p>
    <w:p w14:paraId="19EA0044" w14:textId="77777777" w:rsidR="003B030B" w:rsidRDefault="003B030B" w:rsidP="003B030B"/>
    <w:p w14:paraId="4118E800" w14:textId="77777777" w:rsidR="003B030B" w:rsidRDefault="003B030B" w:rsidP="003B030B">
      <w:r w:rsidRPr="003C6CE5">
        <w:rPr>
          <w:noProof/>
        </w:rPr>
        <w:drawing>
          <wp:inline distT="0" distB="0" distL="0" distR="0" wp14:anchorId="72DA1973" wp14:editId="709E348E">
            <wp:extent cx="5581650" cy="2927981"/>
            <wp:effectExtent l="0" t="0" r="0" b="6350"/>
            <wp:docPr id="15" name="Picture 15" descr="C:\AA - PH Stuff\2022 Assmnts\PCod\goa_pcod\plots\r4s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2 Assmnts\PCod\goa_pcod\plots\r4ss\catch2 landings stacked.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4757"/>
                    <a:stretch/>
                  </pic:blipFill>
                  <pic:spPr bwMode="auto">
                    <a:xfrm>
                      <a:off x="0" y="0"/>
                      <a:ext cx="5592692" cy="2933773"/>
                    </a:xfrm>
                    <a:prstGeom prst="rect">
                      <a:avLst/>
                    </a:prstGeom>
                    <a:noFill/>
                    <a:ln>
                      <a:noFill/>
                    </a:ln>
                    <a:extLst>
                      <a:ext uri="{53640926-AAD7-44D8-BBD7-CCE9431645EC}">
                        <a14:shadowObscured xmlns:a14="http://schemas.microsoft.com/office/drawing/2010/main"/>
                      </a:ext>
                    </a:extLst>
                  </pic:spPr>
                </pic:pic>
              </a:graphicData>
            </a:graphic>
          </wp:inline>
        </w:drawing>
      </w:r>
    </w:p>
    <w:p w14:paraId="738923C9" w14:textId="77777777" w:rsidR="003B030B" w:rsidRDefault="003B030B" w:rsidP="003B030B">
      <w:r>
        <w:t>Figure 2.4</w:t>
      </w:r>
      <w:r w:rsidRPr="003C6CE5">
        <w:t>. Gulf of Alaska Pacific cod catch from 1977-2022. Note that 2022 catch was through October 25</w:t>
      </w:r>
      <w:r w:rsidRPr="00D162DB">
        <w:t>.</w:t>
      </w:r>
    </w:p>
    <w:p w14:paraId="6F2EC36A" w14:textId="77777777" w:rsidR="003B030B" w:rsidRDefault="003B030B" w:rsidP="003B030B"/>
    <w:p w14:paraId="700B9AD6" w14:textId="77777777" w:rsidR="003B030B" w:rsidRDefault="003B030B" w:rsidP="003B030B">
      <w:r w:rsidRPr="00AA6807">
        <w:rPr>
          <w:noProof/>
        </w:rPr>
        <w:lastRenderedPageBreak/>
        <w:drawing>
          <wp:inline distT="0" distB="0" distL="0" distR="0" wp14:anchorId="4A40C354" wp14:editId="3192408A">
            <wp:extent cx="4834890" cy="4029075"/>
            <wp:effectExtent l="0" t="0" r="381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COD_FISHING_ALL.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36105" cy="4030088"/>
                    </a:xfrm>
                    <a:prstGeom prst="rect">
                      <a:avLst/>
                    </a:prstGeom>
                  </pic:spPr>
                </pic:pic>
              </a:graphicData>
            </a:graphic>
          </wp:inline>
        </w:drawing>
      </w:r>
    </w:p>
    <w:p w14:paraId="08400226" w14:textId="77777777" w:rsidR="003B030B" w:rsidRDefault="003B030B" w:rsidP="003B030B">
      <w:pPr>
        <w:pStyle w:val="Caption"/>
        <w:rPr>
          <w:sz w:val="22"/>
          <w:szCs w:val="22"/>
        </w:rPr>
      </w:pPr>
      <w:r w:rsidRPr="00AA6807">
        <w:rPr>
          <w:sz w:val="22"/>
          <w:szCs w:val="22"/>
        </w:rPr>
        <w:t>Figure 2.</w:t>
      </w:r>
      <w:r>
        <w:rPr>
          <w:sz w:val="22"/>
          <w:szCs w:val="22"/>
        </w:rPr>
        <w:t>5</w:t>
      </w:r>
      <w:r w:rsidRPr="00AA6807">
        <w:rPr>
          <w:sz w:val="22"/>
          <w:szCs w:val="22"/>
        </w:rPr>
        <w:t>. Commercial catch of Pacific cod in the Gulf of Alaska by 20km</w:t>
      </w:r>
      <w:r w:rsidRPr="00AA6807">
        <w:rPr>
          <w:sz w:val="22"/>
          <w:szCs w:val="22"/>
          <w:vertAlign w:val="superscript"/>
        </w:rPr>
        <w:t>2</w:t>
      </w:r>
      <w:r w:rsidRPr="00AA6807">
        <w:rPr>
          <w:sz w:val="22"/>
          <w:szCs w:val="22"/>
        </w:rPr>
        <w:t xml:space="preserve"> grid for 1990-2015.</w:t>
      </w:r>
    </w:p>
    <w:p w14:paraId="1A9F2FC4" w14:textId="77777777" w:rsidR="003B030B" w:rsidRPr="00767449" w:rsidRDefault="003B030B" w:rsidP="003B030B"/>
    <w:p w14:paraId="67F84260" w14:textId="77777777" w:rsidR="003B030B" w:rsidRDefault="003B030B" w:rsidP="003B030B">
      <w:commentRangeStart w:id="312"/>
      <w:r w:rsidRPr="00C06221">
        <w:rPr>
          <w:noProof/>
        </w:rPr>
        <w:lastRenderedPageBreak/>
        <w:drawing>
          <wp:inline distT="0" distB="0" distL="0" distR="0" wp14:anchorId="52C2AB80" wp14:editId="113A1E47">
            <wp:extent cx="5943600" cy="5532120"/>
            <wp:effectExtent l="0" t="0" r="0"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4" cstate="print">
                      <a:extLst>
                        <a:ext uri="{28A0092B-C50C-407E-A947-70E740481C1C}">
                          <a14:useLocalDpi xmlns:a14="http://schemas.microsoft.com/office/drawing/2010/main" val="0"/>
                        </a:ext>
                      </a:extLst>
                    </a:blip>
                    <a:srcRect l="4872" t="1793" r="16862" b="3937"/>
                    <a:stretch/>
                  </pic:blipFill>
                  <pic:spPr>
                    <a:xfrm>
                      <a:off x="0" y="0"/>
                      <a:ext cx="5943600" cy="5532120"/>
                    </a:xfrm>
                    <a:prstGeom prst="rect">
                      <a:avLst/>
                    </a:prstGeom>
                  </pic:spPr>
                </pic:pic>
              </a:graphicData>
            </a:graphic>
          </wp:inline>
        </w:drawing>
      </w:r>
      <w:commentRangeEnd w:id="312"/>
      <w:r w:rsidR="00DD7797">
        <w:rPr>
          <w:rStyle w:val="CommentReference"/>
        </w:rPr>
        <w:commentReference w:id="312"/>
      </w:r>
    </w:p>
    <w:p w14:paraId="3A17445A" w14:textId="77777777" w:rsidR="003B030B" w:rsidRDefault="003B030B" w:rsidP="003B030B">
      <w:pPr>
        <w:pStyle w:val="NoSpacing"/>
      </w:pPr>
      <w:r w:rsidRPr="00C06221">
        <w:t xml:space="preserve">Figure 2.6. </w:t>
      </w:r>
      <w:r w:rsidRPr="00D162DB">
        <w:t>Observed</w:t>
      </w:r>
      <w:r>
        <w:t xml:space="preserve"> (</w:t>
      </w:r>
      <w:proofErr w:type="spellStart"/>
      <w:r>
        <w:t>Obs</w:t>
      </w:r>
      <w:proofErr w:type="spellEnd"/>
      <w:r>
        <w:t>) and electronic monitored (EM)</w:t>
      </w:r>
      <w:r w:rsidRPr="00D162DB">
        <w:t xml:space="preserve"> commercial catch of Pacific cod in the Gulf of Alaska by 20km</w:t>
      </w:r>
      <w:r w:rsidRPr="00D162DB">
        <w:rPr>
          <w:vertAlign w:val="superscript"/>
        </w:rPr>
        <w:t>2</w:t>
      </w:r>
      <w:r>
        <w:t xml:space="preserve"> grid for 2022</w:t>
      </w:r>
      <w:r w:rsidRPr="00D162DB">
        <w:t>These data include bycatch Pacific cod, but do not include trawl EM data as locations are not yet available.</w:t>
      </w:r>
    </w:p>
    <w:p w14:paraId="29A6049E" w14:textId="77777777" w:rsidR="003B030B" w:rsidRDefault="003B030B" w:rsidP="003B030B">
      <w:pPr>
        <w:pStyle w:val="NoSpacing"/>
      </w:pPr>
    </w:p>
    <w:p w14:paraId="610BE5A8" w14:textId="77777777" w:rsidR="003B030B" w:rsidRPr="002D40F7" w:rsidRDefault="003B030B" w:rsidP="003B030B">
      <w:r w:rsidRPr="003C6CE5">
        <w:rPr>
          <w:noProof/>
        </w:rPr>
        <w:lastRenderedPageBreak/>
        <w:drawing>
          <wp:inline distT="0" distB="0" distL="0" distR="0" wp14:anchorId="7DA835EC" wp14:editId="08E98459">
            <wp:extent cx="3867150" cy="3773481"/>
            <wp:effectExtent l="0" t="0" r="0" b="0"/>
            <wp:docPr id="21" name="Picture 21" descr="C:\AA - PH Stuff\2022 Assmnts\PCod\goa_pcod\plots\r4ss\comp_lenda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2022 Assmnts\PCod\goa_pcod\plots\r4ss\comp_lendat_data_weighting_TA1.8_FshLL.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422"/>
                    <a:stretch/>
                  </pic:blipFill>
                  <pic:spPr bwMode="auto">
                    <a:xfrm>
                      <a:off x="0" y="0"/>
                      <a:ext cx="3899891" cy="3805429"/>
                    </a:xfrm>
                    <a:prstGeom prst="rect">
                      <a:avLst/>
                    </a:prstGeom>
                    <a:noFill/>
                    <a:ln>
                      <a:noFill/>
                    </a:ln>
                    <a:extLst>
                      <a:ext uri="{53640926-AAD7-44D8-BBD7-CCE9431645EC}">
                        <a14:shadowObscured xmlns:a14="http://schemas.microsoft.com/office/drawing/2010/main"/>
                      </a:ext>
                    </a:extLst>
                  </pic:spPr>
                </pic:pic>
              </a:graphicData>
            </a:graphic>
          </wp:inline>
        </w:drawing>
      </w:r>
    </w:p>
    <w:p w14:paraId="20764A15" w14:textId="77777777" w:rsidR="003B030B" w:rsidRDefault="003B030B" w:rsidP="003B030B">
      <w:pPr>
        <w:pStyle w:val="Caption"/>
        <w:rPr>
          <w:sz w:val="22"/>
          <w:szCs w:val="22"/>
        </w:rPr>
      </w:pPr>
      <w:r w:rsidRPr="003C6CE5">
        <w:rPr>
          <w:sz w:val="22"/>
          <w:szCs w:val="22"/>
        </w:rPr>
        <w:t>Figure 2.</w:t>
      </w:r>
      <w:r>
        <w:rPr>
          <w:noProof/>
          <w:sz w:val="22"/>
          <w:szCs w:val="22"/>
        </w:rPr>
        <w:t>7</w:t>
      </w:r>
      <w:r w:rsidRPr="003C6CE5">
        <w:rPr>
          <w:noProof/>
          <w:sz w:val="22"/>
          <w:szCs w:val="22"/>
        </w:rPr>
        <w:t>.</w:t>
      </w:r>
      <w:r w:rsidRPr="003C6CE5">
        <w:rPr>
          <w:sz w:val="22"/>
          <w:szCs w:val="22"/>
        </w:rPr>
        <w:t xml:space="preserve"> Mean</w:t>
      </w:r>
      <w:r w:rsidRPr="005250C8">
        <w:rPr>
          <w:sz w:val="22"/>
          <w:szCs w:val="22"/>
        </w:rPr>
        <w:t xml:space="preserve"> length (cm) of Pacific cod from the Gulf of Alaska longline fishery.</w:t>
      </w:r>
    </w:p>
    <w:p w14:paraId="7504B841" w14:textId="77777777" w:rsidR="003B030B" w:rsidRDefault="003B030B" w:rsidP="003B030B"/>
    <w:p w14:paraId="511D9165" w14:textId="77777777" w:rsidR="003B030B" w:rsidRDefault="003B030B" w:rsidP="003B030B">
      <w:r w:rsidRPr="00D162DB">
        <w:rPr>
          <w:noProof/>
        </w:rPr>
        <w:drawing>
          <wp:inline distT="0" distB="0" distL="0" distR="0" wp14:anchorId="0CAF0FC5" wp14:editId="32FCA214">
            <wp:extent cx="5078413" cy="2901950"/>
            <wp:effectExtent l="0" t="0" r="8255" b="0"/>
            <wp:docPr id="12" name="Picture 12" descr="C:\AA - PH Stuff\2022 Assmnts\PCod\goa_pcod\plots\nonSS\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2 Assmnts\PCod\goa_pcod\plots\nonSS\num_ves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07245" cy="2918425"/>
                    </a:xfrm>
                    <a:prstGeom prst="rect">
                      <a:avLst/>
                    </a:prstGeom>
                    <a:noFill/>
                    <a:ln>
                      <a:noFill/>
                    </a:ln>
                  </pic:spPr>
                </pic:pic>
              </a:graphicData>
            </a:graphic>
          </wp:inline>
        </w:drawing>
      </w:r>
    </w:p>
    <w:p w14:paraId="765FAC3A" w14:textId="77777777" w:rsidR="003B030B" w:rsidRDefault="003B030B" w:rsidP="003B030B">
      <w:pPr>
        <w:pStyle w:val="Caption"/>
        <w:rPr>
          <w:sz w:val="22"/>
          <w:szCs w:val="22"/>
        </w:rPr>
      </w:pPr>
      <w:r w:rsidRPr="00D162DB">
        <w:rPr>
          <w:sz w:val="22"/>
          <w:szCs w:val="22"/>
        </w:rPr>
        <w:t>Figure 2.</w:t>
      </w:r>
      <w:r>
        <w:rPr>
          <w:noProof/>
          <w:sz w:val="22"/>
          <w:szCs w:val="22"/>
        </w:rPr>
        <w:t>8</w:t>
      </w:r>
      <w:r w:rsidRPr="00D162DB">
        <w:rPr>
          <w:noProof/>
          <w:sz w:val="22"/>
          <w:szCs w:val="22"/>
        </w:rPr>
        <w:t>.</w:t>
      </w:r>
      <w:r w:rsidRPr="005250C8">
        <w:rPr>
          <w:sz w:val="22"/>
          <w:szCs w:val="22"/>
        </w:rPr>
        <w:t xml:space="preserve"> Vessel participation in the directed cod fishery by year.</w:t>
      </w:r>
    </w:p>
    <w:p w14:paraId="4F5F136C" w14:textId="77777777" w:rsidR="003B030B" w:rsidRPr="00D116DB" w:rsidRDefault="003B030B" w:rsidP="003B030B"/>
    <w:p w14:paraId="0D78F4DF" w14:textId="77777777" w:rsidR="003B030B" w:rsidRDefault="003B030B" w:rsidP="003B030B">
      <w:r w:rsidRPr="003240D2">
        <w:rPr>
          <w:noProof/>
        </w:rPr>
        <w:lastRenderedPageBreak/>
        <w:drawing>
          <wp:inline distT="0" distB="0" distL="0" distR="0" wp14:anchorId="20E2A4DF" wp14:editId="5943232C">
            <wp:extent cx="5537200" cy="3164114"/>
            <wp:effectExtent l="0" t="0" r="6350" b="0"/>
            <wp:docPr id="4" name="Picture 4" descr="C:\AA - PH Stuff\2022 Assmnts\PCod\goa_pcod\plots\nonSS\cummC_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2 Assmnts\PCod\goa_pcod\plots\nonSS\cummC_W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46725" cy="3169557"/>
                    </a:xfrm>
                    <a:prstGeom prst="rect">
                      <a:avLst/>
                    </a:prstGeom>
                    <a:noFill/>
                    <a:ln>
                      <a:noFill/>
                    </a:ln>
                  </pic:spPr>
                </pic:pic>
              </a:graphicData>
            </a:graphic>
          </wp:inline>
        </w:drawing>
      </w:r>
    </w:p>
    <w:p w14:paraId="7456D24B" w14:textId="77777777" w:rsidR="003B030B" w:rsidRDefault="003B030B" w:rsidP="003B030B">
      <w:r>
        <w:t>Figure 2.9</w:t>
      </w:r>
      <w:r w:rsidRPr="003240D2">
        <w:t>.</w:t>
      </w:r>
      <w:r w:rsidRPr="00D116DB">
        <w:t xml:space="preserve"> Cumulative</w:t>
      </w:r>
      <w:r>
        <w:t xml:space="preserve"> catch week of the year for 2018-2022</w:t>
      </w:r>
      <w:r w:rsidRPr="00D116DB">
        <w:t xml:space="preserve"> by fleet for the Western Gulf of Alaska</w:t>
      </w:r>
      <w:r>
        <w:t xml:space="preserve"> (2022 catch through week 41)</w:t>
      </w:r>
      <w:r w:rsidRPr="00D116DB">
        <w:t>.</w:t>
      </w:r>
    </w:p>
    <w:p w14:paraId="41CE8BCB" w14:textId="77777777" w:rsidR="003B030B" w:rsidRPr="00D116DB" w:rsidRDefault="003B030B" w:rsidP="003B030B"/>
    <w:p w14:paraId="2BD5D106" w14:textId="77777777" w:rsidR="003B030B" w:rsidRDefault="003B030B" w:rsidP="003B030B">
      <w:r w:rsidRPr="003240D2">
        <w:rPr>
          <w:noProof/>
        </w:rPr>
        <w:drawing>
          <wp:inline distT="0" distB="0" distL="0" distR="0" wp14:anchorId="55F084D9" wp14:editId="1AAE89FF">
            <wp:extent cx="5505450" cy="3145971"/>
            <wp:effectExtent l="0" t="0" r="0" b="0"/>
            <wp:docPr id="11" name="Picture 11" descr="C:\AA - PH Stuff\2022 Assmnts\PCod\goa_pcod\plots\nonSS\cummC_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2022 Assmnts\PCod\goa_pcod\plots\nonSS\cummC_C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31271" cy="3160726"/>
                    </a:xfrm>
                    <a:prstGeom prst="rect">
                      <a:avLst/>
                    </a:prstGeom>
                    <a:noFill/>
                    <a:ln>
                      <a:noFill/>
                    </a:ln>
                  </pic:spPr>
                </pic:pic>
              </a:graphicData>
            </a:graphic>
          </wp:inline>
        </w:drawing>
      </w:r>
    </w:p>
    <w:p w14:paraId="44C0AAB2" w14:textId="77777777" w:rsidR="003B030B" w:rsidRDefault="003B030B" w:rsidP="003B030B">
      <w:r>
        <w:t>Figure 2.10</w:t>
      </w:r>
      <w:r w:rsidRPr="003240D2">
        <w:t>.</w:t>
      </w:r>
      <w:r w:rsidRPr="00D116DB">
        <w:t xml:space="preserve"> Cumulative catch week of the year for 2016-2021 by fleet</w:t>
      </w:r>
      <w:r>
        <w:t xml:space="preserve"> for the Central Gulf of Alaska (2022 catch through week 41)</w:t>
      </w:r>
      <w:r w:rsidRPr="00D116DB">
        <w:t>.</w:t>
      </w:r>
    </w:p>
    <w:p w14:paraId="2E614E80" w14:textId="77777777" w:rsidR="003B030B" w:rsidRDefault="003B030B" w:rsidP="003B030B">
      <w:pPr>
        <w:spacing w:line="259" w:lineRule="auto"/>
      </w:pPr>
      <w:r>
        <w:br w:type="page"/>
      </w:r>
    </w:p>
    <w:p w14:paraId="660D4430" w14:textId="77777777" w:rsidR="003B030B" w:rsidRPr="002E5C72" w:rsidRDefault="003B030B" w:rsidP="003B030B">
      <w:r w:rsidRPr="00B356DD">
        <w:rPr>
          <w:noProof/>
        </w:rPr>
        <w:lastRenderedPageBreak/>
        <w:drawing>
          <wp:inline distT="0" distB="0" distL="0" distR="0" wp14:anchorId="3CF88CA2" wp14:editId="2637F0C7">
            <wp:extent cx="5943600" cy="5804297"/>
            <wp:effectExtent l="0" t="0" r="0" b="6350"/>
            <wp:docPr id="2291" name="Picture 2291" descr="C:\AA - PH Stuff\2022 Assmnts\PCod\goa_pcod\plots\other\Mean_d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AA - PH Stuff\2022 Assmnts\PCod\goa_pcod\plots\other\Mean_dep.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25FDCE6A" w14:textId="77777777" w:rsidR="003B030B" w:rsidRDefault="003B030B" w:rsidP="003B030B">
      <w:r>
        <w:t>Figure 2.11. Catch weighted mean depth of directed fishing for Pacific cod (top) and the number of observed hauls by fishery and region (bottom).</w:t>
      </w:r>
    </w:p>
    <w:p w14:paraId="1CCFB489" w14:textId="22075892" w:rsidR="003B030B" w:rsidRPr="00767449" w:rsidRDefault="003B030B" w:rsidP="003B030B"/>
    <w:p w14:paraId="674DB8F2" w14:textId="77777777" w:rsidR="003B030B" w:rsidRPr="002D40F7" w:rsidRDefault="003B030B" w:rsidP="003B030B">
      <w:commentRangeStart w:id="313"/>
      <w:r w:rsidRPr="003C6CE5">
        <w:rPr>
          <w:noProof/>
        </w:rPr>
        <w:lastRenderedPageBreak/>
        <w:drawing>
          <wp:inline distT="0" distB="0" distL="0" distR="0" wp14:anchorId="4B1CD889" wp14:editId="2CABDC3C">
            <wp:extent cx="4718050" cy="4607737"/>
            <wp:effectExtent l="0" t="0" r="6350" b="2540"/>
            <wp:docPr id="22" name="Picture 22" descr="C:\AA - PH Stuff\2022 Assmnts\PCod\goa_pcod\plots\r4ss\comp_lenda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2022 Assmnts\PCod\goa_pcod\plots\r4ss\comp_lendat_data_weighting_TA1.8_FshPot.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338"/>
                    <a:stretch/>
                  </pic:blipFill>
                  <pic:spPr bwMode="auto">
                    <a:xfrm>
                      <a:off x="0" y="0"/>
                      <a:ext cx="4723480" cy="4613040"/>
                    </a:xfrm>
                    <a:prstGeom prst="rect">
                      <a:avLst/>
                    </a:prstGeom>
                    <a:noFill/>
                    <a:ln>
                      <a:noFill/>
                    </a:ln>
                    <a:extLst>
                      <a:ext uri="{53640926-AAD7-44D8-BBD7-CCE9431645EC}">
                        <a14:shadowObscured xmlns:a14="http://schemas.microsoft.com/office/drawing/2010/main"/>
                      </a:ext>
                    </a:extLst>
                  </pic:spPr>
                </pic:pic>
              </a:graphicData>
            </a:graphic>
          </wp:inline>
        </w:drawing>
      </w:r>
      <w:commentRangeEnd w:id="313"/>
      <w:r w:rsidR="00DD7797">
        <w:rPr>
          <w:rStyle w:val="CommentReference"/>
        </w:rPr>
        <w:commentReference w:id="313"/>
      </w:r>
    </w:p>
    <w:p w14:paraId="2BBCF934" w14:textId="77777777" w:rsidR="003B030B" w:rsidRDefault="003B030B" w:rsidP="003B030B">
      <w:pPr>
        <w:pStyle w:val="Caption"/>
        <w:rPr>
          <w:sz w:val="22"/>
          <w:szCs w:val="22"/>
        </w:rPr>
      </w:pPr>
      <w:r w:rsidRPr="003C6CE5">
        <w:rPr>
          <w:sz w:val="22"/>
          <w:szCs w:val="22"/>
        </w:rPr>
        <w:t>Figure 2.</w:t>
      </w:r>
      <w:r>
        <w:rPr>
          <w:noProof/>
          <w:sz w:val="22"/>
          <w:szCs w:val="22"/>
        </w:rPr>
        <w:t>12</w:t>
      </w:r>
      <w:r w:rsidRPr="003C6CE5">
        <w:rPr>
          <w:sz w:val="22"/>
          <w:szCs w:val="22"/>
        </w:rPr>
        <w:t>. Mean</w:t>
      </w:r>
      <w:r w:rsidRPr="005250C8">
        <w:rPr>
          <w:sz w:val="22"/>
          <w:szCs w:val="22"/>
        </w:rPr>
        <w:t xml:space="preserve"> length (cm) of Pacific cod from the Gulf of Alaska pot fishery.</w:t>
      </w:r>
    </w:p>
    <w:p w14:paraId="1F470562" w14:textId="77777777" w:rsidR="003B030B" w:rsidRPr="002E5C72" w:rsidRDefault="003B030B" w:rsidP="003B030B"/>
    <w:p w14:paraId="02A639B3" w14:textId="77777777" w:rsidR="003B030B" w:rsidRDefault="003B030B" w:rsidP="003B030B">
      <w:r w:rsidRPr="00B356DD">
        <w:rPr>
          <w:noProof/>
        </w:rPr>
        <w:lastRenderedPageBreak/>
        <w:drawing>
          <wp:inline distT="0" distB="0" distL="0" distR="0" wp14:anchorId="582CA2D1" wp14:editId="436F0E88">
            <wp:extent cx="5943600" cy="5804297"/>
            <wp:effectExtent l="0" t="0" r="0" b="6350"/>
            <wp:docPr id="2292" name="Picture 2292" descr="C:\AA - PH Stuff\2022 Assmnts\PCod\goa_pcod\plots\other\Mean_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AA - PH Stuff\2022 Assmnts\PCod\goa_pcod\plots\other\Mean_le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E004B3D" w14:textId="77777777" w:rsidR="003B030B" w:rsidRDefault="003B030B" w:rsidP="003B030B">
      <w:r>
        <w:t>Figure 2.13. Catch weighted mean length by fishery and region (top) and the number of lengths sampled by fishery and region (bottom). These data include both directed and incidental catch.</w:t>
      </w:r>
    </w:p>
    <w:p w14:paraId="2C533A61" w14:textId="77777777" w:rsidR="003B030B" w:rsidRPr="002E5C72" w:rsidRDefault="003B030B" w:rsidP="003B030B"/>
    <w:p w14:paraId="0FF37634" w14:textId="77777777" w:rsidR="003B030B" w:rsidRPr="002D40F7" w:rsidRDefault="003B030B" w:rsidP="003B030B">
      <w:r w:rsidRPr="003C6CE5">
        <w:rPr>
          <w:noProof/>
        </w:rPr>
        <w:lastRenderedPageBreak/>
        <w:drawing>
          <wp:inline distT="0" distB="0" distL="0" distR="0" wp14:anchorId="168D52BF" wp14:editId="46AC2CF9">
            <wp:extent cx="4756150" cy="4644946"/>
            <wp:effectExtent l="0" t="0" r="6350" b="3810"/>
            <wp:docPr id="23" name="Picture 23" descr="C:\AA - PH Stuff\2022 Assmnts\PCod\goa_pcod\plots\r4ss\comp_lenda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2022 Assmnts\PCod\goa_pcod\plots\r4ss\comp_lendat_data_weighting_TA1.8_FshTrawl.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2338"/>
                    <a:stretch/>
                  </pic:blipFill>
                  <pic:spPr bwMode="auto">
                    <a:xfrm>
                      <a:off x="0" y="0"/>
                      <a:ext cx="4764283" cy="4652889"/>
                    </a:xfrm>
                    <a:prstGeom prst="rect">
                      <a:avLst/>
                    </a:prstGeom>
                    <a:noFill/>
                    <a:ln>
                      <a:noFill/>
                    </a:ln>
                    <a:extLst>
                      <a:ext uri="{53640926-AAD7-44D8-BBD7-CCE9431645EC}">
                        <a14:shadowObscured xmlns:a14="http://schemas.microsoft.com/office/drawing/2010/main"/>
                      </a:ext>
                    </a:extLst>
                  </pic:spPr>
                </pic:pic>
              </a:graphicData>
            </a:graphic>
          </wp:inline>
        </w:drawing>
      </w:r>
    </w:p>
    <w:p w14:paraId="0A0A7000" w14:textId="717800AC" w:rsidR="003B030B" w:rsidRDefault="003B030B" w:rsidP="003B030B">
      <w:pPr>
        <w:pStyle w:val="Caption"/>
        <w:rPr>
          <w:sz w:val="22"/>
          <w:szCs w:val="22"/>
        </w:rPr>
      </w:pPr>
      <w:r w:rsidRPr="003C6CE5">
        <w:rPr>
          <w:sz w:val="22"/>
          <w:szCs w:val="22"/>
        </w:rPr>
        <w:t>Figure 2.</w:t>
      </w:r>
      <w:r>
        <w:rPr>
          <w:noProof/>
          <w:sz w:val="22"/>
          <w:szCs w:val="22"/>
        </w:rPr>
        <w:t>14</w:t>
      </w:r>
      <w:r w:rsidRPr="003C6CE5">
        <w:rPr>
          <w:noProof/>
          <w:sz w:val="22"/>
          <w:szCs w:val="22"/>
        </w:rPr>
        <w:t>.</w:t>
      </w:r>
      <w:r w:rsidRPr="003C6CE5">
        <w:rPr>
          <w:sz w:val="22"/>
          <w:szCs w:val="22"/>
        </w:rPr>
        <w:t xml:space="preserve"> Mean</w:t>
      </w:r>
      <w:r w:rsidRPr="005250C8">
        <w:rPr>
          <w:sz w:val="22"/>
          <w:szCs w:val="22"/>
        </w:rPr>
        <w:t xml:space="preserve"> length (cm) of Pacific cod from the Gulf of Alaska trawl fishery.</w:t>
      </w:r>
    </w:p>
    <w:p w14:paraId="23BEBC33" w14:textId="77777777" w:rsidR="003B030B" w:rsidRPr="003B030B" w:rsidRDefault="003B030B" w:rsidP="003B030B"/>
    <w:p w14:paraId="4D7771F0" w14:textId="77777777" w:rsidR="003B030B" w:rsidRPr="002D40F7" w:rsidRDefault="003B030B" w:rsidP="003B030B">
      <w:pPr>
        <w:rPr>
          <w:noProof/>
        </w:rPr>
      </w:pPr>
      <w:r w:rsidRPr="00D162DB">
        <w:rPr>
          <w:noProof/>
        </w:rPr>
        <w:lastRenderedPageBreak/>
        <w:drawing>
          <wp:inline distT="0" distB="0" distL="0" distR="0" wp14:anchorId="56462027" wp14:editId="5B4C4DE2">
            <wp:extent cx="5099050" cy="5099050"/>
            <wp:effectExtent l="0" t="0" r="6350" b="6350"/>
            <wp:docPr id="18" name="Picture 18" descr="C:\AA - PH Stuff\2022 Assmnts\PCod\goa_pcod\plots\nonSS\Cond_C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2022 Assmnts\PCod\goa_pcod\plots\nonSS\Cond_CGOA.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99050" cy="5099050"/>
                    </a:xfrm>
                    <a:prstGeom prst="rect">
                      <a:avLst/>
                    </a:prstGeom>
                    <a:noFill/>
                    <a:ln>
                      <a:noFill/>
                    </a:ln>
                  </pic:spPr>
                </pic:pic>
              </a:graphicData>
            </a:graphic>
          </wp:inline>
        </w:drawing>
      </w:r>
    </w:p>
    <w:p w14:paraId="7A5AD807" w14:textId="77777777" w:rsidR="003B030B" w:rsidRPr="00993493" w:rsidRDefault="003B030B" w:rsidP="003B030B">
      <w:r>
        <w:t>Figure 2.15</w:t>
      </w:r>
      <w:r w:rsidRPr="00D162DB">
        <w:t>.</w:t>
      </w:r>
      <w:r w:rsidRPr="00993493">
        <w:t xml:space="preserve"> Condition of Pacific cod by year in the Central GOA </w:t>
      </w:r>
      <w:r>
        <w:t>in January-April</w:t>
      </w:r>
      <w:r w:rsidRPr="00993493">
        <w:t>. Years with zero residuals without error bars are without data.</w:t>
      </w:r>
    </w:p>
    <w:p w14:paraId="0A1E8E91" w14:textId="77777777" w:rsidR="003B030B" w:rsidRDefault="003B030B" w:rsidP="003B030B">
      <w:pPr>
        <w:rPr>
          <w:noProof/>
        </w:rPr>
      </w:pPr>
    </w:p>
    <w:p w14:paraId="514FF444" w14:textId="77777777" w:rsidR="003B030B" w:rsidRPr="002D40F7" w:rsidRDefault="003B030B" w:rsidP="003B030B">
      <w:pPr>
        <w:rPr>
          <w:noProof/>
        </w:rPr>
      </w:pPr>
      <w:r w:rsidRPr="00D162DB">
        <w:rPr>
          <w:noProof/>
        </w:rPr>
        <w:lastRenderedPageBreak/>
        <w:drawing>
          <wp:inline distT="0" distB="0" distL="0" distR="0" wp14:anchorId="1954CF84" wp14:editId="65A9AA75">
            <wp:extent cx="5207000" cy="5207000"/>
            <wp:effectExtent l="0" t="0" r="0" b="0"/>
            <wp:docPr id="3" name="Picture 3" descr="C:\AA - PH Stuff\2022 Assmnts\PCod\goa_pcod\plots\nonSS\Cond_W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2022 Assmnts\PCod\goa_pcod\plots\nonSS\Cond_WGOA.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07000" cy="5207000"/>
                    </a:xfrm>
                    <a:prstGeom prst="rect">
                      <a:avLst/>
                    </a:prstGeom>
                    <a:noFill/>
                    <a:ln>
                      <a:noFill/>
                    </a:ln>
                  </pic:spPr>
                </pic:pic>
              </a:graphicData>
            </a:graphic>
          </wp:inline>
        </w:drawing>
      </w:r>
    </w:p>
    <w:p w14:paraId="035AB943" w14:textId="77777777" w:rsidR="003B030B" w:rsidRDefault="003B030B" w:rsidP="003B030B">
      <w:r w:rsidRPr="002D40F7">
        <w:t>Figure 2.</w:t>
      </w:r>
      <w:r>
        <w:t>16.</w:t>
      </w:r>
      <w:r w:rsidRPr="002D40F7">
        <w:t xml:space="preserve"> Condition of Pacific cod by year in the Western GOA </w:t>
      </w:r>
      <w:r>
        <w:t>in</w:t>
      </w:r>
      <w:r w:rsidRPr="002D40F7">
        <w:t xml:space="preserve"> January-</w:t>
      </w:r>
      <w:r>
        <w:t>April</w:t>
      </w:r>
      <w:r w:rsidRPr="002D40F7">
        <w:t>.</w:t>
      </w:r>
      <w:r w:rsidRPr="005D3CE8">
        <w:t xml:space="preserve"> </w:t>
      </w:r>
      <w:r>
        <w:t>Years with zero residuals without error bars are years without data.</w:t>
      </w:r>
    </w:p>
    <w:p w14:paraId="4A81E9AD" w14:textId="77777777" w:rsidR="003B030B" w:rsidRPr="007C1AB6" w:rsidRDefault="003B030B" w:rsidP="003B030B"/>
    <w:p w14:paraId="74EE5D5F" w14:textId="77777777" w:rsidR="003B030B" w:rsidRDefault="003B030B" w:rsidP="003B030B">
      <w:pPr>
        <w:rPr>
          <w:noProof/>
        </w:rPr>
      </w:pPr>
      <w:r w:rsidRPr="00D162DB">
        <w:rPr>
          <w:noProof/>
        </w:rPr>
        <w:lastRenderedPageBreak/>
        <w:drawing>
          <wp:inline distT="0" distB="0" distL="0" distR="0" wp14:anchorId="38FD2A7D" wp14:editId="6353CB09">
            <wp:extent cx="5943600" cy="5943600"/>
            <wp:effectExtent l="0" t="0" r="0" b="0"/>
            <wp:docPr id="6" name="Picture 6" descr="C:\AA - PH Stuff\2022 Assmnts\PCod\goa_pcod\plots\nonSS\poll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2022 Assmnts\PCod\goa_pcod\plots\nonSS\poll_bycatch.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781094F" w14:textId="77777777" w:rsidR="003B030B" w:rsidRPr="007C1AB6" w:rsidRDefault="003B030B" w:rsidP="003B030B">
      <w:r w:rsidRPr="00D162DB">
        <w:t>Figure 2.</w:t>
      </w:r>
      <w:r>
        <w:t>17</w:t>
      </w:r>
      <w:r w:rsidRPr="00D162DB">
        <w:t>.</w:t>
      </w:r>
      <w:r w:rsidRPr="007C1AB6">
        <w:t xml:space="preserve"> Proportion of pelagic trawls in the A Season (January-April) walleye </w:t>
      </w:r>
      <w:proofErr w:type="spellStart"/>
      <w:r w:rsidRPr="007C1AB6">
        <w:t>pollock</w:t>
      </w:r>
      <w:proofErr w:type="spellEnd"/>
      <w:r w:rsidRPr="007C1AB6">
        <w:t xml:space="preserve"> fishery with Pacific cod present by region (top) and number of hauls (bottom).</w:t>
      </w:r>
    </w:p>
    <w:p w14:paraId="2C4F0905" w14:textId="77777777" w:rsidR="003B030B" w:rsidRPr="00FB1E05" w:rsidRDefault="003B030B" w:rsidP="003B030B"/>
    <w:p w14:paraId="6F19DF41" w14:textId="77777777" w:rsidR="003B030B" w:rsidRDefault="003B030B" w:rsidP="003B030B">
      <w:r w:rsidRPr="00D162DB">
        <w:rPr>
          <w:noProof/>
        </w:rPr>
        <w:lastRenderedPageBreak/>
        <w:drawing>
          <wp:inline distT="0" distB="0" distL="0" distR="0" wp14:anchorId="20A0F901" wp14:editId="5A7D61F2">
            <wp:extent cx="5943600" cy="3396343"/>
            <wp:effectExtent l="0" t="0" r="0" b="0"/>
            <wp:docPr id="7" name="Picture 7" descr="C:\AA - PH Stuff\2022 Assmnts\PCod\goa_pcod\plots\nonSS\swf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2022 Assmnts\PCod\goa_pcod\plots\nonSS\swf_bycatch.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E96A3AB" w14:textId="77777777" w:rsidR="003B030B" w:rsidRDefault="003B030B" w:rsidP="003B030B">
      <w:r w:rsidRPr="00D162DB">
        <w:t>Figure 2.</w:t>
      </w:r>
      <w:r>
        <w:t>18</w:t>
      </w:r>
      <w:r w:rsidRPr="00D162DB">
        <w:t>.</w:t>
      </w:r>
      <w:r w:rsidRPr="007C1AB6">
        <w:t xml:space="preserve"> Pacific cod bycatch in the Gulf of Alaska shallow water flatfish fishery as tons of Pacific cod per tons of total catch in the fishery by year.</w:t>
      </w:r>
    </w:p>
    <w:p w14:paraId="3682163F" w14:textId="2F737DCC" w:rsidR="003B030B" w:rsidRDefault="003B030B" w:rsidP="003B030B"/>
    <w:p w14:paraId="379C3C97" w14:textId="77777777" w:rsidR="003B030B" w:rsidRPr="002D40F7" w:rsidRDefault="003B030B" w:rsidP="003B030B">
      <w:r w:rsidRPr="004E0BDF">
        <w:rPr>
          <w:noProof/>
        </w:rPr>
        <w:lastRenderedPageBreak/>
        <w:drawing>
          <wp:inline distT="0" distB="0" distL="0" distR="0" wp14:anchorId="17235ECD" wp14:editId="42F8A8CD">
            <wp:extent cx="5943600" cy="5943600"/>
            <wp:effectExtent l="0" t="0" r="0" b="0"/>
            <wp:docPr id="16" name="Picture 16" descr="C:\AA - PH Stuff\2022 Assmnts\PCod\goa_pcod\plots\r4s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2 Assmnts\PCod\goa_pcod\plots\r4ss\data_plot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FCD2E30" w14:textId="77777777" w:rsidR="003B030B" w:rsidRDefault="003B030B" w:rsidP="003B030B">
      <w:r w:rsidRPr="00910887">
        <w:t xml:space="preserve">Figure </w:t>
      </w:r>
      <w:r>
        <w:t>2.19</w:t>
      </w:r>
      <w:r w:rsidRPr="00910887">
        <w:t>.</w:t>
      </w:r>
      <w:r w:rsidRPr="002D40F7">
        <w:t xml:space="preserve"> Data </w:t>
      </w:r>
      <w:r>
        <w:t>fit in model 19.1a. Circles are proportional to total catch for catches; to precision for indices and to total sample size for compositions and length-at-age observations. Note that since the circles are scaled relative to maximum within each type, the plots of scaling across dataset types should not be compared.</w:t>
      </w:r>
    </w:p>
    <w:p w14:paraId="7D71F69F" w14:textId="77777777" w:rsidR="003B030B" w:rsidRDefault="003B030B" w:rsidP="003B030B"/>
    <w:p w14:paraId="180F3676" w14:textId="77777777" w:rsidR="003B030B" w:rsidRPr="00461CD9" w:rsidRDefault="003B030B" w:rsidP="003B030B">
      <w:r w:rsidRPr="00FF3CC9">
        <w:rPr>
          <w:noProof/>
        </w:rPr>
        <w:lastRenderedPageBreak/>
        <w:drawing>
          <wp:inline distT="0" distB="0" distL="0" distR="0" wp14:anchorId="5870A181" wp14:editId="73F0B451">
            <wp:extent cx="5943600" cy="1854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cod2017 (2).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commentRangeStart w:id="314"/>
      <w:r>
        <w:rPr>
          <w:noProof/>
        </w:rPr>
        <w:drawing>
          <wp:inline distT="0" distB="0" distL="0" distR="0" wp14:anchorId="74427B30" wp14:editId="357CD2B4">
            <wp:extent cx="5943600" cy="28549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cod2019 (2).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inline>
        </w:drawing>
      </w:r>
      <w:commentRangeEnd w:id="314"/>
      <w:r w:rsidR="00DD7797">
        <w:rPr>
          <w:rStyle w:val="CommentReference"/>
        </w:rPr>
        <w:commentReference w:id="314"/>
      </w:r>
      <w:r>
        <w:rPr>
          <w:noProof/>
        </w:rPr>
        <w:drawing>
          <wp:inline distT="0" distB="0" distL="0" distR="0" wp14:anchorId="10AC1D62" wp14:editId="35EFF1D9">
            <wp:extent cx="5943600" cy="1854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cod2021 (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p>
    <w:p w14:paraId="1AA91AB8" w14:textId="77777777" w:rsidR="003B030B" w:rsidRDefault="003B030B" w:rsidP="003B030B">
      <w:r w:rsidRPr="00D162DB">
        <w:t>Figure 2.</w:t>
      </w:r>
      <w:r w:rsidRPr="00D162DB">
        <w:rPr>
          <w:noProof/>
        </w:rPr>
        <w:fldChar w:fldCharType="begin"/>
      </w:r>
      <w:r w:rsidRPr="00D162DB">
        <w:rPr>
          <w:noProof/>
        </w:rPr>
        <w:instrText xml:space="preserve"> SEQ Figure \* ARABIC </w:instrText>
      </w:r>
      <w:r w:rsidRPr="00D162DB">
        <w:rPr>
          <w:noProof/>
        </w:rPr>
        <w:fldChar w:fldCharType="end"/>
      </w:r>
      <w:r>
        <w:rPr>
          <w:noProof/>
        </w:rPr>
        <w:t>20</w:t>
      </w:r>
      <w:r w:rsidRPr="00D162DB">
        <w:rPr>
          <w:noProof/>
        </w:rPr>
        <w:t>.</w:t>
      </w:r>
      <w:r>
        <w:rPr>
          <w:noProof/>
        </w:rPr>
        <w:t xml:space="preserve"> </w:t>
      </w:r>
      <w:r>
        <w:t xml:space="preserve">Distribution of </w:t>
      </w:r>
      <w:r w:rsidRPr="00FF3CC9">
        <w:t>AFSC</w:t>
      </w:r>
      <w:r>
        <w:t xml:space="preserve"> bottom trawl survey CPUE of Pacific cod for 2017-2021.</w:t>
      </w:r>
    </w:p>
    <w:p w14:paraId="6472D41E" w14:textId="77777777" w:rsidR="003B030B" w:rsidRPr="002D40F7" w:rsidRDefault="003B030B" w:rsidP="003B030B"/>
    <w:p w14:paraId="2440637C" w14:textId="77777777" w:rsidR="003B030B" w:rsidRPr="002D40F7" w:rsidRDefault="003B030B" w:rsidP="003B030B">
      <w:pPr>
        <w:jc w:val="center"/>
      </w:pPr>
      <w:r w:rsidRPr="00D162DB">
        <w:rPr>
          <w:noProof/>
        </w:rPr>
        <w:lastRenderedPageBreak/>
        <w:drawing>
          <wp:inline distT="0" distB="0" distL="0" distR="0" wp14:anchorId="511DE2FB" wp14:editId="02998629">
            <wp:extent cx="5943600" cy="5943600"/>
            <wp:effectExtent l="0" t="0" r="0" b="0"/>
            <wp:docPr id="9" name="Picture 9" descr="C:\AA - PH Stuff\2022 Assmnts\PCod\goa_pcod\plots\nonSS\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2022 Assmnts\PCod\goa_pcod\plots\nonSS\fitted_indice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53544B1" w14:textId="77777777" w:rsidR="003B030B" w:rsidRPr="002D40F7" w:rsidRDefault="003B030B" w:rsidP="003B030B">
      <w:r w:rsidRPr="00C66F9A">
        <w:t>Figure 2.</w:t>
      </w:r>
      <w:r>
        <w:rPr>
          <w:noProof/>
        </w:rPr>
        <w:t>21</w:t>
      </w:r>
      <w:r w:rsidRPr="00C66F9A">
        <w:rPr>
          <w:noProof/>
        </w:rPr>
        <w:t>.</w:t>
      </w:r>
      <w:r w:rsidRPr="002D40F7">
        <w:t xml:space="preserve"> </w:t>
      </w:r>
      <w:r>
        <w:t>Population indices fit by the assessment model, including AFSC</w:t>
      </w:r>
      <w:r w:rsidRPr="002D40F7">
        <w:t xml:space="preserve"> bottom </w:t>
      </w:r>
      <w:r>
        <w:t>trawl survey abundance (numbers – top panel) and AFSC longline survey relative population numbers (RPN – bottom panel)</w:t>
      </w:r>
      <w:r w:rsidRPr="002D40F7">
        <w:t>.</w:t>
      </w:r>
      <w:r>
        <w:t xml:space="preserve"> Bars and shading indicate the 95</w:t>
      </w:r>
      <w:r w:rsidRPr="0015596A">
        <w:rPr>
          <w:vertAlign w:val="superscript"/>
        </w:rPr>
        <w:t>th</w:t>
      </w:r>
      <w:r>
        <w:t xml:space="preserve"> percentile confidence intervals.</w:t>
      </w:r>
    </w:p>
    <w:p w14:paraId="7799206D" w14:textId="77777777" w:rsidR="003B030B" w:rsidRPr="002D40F7" w:rsidRDefault="003B030B" w:rsidP="003B030B"/>
    <w:p w14:paraId="487DE58A" w14:textId="77777777" w:rsidR="003B030B" w:rsidRPr="002D40F7" w:rsidRDefault="003B030B" w:rsidP="003B030B">
      <w:r w:rsidRPr="00FF3CC9">
        <w:rPr>
          <w:noProof/>
        </w:rPr>
        <w:lastRenderedPageBreak/>
        <w:drawing>
          <wp:inline distT="0" distB="0" distL="0" distR="0" wp14:anchorId="56BC979A" wp14:editId="1C10DE72">
            <wp:extent cx="5029200" cy="5029200"/>
            <wp:effectExtent l="0" t="0" r="0" b="0"/>
            <wp:docPr id="8" name="Picture 8" descr="C:\WORKING_FOLDER\2021 Stock Assessments\2021 Pacific cod\Models\Model19.1_tuned\plots\comp_lenda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ORKING_FOLDER\2021 Stock Assessments\2021 Pacific cod\Models\Model19.1_tuned\plots\comp_lendat_data_weighting_TA1.8_Srv.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inline>
        </w:drawing>
      </w:r>
    </w:p>
    <w:p w14:paraId="20DBC75C" w14:textId="77777777" w:rsidR="003B030B" w:rsidRDefault="003B030B" w:rsidP="003B030B">
      <w:r w:rsidRPr="00E2602A">
        <w:t>Figure 2.</w:t>
      </w:r>
      <w:r>
        <w:rPr>
          <w:noProof/>
        </w:rPr>
        <w:t>22</w:t>
      </w:r>
      <w:r w:rsidRPr="00E2602A">
        <w:rPr>
          <w:noProof/>
        </w:rPr>
        <w:t>.</w:t>
      </w:r>
      <w:r w:rsidRPr="00FF3CC9">
        <w:t xml:space="preserve"> Mean</w:t>
      </w:r>
      <w:r w:rsidRPr="002D40F7">
        <w:t xml:space="preserve"> length (cm) of Pacific cod in the </w:t>
      </w:r>
      <w:r>
        <w:t>AFSC GOA bottom trawl survey.</w:t>
      </w:r>
    </w:p>
    <w:p w14:paraId="2A7BE14D" w14:textId="77777777" w:rsidR="003B030B" w:rsidRDefault="003B030B" w:rsidP="003B030B"/>
    <w:p w14:paraId="6D7F0862" w14:textId="77777777" w:rsidR="003B030B" w:rsidRPr="002D40F7" w:rsidRDefault="003B030B" w:rsidP="003B030B">
      <w:pPr>
        <w:rPr>
          <w:noProof/>
        </w:rPr>
      </w:pPr>
      <w:r w:rsidRPr="00C66F9A">
        <w:rPr>
          <w:noProof/>
        </w:rPr>
        <w:lastRenderedPageBreak/>
        <w:drawing>
          <wp:inline distT="0" distB="0" distL="0" distR="0" wp14:anchorId="4E326A52" wp14:editId="7F259A63">
            <wp:extent cx="5943600" cy="5943600"/>
            <wp:effectExtent l="0" t="0" r="0" b="0"/>
            <wp:docPr id="10" name="Picture 10" descr="C:\AA - PH Stuff\2022 Assmnts\PCod\goa_pcod\plots\assessment\comp_lenda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2022 Assmnts\PCod\goa_pcod\plots\assessment\comp_lendat_data_weighting_TA1.8_LLSrv.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D718765" w14:textId="77777777" w:rsidR="003B030B" w:rsidRDefault="003B030B" w:rsidP="003B030B">
      <w:r w:rsidRPr="00C66F9A">
        <w:t>Figure 2.</w:t>
      </w:r>
      <w:r>
        <w:rPr>
          <w:noProof/>
        </w:rPr>
        <w:t>23</w:t>
      </w:r>
      <w:r w:rsidRPr="00C66F9A">
        <w:rPr>
          <w:noProof/>
        </w:rPr>
        <w:t>.</w:t>
      </w:r>
      <w:r>
        <w:rPr>
          <w:noProof/>
        </w:rPr>
        <w:t xml:space="preserve"> </w:t>
      </w:r>
      <w:r w:rsidRPr="00E2602A">
        <w:t>Mean</w:t>
      </w:r>
      <w:r w:rsidRPr="002D40F7">
        <w:t xml:space="preserve"> length (cm) of Pacific cod from the AFSC</w:t>
      </w:r>
      <w:r>
        <w:t xml:space="preserve"> </w:t>
      </w:r>
      <w:r w:rsidRPr="002D40F7">
        <w:t>longline survey.</w:t>
      </w:r>
    </w:p>
    <w:p w14:paraId="476407D4" w14:textId="77777777" w:rsidR="003B030B" w:rsidRDefault="003B030B" w:rsidP="003B030B"/>
    <w:p w14:paraId="638D3D8F" w14:textId="77777777" w:rsidR="003B030B" w:rsidRDefault="003B030B" w:rsidP="003B030B">
      <w:r w:rsidRPr="002843A1">
        <w:rPr>
          <w:noProof/>
        </w:rPr>
        <w:lastRenderedPageBreak/>
        <w:drawing>
          <wp:inline distT="0" distB="0" distL="0" distR="0" wp14:anchorId="60A0B68F" wp14:editId="108869B0">
            <wp:extent cx="5943600" cy="3396343"/>
            <wp:effectExtent l="0" t="0" r="0" b="0"/>
            <wp:docPr id="52" name="Picture 52" descr="C:\AA - PH Stuff\2022 Assmnts\PCod\goa_pcod\plots\other\age0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2022 Assmnts\PCod\goa_pcod\plots\other\age0_index.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3C7F8638" w14:textId="77777777" w:rsidR="003B030B" w:rsidRDefault="003B030B" w:rsidP="003B030B">
      <w:r w:rsidRPr="00C66F9A">
        <w:t>Figure 2.</w:t>
      </w:r>
      <w:r>
        <w:rPr>
          <w:noProof/>
        </w:rPr>
        <w:t>24</w:t>
      </w:r>
      <w:r w:rsidRPr="00C66F9A">
        <w:rPr>
          <w:noProof/>
        </w:rPr>
        <w:t>.</w:t>
      </w:r>
      <w:r>
        <w:t xml:space="preserve"> Age-0 </w:t>
      </w:r>
      <w:r w:rsidRPr="00881835">
        <w:t>beach</w:t>
      </w:r>
      <w:r>
        <w:t xml:space="preserve"> seine survey numbers per haul, bars and shading indicate the 95</w:t>
      </w:r>
      <w:r w:rsidRPr="00CF2020">
        <w:rPr>
          <w:vertAlign w:val="superscript"/>
        </w:rPr>
        <w:t>th</w:t>
      </w:r>
      <w:r>
        <w:t xml:space="preserve"> percentile confidence intervals.</w:t>
      </w:r>
    </w:p>
    <w:p w14:paraId="034CE212" w14:textId="77777777" w:rsidR="003B030B" w:rsidRDefault="003B030B" w:rsidP="003B030B"/>
    <w:p w14:paraId="37898A35" w14:textId="77777777" w:rsidR="003B030B" w:rsidRPr="002D40F7" w:rsidRDefault="003B030B" w:rsidP="003B030B">
      <w:r w:rsidRPr="00910887">
        <w:rPr>
          <w:noProof/>
        </w:rPr>
        <w:lastRenderedPageBreak/>
        <w:drawing>
          <wp:inline distT="0" distB="0" distL="0" distR="0" wp14:anchorId="5C4B4154" wp14:editId="4E161CCA">
            <wp:extent cx="5943600" cy="5943600"/>
            <wp:effectExtent l="0" t="0" r="0" b="0"/>
            <wp:docPr id="27" name="Picture 27" descr="C:\AA - PH Stuff\2022 Assmnts\PCod\goa_pcod\plots\other\non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2022 Assmnts\PCod\goa_pcod\plots\other\nonfitted_indice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4B21EA">
        <w:rPr>
          <w:noProof/>
        </w:rPr>
        <w:t xml:space="preserve"> </w:t>
      </w:r>
    </w:p>
    <w:p w14:paraId="3287D98A" w14:textId="77777777" w:rsidR="003B030B" w:rsidRDefault="003B030B" w:rsidP="003B030B">
      <w:r w:rsidRPr="00910887">
        <w:t>Figure 2.</w:t>
      </w:r>
      <w:r w:rsidRPr="00910887">
        <w:rPr>
          <w:noProof/>
        </w:rPr>
        <w:t>2</w:t>
      </w:r>
      <w:r>
        <w:rPr>
          <w:noProof/>
        </w:rPr>
        <w:t>5</w:t>
      </w:r>
      <w:r w:rsidRPr="00910887">
        <w:rPr>
          <w:noProof/>
        </w:rPr>
        <w:t>.</w:t>
      </w:r>
      <w:r w:rsidRPr="00910887">
        <w:t xml:space="preserve"> Population indices included for consideration but not fit in the assessment, including the IPHC longline</w:t>
      </w:r>
      <w:r w:rsidRPr="002D40F7">
        <w:t xml:space="preserve"> survey </w:t>
      </w:r>
      <w:r>
        <w:t>relative population numbers</w:t>
      </w:r>
      <w:r w:rsidRPr="002D40F7">
        <w:t xml:space="preserve"> </w:t>
      </w:r>
      <w:r>
        <w:t>(</w:t>
      </w:r>
      <w:r w:rsidRPr="002D40F7">
        <w:t>RPN</w:t>
      </w:r>
      <w:r>
        <w:t xml:space="preserve"> – top panel) and </w:t>
      </w:r>
      <w:r w:rsidRPr="002D40F7">
        <w:t>ADF</w:t>
      </w:r>
      <w:r>
        <w:t>&amp;</w:t>
      </w:r>
      <w:r w:rsidRPr="002D40F7">
        <w:t xml:space="preserve">G bottom trawl </w:t>
      </w:r>
      <w:r w:rsidRPr="00881835">
        <w:t>survey</w:t>
      </w:r>
      <w:r w:rsidRPr="002D40F7">
        <w:t xml:space="preserve"> delta-</w:t>
      </w:r>
      <w:proofErr w:type="spellStart"/>
      <w:r w:rsidRPr="002D40F7">
        <w:t>glm</w:t>
      </w:r>
      <w:proofErr w:type="spellEnd"/>
      <w:r w:rsidRPr="002D40F7">
        <w:t xml:space="preserve"> density </w:t>
      </w:r>
      <w:r>
        <w:t>(bottom panel)</w:t>
      </w:r>
      <w:r w:rsidRPr="002D40F7">
        <w:t>.</w:t>
      </w:r>
      <w:r w:rsidRPr="0015596A">
        <w:t xml:space="preserve"> </w:t>
      </w:r>
      <w:r>
        <w:t>Bars and shading indicate the 95</w:t>
      </w:r>
      <w:r w:rsidRPr="00CF2020">
        <w:rPr>
          <w:vertAlign w:val="superscript"/>
        </w:rPr>
        <w:t>th</w:t>
      </w:r>
      <w:r>
        <w:t xml:space="preserve"> percentile confidence intervals.</w:t>
      </w:r>
    </w:p>
    <w:p w14:paraId="4F28EF8D" w14:textId="77777777" w:rsidR="003B030B" w:rsidRDefault="003B030B" w:rsidP="003B030B"/>
    <w:p w14:paraId="707AD494" w14:textId="77777777" w:rsidR="003B030B" w:rsidRPr="002D40F7" w:rsidRDefault="003B030B" w:rsidP="003B030B">
      <w:r w:rsidRPr="00B356DD">
        <w:rPr>
          <w:noProof/>
        </w:rPr>
        <w:lastRenderedPageBreak/>
        <w:drawing>
          <wp:inline distT="0" distB="0" distL="0" distR="0" wp14:anchorId="415B5317" wp14:editId="678F6DCC">
            <wp:extent cx="5943600" cy="5804297"/>
            <wp:effectExtent l="0" t="0" r="0" b="6350"/>
            <wp:docPr id="2290" name="Picture 2290" descr="C:\AA - PH Stuff\2022 Assmnts\PCod\goa_pcod\plots\other\En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AA - PH Stuff\2022 Assmnts\PCod\goa_pcod\plots\other\Env_indx.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33A223C" w14:textId="08FA6B1A" w:rsidR="003B030B" w:rsidRDefault="003B030B" w:rsidP="003B030B">
      <w:pPr>
        <w:rPr>
          <w:noProof/>
        </w:rPr>
      </w:pPr>
      <w:r w:rsidRPr="00B356DD">
        <w:t>Figure 2.</w:t>
      </w:r>
      <w:r w:rsidRPr="00B356DD">
        <w:rPr>
          <w:noProof/>
        </w:rPr>
        <w:t>26. Climate</w:t>
      </w:r>
      <w:r w:rsidRPr="002D40F7">
        <w:rPr>
          <w:noProof/>
        </w:rPr>
        <w:t xml:space="preserve"> Forcast </w:t>
      </w:r>
      <w:r w:rsidRPr="00DC25D5">
        <w:t>System</w:t>
      </w:r>
      <w:r w:rsidRPr="002D40F7">
        <w:rPr>
          <w:noProof/>
        </w:rPr>
        <w:t xml:space="preserve"> Reanalysis (CFSR) Central Gulf of Alaska bottom temperatures at the AFSC bottom trawl survey mean depths for </w:t>
      </w:r>
      <w:r>
        <w:rPr>
          <w:noProof/>
        </w:rPr>
        <w:t>0-2</w:t>
      </w:r>
      <w:r w:rsidRPr="002D40F7">
        <w:rPr>
          <w:noProof/>
        </w:rPr>
        <w:t>0 cm and 40</w:t>
      </w:r>
      <w:r>
        <w:rPr>
          <w:noProof/>
        </w:rPr>
        <w:t>-60</w:t>
      </w:r>
      <w:r w:rsidRPr="002D40F7">
        <w:rPr>
          <w:noProof/>
        </w:rPr>
        <w:t xml:space="preserve"> cm Pacific cod</w:t>
      </w:r>
      <w:r>
        <w:rPr>
          <w:noProof/>
        </w:rPr>
        <w:t xml:space="preserve"> in June (top) and temperature anomailies used as a covariate to the AFSC </w:t>
      </w:r>
      <w:del w:id="315" w:author="Daniel.Goethel" w:date="2022-11-02T16:55:00Z">
        <w:r w:rsidDel="00032B38">
          <w:rPr>
            <w:noProof/>
          </w:rPr>
          <w:delText xml:space="preserve">longlien </w:delText>
        </w:r>
      </w:del>
      <w:ins w:id="316" w:author="Daniel.Goethel" w:date="2022-11-02T16:55:00Z">
        <w:r w:rsidR="00032B38">
          <w:rPr>
            <w:noProof/>
          </w:rPr>
          <w:t xml:space="preserve">longline </w:t>
        </w:r>
      </w:ins>
      <w:r>
        <w:rPr>
          <w:noProof/>
        </w:rPr>
        <w:t>survey catchability (bottom).</w:t>
      </w:r>
    </w:p>
    <w:p w14:paraId="2FB1E36D" w14:textId="77777777" w:rsidR="003B030B" w:rsidRDefault="003B030B" w:rsidP="003B030B">
      <w:pPr>
        <w:rPr>
          <w:noProof/>
        </w:rPr>
      </w:pPr>
    </w:p>
    <w:p w14:paraId="6B4D86E1" w14:textId="0C52B13B" w:rsidR="003B030B" w:rsidRDefault="00D07B5F" w:rsidP="00D07B5F">
      <w:r>
        <w:rPr>
          <w:noProof/>
        </w:rPr>
        <w:lastRenderedPageBreak/>
        <w:drawing>
          <wp:inline distT="0" distB="0" distL="0" distR="0" wp14:anchorId="48686769" wp14:editId="3713C3FE">
            <wp:extent cx="6395085" cy="5047615"/>
            <wp:effectExtent l="0" t="0" r="571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95085" cy="5047615"/>
                    </a:xfrm>
                    <a:prstGeom prst="rect">
                      <a:avLst/>
                    </a:prstGeom>
                    <a:noFill/>
                  </pic:spPr>
                </pic:pic>
              </a:graphicData>
            </a:graphic>
          </wp:inline>
        </w:drawing>
      </w:r>
    </w:p>
    <w:p w14:paraId="183C4C9E" w14:textId="77777777" w:rsidR="003B030B" w:rsidRDefault="003B030B" w:rsidP="003B030B">
      <w:r w:rsidRPr="00D07B5F">
        <w:t>Figure 2.</w:t>
      </w:r>
      <w:r w:rsidRPr="00D07B5F">
        <w:rPr>
          <w:noProof/>
        </w:rPr>
        <w:t>27.</w:t>
      </w:r>
      <w:r w:rsidRPr="00910887">
        <w:t xml:space="preserve"> Sea surface temperatures February to March (top left), June through September (top right), and index of the sum of the annual marine heatwave cumulative intensity (</w:t>
      </w:r>
      <w:r w:rsidRPr="00910887">
        <w:rPr>
          <w:rFonts w:ascii="Cambria Math" w:hAnsi="Cambria Math" w:cs="Cambria Math"/>
        </w:rPr>
        <w:t>℃</w:t>
      </w:r>
      <w:r w:rsidRPr="00910887">
        <w:t xml:space="preserve"> days) for 1981-2021 (larger yellow points) and index of the sum of the annual winter marine heatwave cumulative intensity for 1981-2021 (smaller blue points) from the daily mean sea surface temperatures NOAA high resolution blended analysis data for the Central Gulf of Alaska (bottom). The 2022 index value is the sum through 13 September 2022.</w:t>
      </w:r>
    </w:p>
    <w:p w14:paraId="5C540C02" w14:textId="77777777" w:rsidR="003B030B" w:rsidRDefault="003B030B" w:rsidP="003B030B"/>
    <w:p w14:paraId="1F5D94ED" w14:textId="77777777" w:rsidR="003B030B" w:rsidRDefault="003B030B" w:rsidP="003B030B">
      <w:pPr>
        <w:rPr>
          <w:noProof/>
        </w:rPr>
      </w:pPr>
      <w:commentRangeStart w:id="317"/>
      <w:r w:rsidRPr="004E0BDF">
        <w:rPr>
          <w:noProof/>
        </w:rPr>
        <w:lastRenderedPageBreak/>
        <w:drawing>
          <wp:inline distT="0" distB="0" distL="0" distR="0" wp14:anchorId="1BD86C0C" wp14:editId="58B5C56D">
            <wp:extent cx="5943600" cy="3146612"/>
            <wp:effectExtent l="0" t="0" r="0" b="0"/>
            <wp:docPr id="17" name="Picture 17" descr="C:\AA - PH Stuff\2022 Assmnts\PCod\goa_pcod\plots\other\retro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2022 Assmnts\PCod\goa_pcod\plots\other\retro_SSB.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146612"/>
                    </a:xfrm>
                    <a:prstGeom prst="rect">
                      <a:avLst/>
                    </a:prstGeom>
                    <a:noFill/>
                    <a:ln>
                      <a:noFill/>
                    </a:ln>
                  </pic:spPr>
                </pic:pic>
              </a:graphicData>
            </a:graphic>
          </wp:inline>
        </w:drawing>
      </w:r>
      <w:commentRangeEnd w:id="317"/>
      <w:r w:rsidR="00A2522D">
        <w:rPr>
          <w:rStyle w:val="CommentReference"/>
        </w:rPr>
        <w:commentReference w:id="317"/>
      </w:r>
    </w:p>
    <w:p w14:paraId="642706A9" w14:textId="77777777" w:rsidR="003B030B" w:rsidRDefault="003B030B" w:rsidP="003B030B">
      <w:r w:rsidRPr="00910887">
        <w:t>Figure 2.</w:t>
      </w:r>
      <w:r>
        <w:rPr>
          <w:noProof/>
        </w:rPr>
        <w:t>28</w:t>
      </w:r>
      <w:r w:rsidRPr="00910887">
        <w:rPr>
          <w:noProof/>
        </w:rPr>
        <w:t>.</w:t>
      </w:r>
      <w:r w:rsidRPr="00910887">
        <w:t xml:space="preserve"> Retrospective</w:t>
      </w:r>
      <w:r w:rsidRPr="002D40F7">
        <w:t xml:space="preserve"> analysis </w:t>
      </w:r>
      <w:r>
        <w:t xml:space="preserve">of spawning biomass </w:t>
      </w:r>
      <w:r w:rsidRPr="002D40F7">
        <w:t>for Model 1</w:t>
      </w:r>
      <w:r>
        <w:t>9.1a.</w:t>
      </w:r>
    </w:p>
    <w:p w14:paraId="483774EF" w14:textId="77777777" w:rsidR="003B030B" w:rsidRDefault="003B030B" w:rsidP="003B030B"/>
    <w:p w14:paraId="128DD21D" w14:textId="77777777" w:rsidR="003B030B" w:rsidRDefault="003B030B" w:rsidP="003B030B">
      <w:r w:rsidRPr="004E0BDF">
        <w:rPr>
          <w:noProof/>
        </w:rPr>
        <w:lastRenderedPageBreak/>
        <w:drawing>
          <wp:inline distT="0" distB="0" distL="0" distR="0" wp14:anchorId="5063C1DC" wp14:editId="1E10F7E8">
            <wp:extent cx="5943600" cy="5943600"/>
            <wp:effectExtent l="0" t="0" r="0" b="0"/>
            <wp:docPr id="20" name="Picture 20" descr="C:\AA - PH Stuff\2022 Assmnts\PCod\goa_pcod\plots\other\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2022 Assmnts\PCod\goa_pcod\plots\other\LO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5C25B7B" w14:textId="77777777" w:rsidR="003B030B" w:rsidRDefault="003B030B" w:rsidP="003B030B">
      <w:r w:rsidRPr="004E0BDF">
        <w:t>Figure 2.</w:t>
      </w:r>
      <w:r w:rsidRPr="004E0BDF">
        <w:rPr>
          <w:noProof/>
        </w:rPr>
        <w:t>29.</w:t>
      </w:r>
      <w:r w:rsidRPr="004D10E8">
        <w:t xml:space="preserve"> Model 19.1a leave-one-out analysis showing parameters and derived quantities as one year of data were</w:t>
      </w:r>
      <w:r>
        <w:t xml:space="preserve"> removed from the model fit. </w:t>
      </w:r>
      <w:proofErr w:type="spellStart"/>
      <w:r>
        <w:t>Nat_M</w:t>
      </w:r>
      <w:proofErr w:type="spellEnd"/>
      <w:r>
        <w:t xml:space="preserve"> is the base natural mortality, </w:t>
      </w:r>
      <w:proofErr w:type="spellStart"/>
      <w:r>
        <w:t>annF_Btgt</w:t>
      </w:r>
      <w:proofErr w:type="spellEnd"/>
      <w:r>
        <w:t xml:space="preserve"> is the </w:t>
      </w:r>
      <w:r w:rsidRPr="004D10E8">
        <w:rPr>
          <w:i/>
        </w:rPr>
        <w:t>F</w:t>
      </w:r>
      <w:r w:rsidRPr="004D10E8">
        <w:rPr>
          <w:i/>
          <w:vertAlign w:val="subscript"/>
        </w:rPr>
        <w:t>40%</w:t>
      </w:r>
      <w:r>
        <w:t xml:space="preserve">, Q is the AFSC bottom trawl catchability, SSB_UN is the unfished spawning biomass, </w:t>
      </w:r>
      <w:proofErr w:type="spellStart"/>
      <w:r>
        <w:t>SSBfore</w:t>
      </w:r>
      <w:proofErr w:type="spellEnd"/>
      <w:r>
        <w:t xml:space="preserve"> is the total spawning biomass for 2023 and </w:t>
      </w:r>
      <w:proofErr w:type="spellStart"/>
      <w:r>
        <w:t>ABCfore</w:t>
      </w:r>
      <w:proofErr w:type="spellEnd"/>
      <w:r>
        <w:t xml:space="preserve"> is the estimated ABC for 2023.</w:t>
      </w:r>
    </w:p>
    <w:p w14:paraId="6C3C5952" w14:textId="77777777" w:rsidR="003B030B" w:rsidRDefault="003B030B" w:rsidP="003B030B"/>
    <w:p w14:paraId="623B7E3F" w14:textId="77777777" w:rsidR="003B030B" w:rsidRDefault="003B030B" w:rsidP="003B030B">
      <w:r w:rsidRPr="0066560F">
        <w:rPr>
          <w:noProof/>
        </w:rPr>
        <w:lastRenderedPageBreak/>
        <w:drawing>
          <wp:inline distT="0" distB="0" distL="0" distR="0" wp14:anchorId="0C0330BD" wp14:editId="717171A3">
            <wp:extent cx="5943600" cy="5943600"/>
            <wp:effectExtent l="0" t="0" r="0" b="0"/>
            <wp:docPr id="55" name="Picture 55" descr="C:\AA - PH Stuff\2022 Assmnts\PCod\goa_pcod\plots\other\LOO_add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A - PH Stuff\2022 Assmnts\PCod\goa_pcod\plots\other\LOO_add_data.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F67209D" w14:textId="77777777" w:rsidR="003B030B" w:rsidRDefault="003B030B" w:rsidP="003B030B">
      <w:r w:rsidRPr="0066560F">
        <w:t>Figure 2.</w:t>
      </w:r>
      <w:r w:rsidRPr="0066560F">
        <w:rPr>
          <w:noProof/>
        </w:rPr>
        <w:t>30.</w:t>
      </w:r>
      <w:r w:rsidRPr="004D10E8">
        <w:t xml:space="preserve"> Model 19.1a leave-one-out analysis showing parameters and derived quantities as one </w:t>
      </w:r>
      <w:r>
        <w:t xml:space="preserve">data source added to this </w:t>
      </w:r>
      <w:proofErr w:type="spellStart"/>
      <w:proofErr w:type="gramStart"/>
      <w:r>
        <w:t>years</w:t>
      </w:r>
      <w:proofErr w:type="spellEnd"/>
      <w:proofErr w:type="gramEnd"/>
      <w:r>
        <w:t xml:space="preserve"> assessment </w:t>
      </w:r>
      <w:r w:rsidRPr="004D10E8">
        <w:t>were</w:t>
      </w:r>
      <w:r>
        <w:t xml:space="preserve"> removed from the model fit. CAAL denotes conditional age-at-length data, LC denotes length comp data, and </w:t>
      </w:r>
      <w:proofErr w:type="spellStart"/>
      <w:r>
        <w:t>Indx</w:t>
      </w:r>
      <w:proofErr w:type="spellEnd"/>
      <w:r>
        <w:t xml:space="preserve"> denotes index data from the bottom trawl survey (</w:t>
      </w:r>
      <w:proofErr w:type="spellStart"/>
      <w:r>
        <w:t>BTsurv</w:t>
      </w:r>
      <w:proofErr w:type="spellEnd"/>
      <w:r>
        <w:t>), longline survey (</w:t>
      </w:r>
      <w:proofErr w:type="spellStart"/>
      <w:r>
        <w:t>LLsurv</w:t>
      </w:r>
      <w:proofErr w:type="spellEnd"/>
      <w:r>
        <w:t>) and fisheries (denoted with gear type). The parameters and quantities are as in Fig. 2.29.</w:t>
      </w:r>
    </w:p>
    <w:p w14:paraId="042FB1BD" w14:textId="77777777" w:rsidR="003B030B" w:rsidRDefault="003B030B" w:rsidP="003B030B"/>
    <w:p w14:paraId="34C24A38" w14:textId="77777777" w:rsidR="003B030B" w:rsidRPr="002D40F7" w:rsidRDefault="003B030B" w:rsidP="003B030B">
      <w:r w:rsidRPr="002D40F7">
        <w:rPr>
          <w:noProof/>
        </w:rPr>
        <w:lastRenderedPageBreak/>
        <w:drawing>
          <wp:anchor distT="0" distB="0" distL="114300" distR="114300" simplePos="0" relativeHeight="251661312" behindDoc="0" locked="0" layoutInCell="1" allowOverlap="1" wp14:anchorId="28217626" wp14:editId="26BE5411">
            <wp:simplePos x="0" y="0"/>
            <wp:positionH relativeFrom="column">
              <wp:posOffset>3905250</wp:posOffset>
            </wp:positionH>
            <wp:positionV relativeFrom="paragraph">
              <wp:posOffset>425450</wp:posOffset>
            </wp:positionV>
            <wp:extent cx="2384425" cy="1807222"/>
            <wp:effectExtent l="0" t="0" r="0" b="2540"/>
            <wp:wrapNone/>
            <wp:docPr id="201" name="Picture 89" descr="Small net trawls reveal the trophic regime shift in Alaska over the past 30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 net trawls reveal the trophic regime shift in Alaska over the past 30 year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84425" cy="180722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EABD5DB" wp14:editId="51382FEA">
            <wp:extent cx="6625704" cy="480695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37670" cy="4815631"/>
                    </a:xfrm>
                    <a:prstGeom prst="rect">
                      <a:avLst/>
                    </a:prstGeom>
                    <a:noFill/>
                  </pic:spPr>
                </pic:pic>
              </a:graphicData>
            </a:graphic>
          </wp:inline>
        </w:drawing>
      </w:r>
    </w:p>
    <w:p w14:paraId="1CA626C7" w14:textId="77777777" w:rsidR="003B030B" w:rsidRPr="002D40F7" w:rsidRDefault="003B030B" w:rsidP="003B030B">
      <w:r w:rsidRPr="00141EEE">
        <w:t>Figure 2.</w:t>
      </w:r>
      <w:r>
        <w:rPr>
          <w:noProof/>
        </w:rPr>
        <w:t>31</w:t>
      </w:r>
      <w:r w:rsidRPr="00141EEE">
        <w:rPr>
          <w:noProof/>
        </w:rPr>
        <w:t>.</w:t>
      </w:r>
      <w:r w:rsidRPr="00141EEE">
        <w:t xml:space="preserve"> Gulf of Alaska Pacific cod </w:t>
      </w:r>
      <w:r>
        <w:t xml:space="preserve">estimated </w:t>
      </w:r>
      <w:r w:rsidRPr="00141EEE">
        <w:t>female spawning biomass from the 2003 through 20</w:t>
      </w:r>
      <w:r>
        <w:t>22</w:t>
      </w:r>
      <w:r w:rsidRPr="00141EEE">
        <w:t xml:space="preserve"> stock assessments</w:t>
      </w:r>
      <w:r w:rsidRPr="002D40F7">
        <w:t xml:space="preserve"> and (inset) images from the NMFS small net surveys off Kodiak Alaska showing change in species composition over time from: </w:t>
      </w:r>
      <w:hyperlink r:id="rId53" w:history="1">
        <w:r w:rsidRPr="00C22F8B">
          <w:rPr>
            <w:rStyle w:val="Hyperlink"/>
          </w:rPr>
          <w:t>https://www.thenakedscientists.com/articles/science-features/ecosystem-shifts-and-sharks-alaska</w:t>
        </w:r>
      </w:hyperlink>
    </w:p>
    <w:p w14:paraId="2D2A715E" w14:textId="77777777" w:rsidR="003B030B" w:rsidRDefault="003B030B" w:rsidP="003B030B"/>
    <w:p w14:paraId="504BEB27" w14:textId="77777777" w:rsidR="003B030B" w:rsidRDefault="003B030B" w:rsidP="003B030B">
      <w:pPr>
        <w:spacing w:after="0"/>
        <w:jc w:val="both"/>
      </w:pPr>
      <w:r w:rsidRPr="00D84DAE">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660288" behindDoc="0" locked="0" layoutInCell="1" allowOverlap="1" wp14:anchorId="7392F980" wp14:editId="687A8701">
                <wp:simplePos x="0" y="0"/>
                <wp:positionH relativeFrom="column">
                  <wp:posOffset>3003550</wp:posOffset>
                </wp:positionH>
                <wp:positionV relativeFrom="paragraph">
                  <wp:posOffset>3028950</wp:posOffset>
                </wp:positionV>
                <wp:extent cx="2559050" cy="3048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304800"/>
                        </a:xfrm>
                        <a:prstGeom prst="rect">
                          <a:avLst/>
                        </a:prstGeom>
                        <a:noFill/>
                        <a:ln w="9525">
                          <a:noFill/>
                          <a:miter lim="800000"/>
                          <a:headEnd/>
                          <a:tailEnd/>
                        </a:ln>
                      </wps:spPr>
                      <wps:txbx>
                        <w:txbxContent>
                          <w:p w14:paraId="02C44AC2" w14:textId="77777777" w:rsidR="002463C4" w:rsidRDefault="002463C4" w:rsidP="003B030B">
                            <w:pPr>
                              <w:spacing w:after="0"/>
                            </w:pPr>
                            <w:r>
                              <w:t>Model 19.1a AFSC longline survey RPNs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92F980" id="_x0000_t202" coordsize="21600,21600" o:spt="202" path="m,l,21600r21600,l21600,xe">
                <v:stroke joinstyle="miter"/>
                <v:path gradientshapeok="t" o:connecttype="rect"/>
              </v:shapetype>
              <v:shape id="Text Box 2" o:spid="_x0000_s1026" type="#_x0000_t202" style="position:absolute;left:0;text-align:left;margin-left:236.5pt;margin-top:238.5pt;width:201.5pt;height:2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rQACwIAAPMDAAAOAAAAZHJzL2Uyb0RvYy54bWysU9tuGyEQfa/Uf0C817veetN4ZRylSVNV&#10;Si9S0g/ALOtFBYYC9q779R1Yx7Gat6g8IGBmzsw5M6yuRqPJXvqgwDI6n5WUSCugVXbL6M/Hu3eX&#10;lITIbcs1WMnoQQZ6tX77ZjW4RlbQg26lJwhiQzM4RvsYXVMUQfTS8DADJy0aO/CGR7z6bdF6PiC6&#10;0UVVlhfFAL51HoQMAV9vJyNdZ/yukyJ+77ogI9GMYm0x7z7vm7QX6xVvtp67XoljGfwVVRiuLCY9&#10;Qd3yyMnOqxdQRgkPAbo4E2AK6DolZOaAbOblP2weeu5k5oLiBHeSKfw/WPFt/8MT1TJ6MafEcoM9&#10;epRjJB9hJFWSZ3ChQa8Hh35xxGdsc6Ya3D2IX4FYuOm53cpr72HoJW+xvHmKLM5CJ5yQQDbDV2gx&#10;Dd9FyEBj503SDtUgiI5tOpxak0oR+FjV9bKs0STQ9r5cXJa5dwVvnqKdD/GzBEPSgVGPrc/ofH8f&#10;YqqGN08uKZmFO6V1br+2ZGB0WVd1DjizGBVxOrUyjGJCXNO8JJKfbJuDI1d6OmMCbY+sE9GJchw3&#10;IzomKTbQHpC/h2kK8dfgoQf/h5IBJ5DR8HvHvaREf7Go4XK+WKSRzZdF/aHCiz+3bM4t3AqEYjRS&#10;Mh1vYh7zies1at2pLMNzJcdacbKyOsdfkEb3/J69nv/q+i8AAAD//wMAUEsDBBQABgAIAAAAIQAQ&#10;oZCF3gAAAAsBAAAPAAAAZHJzL2Rvd25yZXYueG1sTI/NTsMwEITvSLyDtUjcqE1pmhLiVBWIK4j+&#10;SdzceJtEjddR7Dbh7dme4PaNdjQ7ky9H14oL9qHxpOFxokAgld42VGnYbt4fFiBCNGRN6wk1/GCA&#10;ZXF7k5vM+oG+8LKOleAQCpnRUMfYZVKGskZnwsR3SHw7+t6ZyLKvpO3NwOGulVOl5tKZhvhDbTp8&#10;rbE8rc9Ow+7j+L2fqc/qzSXd4EclyT1Lre/vxtULiIhj/DPDtT5Xh4I7HfyZbBCthln6xFviFVIG&#10;dizSOcNBQzJNFMgil/83FL8AAAD//wMAUEsBAi0AFAAGAAgAAAAhALaDOJL+AAAA4QEAABMAAAAA&#10;AAAAAAAAAAAAAAAAAFtDb250ZW50X1R5cGVzXS54bWxQSwECLQAUAAYACAAAACEAOP0h/9YAAACU&#10;AQAACwAAAAAAAAAAAAAAAAAvAQAAX3JlbHMvLnJlbHNQSwECLQAUAAYACAAAACEAjdq0AAsCAADz&#10;AwAADgAAAAAAAAAAAAAAAAAuAgAAZHJzL2Uyb0RvYy54bWxQSwECLQAUAAYACAAAACEAEKGQhd4A&#10;AAALAQAADwAAAAAAAAAAAAAAAABlBAAAZHJzL2Rvd25yZXYueG1sUEsFBgAAAAAEAAQA8wAAAHAF&#10;AAAAAA==&#10;" filled="f" stroked="f">
                <v:textbox>
                  <w:txbxContent>
                    <w:p w14:paraId="02C44AC2" w14:textId="77777777" w:rsidR="002463C4" w:rsidRDefault="002463C4" w:rsidP="003B030B">
                      <w:pPr>
                        <w:spacing w:after="0"/>
                      </w:pPr>
                      <w:r>
                        <w:t>Model 19.1a AFSC longline survey RPNs</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59264" behindDoc="0" locked="0" layoutInCell="1" allowOverlap="1" wp14:anchorId="3F9A1398" wp14:editId="14EE8D15">
                <wp:simplePos x="0" y="0"/>
                <wp:positionH relativeFrom="column">
                  <wp:posOffset>711200</wp:posOffset>
                </wp:positionH>
                <wp:positionV relativeFrom="paragraph">
                  <wp:posOffset>146050</wp:posOffset>
                </wp:positionV>
                <wp:extent cx="2571750"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04800"/>
                        </a:xfrm>
                        <a:prstGeom prst="rect">
                          <a:avLst/>
                        </a:prstGeom>
                        <a:noFill/>
                        <a:ln w="9525">
                          <a:noFill/>
                          <a:miter lim="800000"/>
                          <a:headEnd/>
                          <a:tailEnd/>
                        </a:ln>
                      </wps:spPr>
                      <wps:txbx>
                        <w:txbxContent>
                          <w:p w14:paraId="7770836D" w14:textId="77777777" w:rsidR="002463C4" w:rsidRDefault="002463C4" w:rsidP="003B030B">
                            <w:pPr>
                              <w:spacing w:after="0"/>
                            </w:pPr>
                            <w:r>
                              <w:t>Model 19.1a AFSC trawl survey biomass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A1398" id="_x0000_s1027" type="#_x0000_t202" style="position:absolute;left:0;text-align:left;margin-left:56pt;margin-top:11.5pt;width:202.5pt;height:2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4DwIAAPwDAAAOAAAAZHJzL2Uyb0RvYy54bWysU9tuGyEQfa/Uf0C813uJXScr4yhNmqpS&#10;epGSfgBmWS8qMBSwd92vz8A6jtW+Vd2HFTDMmTlnDqvr0Wiylz4osIxWs5ISaQW0ym4Z/fF0/+6S&#10;khC5bbkGKxk9yECv12/frAbXyBp60K30BEFsaAbHaB+ja4oiiF4aHmbgpMVgB97wiFu/LVrPB0Q3&#10;uqjL8n0xgG+dByFDwNO7KUjXGb/rpIjfui7ISDSj2FvMf5//m/Qv1ivebD13vRLHNvg/dGG4slj0&#10;BHXHIyc7r/6CMkp4CNDFmQBTQNcpITMHZFOVf7B57LmTmQuKE9xJpvD/YMXX/XdPVMtoXS8vKLHc&#10;4JSe5BjJBxhJnQQaXGjw3qPDm3HEYxx0JhvcA4ifgVi47bndyhvvYeglb7HBKmUWZ6kTTkggm+EL&#10;tFiG7yJkoLHzJqmHehBEx0EdTsNJrQg8rBfLarnAkMDYRTm/LPP0Ct68ZDsf4icJhqQFox6Hn9H5&#10;/iHE1A1vXq6kYhbuldbZANqSgdGrRb3ICWcRoyL6UyvDKBbEb3JMIvnRtjk5cqWnNRbQ9sg6EZ0o&#10;x3EzZoWzJEmRDbQHlMHDZEd8Prjowf+mZEArMhp+7biXlOjPFqW8qubz5N28mS+WNW78eWRzHuFW&#10;IBSjkZJpeRuz3yfKNyh5p7Iar50cW0aLZZGOzyF5+Hyfb70+2vUzAAAA//8DAFBLAwQUAAYACAAA&#10;ACEA0s4wft0AAAAJAQAADwAAAGRycy9kb3ducmV2LnhtbEyPT0/DMAzF70h8h8hI3FjSwhiUuhMC&#10;cQVt/JG4ZY3XVjRO1WRr+faYE5zsJz89/165nn2vjjTGLjBCtjCgiOvgOm4Q3l6fLm5AxWTZ2T4w&#10;IXxThHV1elLawoWJN3TcpkZJCMfCIrQpDYXWsW7J27gIA7Hc9mH0NokcG+1GO0m473VuzLX2tmP5&#10;0NqBHlqqv7YHj/D+vP/8uDIvzaNfDlOYjWZ/qxHPz+b7O1CJ5vRnhl98QYdKmHbhwC6qXnSWS5eE&#10;kF/KFMMyW8myQ1hlBnRV6v8Nqh8AAAD//wMAUEsBAi0AFAAGAAgAAAAhALaDOJL+AAAA4QEAABMA&#10;AAAAAAAAAAAAAAAAAAAAAFtDb250ZW50X1R5cGVzXS54bWxQSwECLQAUAAYACAAAACEAOP0h/9YA&#10;AACUAQAACwAAAAAAAAAAAAAAAAAvAQAAX3JlbHMvLnJlbHNQSwECLQAUAAYACAAAACEATd5f+A8C&#10;AAD8AwAADgAAAAAAAAAAAAAAAAAuAgAAZHJzL2Uyb0RvYy54bWxQSwECLQAUAAYACAAAACEA0s4w&#10;ft0AAAAJAQAADwAAAAAAAAAAAAAAAABpBAAAZHJzL2Rvd25yZXYueG1sUEsFBgAAAAAEAAQA8wAA&#10;AHMFAAAAAA==&#10;" filled="f" stroked="f">
                <v:textbox>
                  <w:txbxContent>
                    <w:p w14:paraId="7770836D" w14:textId="77777777" w:rsidR="002463C4" w:rsidRDefault="002463C4" w:rsidP="003B030B">
                      <w:pPr>
                        <w:spacing w:after="0"/>
                      </w:pPr>
                      <w:r>
                        <w:t>Model 19.1a AFSC trawl survey biomass</w:t>
                      </w:r>
                    </w:p>
                  </w:txbxContent>
                </v:textbox>
              </v:shape>
            </w:pict>
          </mc:Fallback>
        </mc:AlternateContent>
      </w:r>
      <w:r w:rsidRPr="00141EEE">
        <w:rPr>
          <w:noProof/>
        </w:rPr>
        <w:drawing>
          <wp:inline distT="0" distB="0" distL="0" distR="0" wp14:anchorId="1EA71075" wp14:editId="0A2F2A54">
            <wp:extent cx="5943600" cy="2724150"/>
            <wp:effectExtent l="0" t="0" r="0" b="0"/>
            <wp:docPr id="36" name="Picture 36" descr="C:\AA - PH Stuff\2022 Assmnts\PCod\goa_pcod\plots\r4s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2022 Assmnts\PCod\goa_pcod\plots\r4ss\index2_cpuefit_Srv.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4931" b="10590"/>
                    <a:stretch/>
                  </pic:blipFill>
                  <pic:spPr bwMode="auto">
                    <a:xfrm>
                      <a:off x="0" y="0"/>
                      <a:ext cx="5943600" cy="2724150"/>
                    </a:xfrm>
                    <a:prstGeom prst="rect">
                      <a:avLst/>
                    </a:prstGeom>
                    <a:noFill/>
                    <a:ln>
                      <a:noFill/>
                    </a:ln>
                    <a:extLst>
                      <a:ext uri="{53640926-AAD7-44D8-BBD7-CCE9431645EC}">
                        <a14:shadowObscured xmlns:a14="http://schemas.microsoft.com/office/drawing/2010/main"/>
                      </a:ext>
                    </a:extLst>
                  </pic:spPr>
                </pic:pic>
              </a:graphicData>
            </a:graphic>
          </wp:inline>
        </w:drawing>
      </w:r>
      <w:commentRangeStart w:id="318"/>
      <w:r w:rsidRPr="00141EEE">
        <w:rPr>
          <w:noProof/>
        </w:rPr>
        <w:drawing>
          <wp:inline distT="0" distB="0" distL="0" distR="0" wp14:anchorId="4E77997A" wp14:editId="5D47C9AA">
            <wp:extent cx="5943600" cy="3251200"/>
            <wp:effectExtent l="0" t="0" r="0" b="6350"/>
            <wp:docPr id="37" name="Picture 37" descr="C:\AA - PH Stuff\2022 Assmnts\PCod\goa_pcod\plots\r4s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2022 Assmnts\PCod\goa_pcod\plots\r4ss\index2_cpuefit_LLSrv.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1111"/>
                    <a:stretch/>
                  </pic:blipFill>
                  <pic:spPr bwMode="auto">
                    <a:xfrm>
                      <a:off x="0" y="0"/>
                      <a:ext cx="5943600" cy="3251200"/>
                    </a:xfrm>
                    <a:prstGeom prst="rect">
                      <a:avLst/>
                    </a:prstGeom>
                    <a:noFill/>
                    <a:ln>
                      <a:noFill/>
                    </a:ln>
                    <a:extLst>
                      <a:ext uri="{53640926-AAD7-44D8-BBD7-CCE9431645EC}">
                        <a14:shadowObscured xmlns:a14="http://schemas.microsoft.com/office/drawing/2010/main"/>
                      </a:ext>
                    </a:extLst>
                  </pic:spPr>
                </pic:pic>
              </a:graphicData>
            </a:graphic>
          </wp:inline>
        </w:drawing>
      </w:r>
      <w:commentRangeEnd w:id="318"/>
      <w:r w:rsidR="00284AD2">
        <w:rPr>
          <w:rStyle w:val="CommentReference"/>
        </w:rPr>
        <w:commentReference w:id="318"/>
      </w:r>
    </w:p>
    <w:p w14:paraId="0B89265D" w14:textId="77777777" w:rsidR="003B030B" w:rsidRDefault="003B030B" w:rsidP="003B030B">
      <w:r w:rsidRPr="00141EEE">
        <w:t>Figure 2.</w:t>
      </w:r>
      <w:r>
        <w:rPr>
          <w:noProof/>
        </w:rPr>
        <w:t>32</w:t>
      </w:r>
      <w:r w:rsidRPr="00141EEE">
        <w:rPr>
          <w:noProof/>
        </w:rPr>
        <w:t>.</w:t>
      </w:r>
      <w:r>
        <w:t xml:space="preserve"> Model fits to AFSC bottom trawl survey biomass (top) and AFSC longline survey relative population numbers (RPNs, bottom).</w:t>
      </w:r>
    </w:p>
    <w:p w14:paraId="2791868B" w14:textId="77777777" w:rsidR="003B030B" w:rsidRDefault="003B030B" w:rsidP="003B030B"/>
    <w:p w14:paraId="14E34449" w14:textId="77777777" w:rsidR="003B030B" w:rsidRPr="002D40F7" w:rsidRDefault="003B030B" w:rsidP="003B030B">
      <w:pPr>
        <w:rPr>
          <w:noProof/>
        </w:rPr>
      </w:pPr>
      <w:commentRangeStart w:id="319"/>
      <w:r>
        <w:rPr>
          <w:noProof/>
        </w:rPr>
        <w:lastRenderedPageBreak/>
        <w:drawing>
          <wp:inline distT="0" distB="0" distL="0" distR="0" wp14:anchorId="261071A0" wp14:editId="5FE3CC0F">
            <wp:extent cx="5872982" cy="42608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77181" cy="4263897"/>
                    </a:xfrm>
                    <a:prstGeom prst="rect">
                      <a:avLst/>
                    </a:prstGeom>
                    <a:noFill/>
                  </pic:spPr>
                </pic:pic>
              </a:graphicData>
            </a:graphic>
          </wp:inline>
        </w:drawing>
      </w:r>
      <w:commentRangeEnd w:id="319"/>
      <w:r w:rsidR="00284AD2">
        <w:rPr>
          <w:rStyle w:val="CommentReference"/>
        </w:rPr>
        <w:commentReference w:id="319"/>
      </w:r>
    </w:p>
    <w:p w14:paraId="6DBF6A6D" w14:textId="77777777" w:rsidR="003B030B" w:rsidRDefault="003B030B" w:rsidP="003B030B">
      <w:r w:rsidRPr="002A6731">
        <w:t>Figure 2.</w:t>
      </w:r>
      <w:r>
        <w:rPr>
          <w:noProof/>
        </w:rPr>
        <w:t>33</w:t>
      </w:r>
      <w:r w:rsidRPr="002A6731">
        <w:rPr>
          <w:noProof/>
        </w:rPr>
        <w:t>.</w:t>
      </w:r>
      <w:r w:rsidRPr="002D40F7">
        <w:t xml:space="preserve"> Total </w:t>
      </w:r>
      <w:r w:rsidRPr="00BC356B">
        <w:t>biomass</w:t>
      </w:r>
      <w:r w:rsidRPr="002D40F7">
        <w:t xml:space="preserve"> estimates from reviewed models and NMFS bottom trawl survey biomass estimates with 95% confidence bounds. </w:t>
      </w:r>
    </w:p>
    <w:p w14:paraId="6362C37E" w14:textId="77777777" w:rsidR="003B030B" w:rsidRPr="002D40F7" w:rsidRDefault="003B030B" w:rsidP="003B030B">
      <w:pPr>
        <w:rPr>
          <w:noProof/>
        </w:rPr>
      </w:pPr>
    </w:p>
    <w:p w14:paraId="5EF2A831" w14:textId="77777777" w:rsidR="003B030B" w:rsidRPr="002D40F7" w:rsidRDefault="003B030B" w:rsidP="003B030B">
      <w:pPr>
        <w:rPr>
          <w:noProof/>
        </w:rPr>
      </w:pPr>
      <w:r>
        <w:rPr>
          <w:noProof/>
        </w:rPr>
        <w:lastRenderedPageBreak/>
        <w:drawing>
          <wp:inline distT="0" distB="0" distL="0" distR="0" wp14:anchorId="4118397C" wp14:editId="59622250">
            <wp:extent cx="6370955" cy="5340350"/>
            <wp:effectExtent l="0" t="0" r="0" b="0"/>
            <wp:docPr id="2254" name="Picture 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70955" cy="5340350"/>
                    </a:xfrm>
                    <a:prstGeom prst="rect">
                      <a:avLst/>
                    </a:prstGeom>
                    <a:noFill/>
                  </pic:spPr>
                </pic:pic>
              </a:graphicData>
            </a:graphic>
          </wp:inline>
        </w:drawing>
      </w:r>
    </w:p>
    <w:p w14:paraId="1E2B3D77" w14:textId="77777777" w:rsidR="003B030B" w:rsidRDefault="003B030B" w:rsidP="003B030B">
      <w:r w:rsidRPr="00BD22B0">
        <w:t>Figure 2.</w:t>
      </w:r>
      <w:r>
        <w:rPr>
          <w:noProof/>
        </w:rPr>
        <w:t>34</w:t>
      </w:r>
      <w:r w:rsidRPr="00BD22B0">
        <w:rPr>
          <w:noProof/>
        </w:rPr>
        <w:t>.</w:t>
      </w:r>
      <w:r w:rsidRPr="00BD22B0">
        <w:t xml:space="preserve"> NMFS</w:t>
      </w:r>
      <w:r w:rsidRPr="002D40F7">
        <w:t xml:space="preserve"> bottom trawl surve</w:t>
      </w:r>
      <w:r>
        <w:t>y length composition and Model 19.1a fit (left</w:t>
      </w:r>
      <w:r w:rsidRPr="002D40F7">
        <w:t>), Pearson residuals (</w:t>
      </w:r>
      <w:r>
        <w:t>top right</w:t>
      </w:r>
      <w:r w:rsidRPr="002D40F7">
        <w:t xml:space="preserve">), and mean length (cm; </w:t>
      </w:r>
      <w:r>
        <w:t>bottom right</w:t>
      </w:r>
      <w:r w:rsidRPr="002D40F7">
        <w:t>).</w:t>
      </w:r>
    </w:p>
    <w:p w14:paraId="7BE1B3A7" w14:textId="77777777" w:rsidR="003B030B" w:rsidRDefault="003B030B" w:rsidP="003B030B"/>
    <w:p w14:paraId="1CB5FB11" w14:textId="77777777" w:rsidR="003B030B" w:rsidRDefault="003B030B" w:rsidP="003B030B">
      <w:commentRangeStart w:id="320"/>
      <w:r>
        <w:rPr>
          <w:noProof/>
        </w:rPr>
        <w:lastRenderedPageBreak/>
        <w:drawing>
          <wp:inline distT="0" distB="0" distL="0" distR="0" wp14:anchorId="24CB2FDB" wp14:editId="21F7A167">
            <wp:extent cx="5944235" cy="57918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4235" cy="5791835"/>
                    </a:xfrm>
                    <a:prstGeom prst="rect">
                      <a:avLst/>
                    </a:prstGeom>
                    <a:noFill/>
                  </pic:spPr>
                </pic:pic>
              </a:graphicData>
            </a:graphic>
          </wp:inline>
        </w:drawing>
      </w:r>
      <w:commentRangeEnd w:id="320"/>
      <w:r w:rsidR="00F1700F">
        <w:rPr>
          <w:rStyle w:val="CommentReference"/>
        </w:rPr>
        <w:commentReference w:id="320"/>
      </w:r>
    </w:p>
    <w:p w14:paraId="0C6D7626" w14:textId="77777777" w:rsidR="003B030B" w:rsidRDefault="003B030B" w:rsidP="003B030B">
      <w:r w:rsidRPr="00BD22B0">
        <w:t>Figure 2.</w:t>
      </w:r>
      <w:r>
        <w:rPr>
          <w:noProof/>
        </w:rPr>
        <w:t>35</w:t>
      </w:r>
      <w:r w:rsidRPr="00BD22B0">
        <w:rPr>
          <w:noProof/>
        </w:rPr>
        <w:t>.</w:t>
      </w:r>
      <w:r w:rsidRPr="00BD22B0">
        <w:t xml:space="preserve"> NMFS</w:t>
      </w:r>
      <w:r w:rsidRPr="002D40F7">
        <w:t xml:space="preserve"> bottom trawl surve</w:t>
      </w:r>
      <w:r>
        <w:t>y selectivity at length from Model 19.1a across time (top</w:t>
      </w:r>
      <w:r w:rsidRPr="002D40F7">
        <w:t xml:space="preserve">), </w:t>
      </w:r>
      <w:r>
        <w:t xml:space="preserve">and in final year of model </w:t>
      </w:r>
      <w:r w:rsidRPr="002D40F7">
        <w:t>(</w:t>
      </w:r>
      <w:r>
        <w:t>bottom</w:t>
      </w:r>
      <w:r w:rsidRPr="002D40F7">
        <w:t>).</w:t>
      </w:r>
    </w:p>
    <w:p w14:paraId="5E5A4168" w14:textId="77777777" w:rsidR="003B030B" w:rsidRPr="002D40F7" w:rsidRDefault="003B030B" w:rsidP="003B030B"/>
    <w:p w14:paraId="478C1610" w14:textId="77777777" w:rsidR="003B030B" w:rsidRDefault="003B030B" w:rsidP="003B030B">
      <w:r>
        <w:rPr>
          <w:noProof/>
        </w:rPr>
        <w:lastRenderedPageBreak/>
        <w:drawing>
          <wp:inline distT="0" distB="0" distL="0" distR="0" wp14:anchorId="33F7B2C7" wp14:editId="40924546">
            <wp:extent cx="5986780" cy="5688330"/>
            <wp:effectExtent l="0" t="0" r="0" b="7620"/>
            <wp:docPr id="2246" name="Picture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86780" cy="5688330"/>
                    </a:xfrm>
                    <a:prstGeom prst="rect">
                      <a:avLst/>
                    </a:prstGeom>
                    <a:noFill/>
                  </pic:spPr>
                </pic:pic>
              </a:graphicData>
            </a:graphic>
          </wp:inline>
        </w:drawing>
      </w:r>
    </w:p>
    <w:p w14:paraId="64373123" w14:textId="77777777" w:rsidR="003B030B" w:rsidRDefault="003B030B" w:rsidP="003B030B">
      <w:r w:rsidRPr="002356EC">
        <w:t>Figure 2.</w:t>
      </w:r>
      <w:r>
        <w:rPr>
          <w:noProof/>
        </w:rPr>
        <w:t>36</w:t>
      </w:r>
      <w:r w:rsidRPr="002356EC">
        <w:rPr>
          <w:noProof/>
        </w:rPr>
        <w:t>.</w:t>
      </w:r>
      <w:r w:rsidRPr="002356EC">
        <w:t xml:space="preserve"> NMFS</w:t>
      </w:r>
      <w:r>
        <w:t xml:space="preserve"> bottom trawl survey </w:t>
      </w:r>
      <w:r w:rsidRPr="002D40F7">
        <w:t>conditiona</w:t>
      </w:r>
      <w:r>
        <w:t>l age at length data and standard deviation with Model 19.1a</w:t>
      </w:r>
      <w:r w:rsidRPr="002D40F7">
        <w:t xml:space="preserve"> fit</w:t>
      </w:r>
      <w:r>
        <w:t xml:space="preserve"> (blue line)</w:t>
      </w:r>
      <w:r w:rsidRPr="002D40F7">
        <w:t>.</w:t>
      </w:r>
    </w:p>
    <w:p w14:paraId="3464F6F0" w14:textId="77777777" w:rsidR="003B030B" w:rsidRDefault="003B030B" w:rsidP="003B030B"/>
    <w:p w14:paraId="20622C42" w14:textId="77777777" w:rsidR="003B030B" w:rsidRDefault="003B030B" w:rsidP="003B030B">
      <w:r>
        <w:rPr>
          <w:noProof/>
        </w:rPr>
        <w:lastRenderedPageBreak/>
        <w:drawing>
          <wp:inline distT="0" distB="0" distL="0" distR="0" wp14:anchorId="4678651F" wp14:editId="13CC362C">
            <wp:extent cx="5492750" cy="6474460"/>
            <wp:effectExtent l="0" t="0" r="0" b="2540"/>
            <wp:docPr id="2249" name="Picture 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92750" cy="6474460"/>
                    </a:xfrm>
                    <a:prstGeom prst="rect">
                      <a:avLst/>
                    </a:prstGeom>
                    <a:noFill/>
                  </pic:spPr>
                </pic:pic>
              </a:graphicData>
            </a:graphic>
          </wp:inline>
        </w:drawing>
      </w:r>
    </w:p>
    <w:p w14:paraId="714895FF" w14:textId="62FB0574" w:rsidR="003B030B" w:rsidRDefault="003B030B" w:rsidP="003B030B">
      <w:r w:rsidRPr="0011659C">
        <w:t>Figure 2.</w:t>
      </w:r>
      <w:r>
        <w:rPr>
          <w:noProof/>
        </w:rPr>
        <w:t>37</w:t>
      </w:r>
      <w:r w:rsidRPr="0011659C">
        <w:rPr>
          <w:noProof/>
        </w:rPr>
        <w:t>.</w:t>
      </w:r>
      <w:r w:rsidRPr="0011659C">
        <w:t xml:space="preserve"> AFSC</w:t>
      </w:r>
      <w:r>
        <w:t xml:space="preserve"> </w:t>
      </w:r>
      <w:r w:rsidRPr="00617184">
        <w:t>Longline</w:t>
      </w:r>
      <w:r w:rsidRPr="002D40F7">
        <w:t xml:space="preserve"> surve</w:t>
      </w:r>
      <w:r>
        <w:t>y length composition and Model 19.1a</w:t>
      </w:r>
      <w:r w:rsidRPr="002D40F7">
        <w:t xml:space="preserve"> fit (top), Pearson residuals (left bottom), and </w:t>
      </w:r>
      <w:r>
        <w:t>mean length (cm; right bottom).</w:t>
      </w:r>
    </w:p>
    <w:p w14:paraId="530D0FFA" w14:textId="77777777" w:rsidR="003B030B" w:rsidRDefault="003B030B" w:rsidP="003B030B"/>
    <w:p w14:paraId="08AF566B" w14:textId="77777777" w:rsidR="003B030B" w:rsidRDefault="003B030B" w:rsidP="003B030B">
      <w:r>
        <w:rPr>
          <w:noProof/>
        </w:rPr>
        <w:lastRenderedPageBreak/>
        <w:drawing>
          <wp:inline distT="0" distB="0" distL="0" distR="0" wp14:anchorId="1C46FCA5" wp14:editId="6A57046E">
            <wp:extent cx="5944235" cy="63099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4235" cy="6309995"/>
                    </a:xfrm>
                    <a:prstGeom prst="rect">
                      <a:avLst/>
                    </a:prstGeom>
                    <a:noFill/>
                  </pic:spPr>
                </pic:pic>
              </a:graphicData>
            </a:graphic>
          </wp:inline>
        </w:drawing>
      </w:r>
    </w:p>
    <w:p w14:paraId="4993073C" w14:textId="77777777" w:rsidR="003B030B" w:rsidRDefault="003B030B" w:rsidP="003B030B">
      <w:r w:rsidRPr="0011659C">
        <w:t>Figure 2.</w:t>
      </w:r>
      <w:r>
        <w:rPr>
          <w:noProof/>
        </w:rPr>
        <w:t>38</w:t>
      </w:r>
      <w:r w:rsidRPr="0011659C">
        <w:rPr>
          <w:noProof/>
        </w:rPr>
        <w:t>.</w:t>
      </w:r>
      <w:r w:rsidRPr="0011659C">
        <w:t xml:space="preserve"> AFSC</w:t>
      </w:r>
      <w:r>
        <w:t xml:space="preserve"> </w:t>
      </w:r>
      <w:r w:rsidRPr="00617184">
        <w:t>Longline</w:t>
      </w:r>
      <w:r w:rsidRPr="002D40F7">
        <w:t xml:space="preserve"> surve</w:t>
      </w:r>
      <w:r>
        <w:t>y time-dependent catchability (top; as estimated with CFSR anomaly covariate) and selectivity at length (bottom) from Model 19.1a.</w:t>
      </w:r>
    </w:p>
    <w:p w14:paraId="39C4F6F3" w14:textId="72BF6AE7" w:rsidR="003B030B" w:rsidRPr="002D40F7" w:rsidRDefault="003B030B" w:rsidP="003B030B"/>
    <w:p w14:paraId="54428A37" w14:textId="77777777" w:rsidR="003B030B" w:rsidRDefault="003B030B" w:rsidP="003B030B">
      <w:r>
        <w:rPr>
          <w:noProof/>
        </w:rPr>
        <w:lastRenderedPageBreak/>
        <w:drawing>
          <wp:inline distT="0" distB="0" distL="0" distR="0" wp14:anchorId="2751DC89" wp14:editId="0A862ED1">
            <wp:extent cx="6628091" cy="6083300"/>
            <wp:effectExtent l="0" t="0" r="1905" b="0"/>
            <wp:docPr id="2257" name="Picture 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30206" cy="6085241"/>
                    </a:xfrm>
                    <a:prstGeom prst="rect">
                      <a:avLst/>
                    </a:prstGeom>
                    <a:noFill/>
                  </pic:spPr>
                </pic:pic>
              </a:graphicData>
            </a:graphic>
          </wp:inline>
        </w:drawing>
      </w:r>
    </w:p>
    <w:p w14:paraId="17BD33D4" w14:textId="77777777" w:rsidR="003B030B" w:rsidRDefault="003B030B" w:rsidP="003B030B">
      <w:r w:rsidRPr="0011659C">
        <w:t>Figure 2.</w:t>
      </w:r>
      <w:r>
        <w:rPr>
          <w:noProof/>
        </w:rPr>
        <w:t>39</w:t>
      </w:r>
      <w:r w:rsidRPr="0011659C">
        <w:rPr>
          <w:noProof/>
        </w:rPr>
        <w:t>.</w:t>
      </w:r>
      <w:r w:rsidRPr="0011659C">
        <w:t xml:space="preserve"> Trawl</w:t>
      </w:r>
      <w:r w:rsidRPr="002D40F7">
        <w:t xml:space="preserve"> fishery length composition and Model </w:t>
      </w:r>
      <w:r>
        <w:t>19.1a fit (top),</w:t>
      </w:r>
      <w:r w:rsidRPr="002D40F7">
        <w:t xml:space="preserve"> Pearson residuals (left bottom), and </w:t>
      </w:r>
      <w:r>
        <w:t>mean length (cm; right bottom).</w:t>
      </w:r>
    </w:p>
    <w:p w14:paraId="507A094E" w14:textId="77777777" w:rsidR="003B030B" w:rsidRDefault="003B030B" w:rsidP="003B030B"/>
    <w:p w14:paraId="74C3E580" w14:textId="77777777" w:rsidR="003B030B" w:rsidRDefault="003B030B" w:rsidP="003B030B">
      <w:r>
        <w:rPr>
          <w:noProof/>
        </w:rPr>
        <w:lastRenderedPageBreak/>
        <w:drawing>
          <wp:inline distT="0" distB="0" distL="0" distR="0" wp14:anchorId="58BEC07F" wp14:editId="28EBA74C">
            <wp:extent cx="5944235" cy="5797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4235" cy="5797550"/>
                    </a:xfrm>
                    <a:prstGeom prst="rect">
                      <a:avLst/>
                    </a:prstGeom>
                    <a:noFill/>
                  </pic:spPr>
                </pic:pic>
              </a:graphicData>
            </a:graphic>
          </wp:inline>
        </w:drawing>
      </w:r>
    </w:p>
    <w:p w14:paraId="1A485C7C" w14:textId="77777777" w:rsidR="003B030B" w:rsidRDefault="003B030B" w:rsidP="003B030B">
      <w:r w:rsidRPr="0011659C">
        <w:t>Figure 2.</w:t>
      </w:r>
      <w:r>
        <w:rPr>
          <w:noProof/>
        </w:rPr>
        <w:t>40</w:t>
      </w:r>
      <w:r w:rsidRPr="0011659C">
        <w:rPr>
          <w:noProof/>
        </w:rPr>
        <w:t>.</w:t>
      </w:r>
      <w:r w:rsidRPr="0011659C">
        <w:t xml:space="preserve"> Trawl</w:t>
      </w:r>
      <w:r w:rsidRPr="002D40F7">
        <w:t xml:space="preserve"> fishery </w:t>
      </w:r>
      <w:r>
        <w:t xml:space="preserve">selectivity at </w:t>
      </w:r>
      <w:r w:rsidRPr="002D40F7">
        <w:t xml:space="preserve">length </w:t>
      </w:r>
      <w:r>
        <w:t>from</w:t>
      </w:r>
      <w:r w:rsidRPr="002D40F7">
        <w:t xml:space="preserve"> Model </w:t>
      </w:r>
      <w:r>
        <w:t>19.1a across time (top),</w:t>
      </w:r>
      <w:r w:rsidRPr="002D40F7">
        <w:t xml:space="preserve"> </w:t>
      </w:r>
      <w:r>
        <w:t>and in final year of model (bottom).</w:t>
      </w:r>
    </w:p>
    <w:p w14:paraId="6510B39F" w14:textId="77777777" w:rsidR="003B030B" w:rsidRDefault="003B030B" w:rsidP="003B030B"/>
    <w:p w14:paraId="4CC7CBE7" w14:textId="77777777" w:rsidR="003B030B" w:rsidRDefault="003B030B" w:rsidP="003B030B">
      <w:pPr>
        <w:spacing w:after="0"/>
      </w:pPr>
      <w:r>
        <w:rPr>
          <w:noProof/>
        </w:rPr>
        <w:lastRenderedPageBreak/>
        <w:drawing>
          <wp:inline distT="0" distB="0" distL="0" distR="0" wp14:anchorId="737DDC4F" wp14:editId="3E79AA67">
            <wp:extent cx="6437630" cy="6102350"/>
            <wp:effectExtent l="0" t="0" r="1270" b="0"/>
            <wp:docPr id="2258" name="Picture 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37630" cy="6102350"/>
                    </a:xfrm>
                    <a:prstGeom prst="rect">
                      <a:avLst/>
                    </a:prstGeom>
                    <a:noFill/>
                  </pic:spPr>
                </pic:pic>
              </a:graphicData>
            </a:graphic>
          </wp:inline>
        </w:drawing>
      </w:r>
    </w:p>
    <w:p w14:paraId="27E64166" w14:textId="77777777" w:rsidR="003B030B" w:rsidRDefault="003B030B" w:rsidP="003B030B">
      <w:r w:rsidRPr="00D018B9">
        <w:t>Figure 2.</w:t>
      </w:r>
      <w:r>
        <w:rPr>
          <w:noProof/>
        </w:rPr>
        <w:t>41</w:t>
      </w:r>
      <w:r w:rsidRPr="00D018B9">
        <w:rPr>
          <w:noProof/>
        </w:rPr>
        <w:t>.</w:t>
      </w:r>
      <w:r w:rsidRPr="00D018B9">
        <w:t xml:space="preserve"> Trawl</w:t>
      </w:r>
      <w:r>
        <w:t xml:space="preserve"> </w:t>
      </w:r>
      <w:r w:rsidRPr="00547A01">
        <w:t>fishery</w:t>
      </w:r>
      <w:r w:rsidRPr="002D40F7">
        <w:t xml:space="preserve"> conditiona</w:t>
      </w:r>
      <w:r>
        <w:t>l age at length data and standard deviation with Model 19.1a</w:t>
      </w:r>
      <w:r w:rsidRPr="002D40F7">
        <w:t xml:space="preserve"> fit</w:t>
      </w:r>
      <w:r>
        <w:t xml:space="preserve"> (blue line).</w:t>
      </w:r>
    </w:p>
    <w:p w14:paraId="4767AFC9" w14:textId="77777777" w:rsidR="003B030B" w:rsidRDefault="003B030B" w:rsidP="003B030B"/>
    <w:p w14:paraId="6FCF81AA" w14:textId="77777777" w:rsidR="003B030B" w:rsidRDefault="003B030B" w:rsidP="003B030B">
      <w:r>
        <w:rPr>
          <w:noProof/>
        </w:rPr>
        <w:lastRenderedPageBreak/>
        <w:drawing>
          <wp:inline distT="0" distB="0" distL="0" distR="0" wp14:anchorId="5C8AF3E1" wp14:editId="59BADCFF">
            <wp:extent cx="6628608" cy="6369050"/>
            <wp:effectExtent l="0" t="0" r="1270" b="0"/>
            <wp:docPr id="2259" name="Picture 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32127" cy="6372431"/>
                    </a:xfrm>
                    <a:prstGeom prst="rect">
                      <a:avLst/>
                    </a:prstGeom>
                    <a:noFill/>
                  </pic:spPr>
                </pic:pic>
              </a:graphicData>
            </a:graphic>
          </wp:inline>
        </w:drawing>
      </w:r>
    </w:p>
    <w:p w14:paraId="06AE5A30" w14:textId="77777777" w:rsidR="003B030B" w:rsidRDefault="003B030B" w:rsidP="003B030B">
      <w:r w:rsidRPr="00EF4E2C">
        <w:t>Figure 2.</w:t>
      </w:r>
      <w:r>
        <w:rPr>
          <w:noProof/>
        </w:rPr>
        <w:t>42</w:t>
      </w:r>
      <w:r w:rsidRPr="00EF4E2C">
        <w:rPr>
          <w:noProof/>
        </w:rPr>
        <w:t>.</w:t>
      </w:r>
      <w:r w:rsidRPr="00EF4E2C">
        <w:t xml:space="preserve"> Longline</w:t>
      </w:r>
      <w:r w:rsidRPr="002D40F7">
        <w:t xml:space="preserve"> fishery length composition and Model </w:t>
      </w:r>
      <w:r>
        <w:t>19.1a fit (top),</w:t>
      </w:r>
      <w:r w:rsidRPr="002D40F7">
        <w:t xml:space="preserve"> Pearson residuals (left bottom), and </w:t>
      </w:r>
      <w:r>
        <w:t>mean length (cm; right bottom).</w:t>
      </w:r>
    </w:p>
    <w:p w14:paraId="004DFB11" w14:textId="286E8FE9" w:rsidR="003B030B" w:rsidRDefault="003B030B" w:rsidP="003B030B">
      <w:pPr>
        <w:rPr>
          <w:noProof/>
        </w:rPr>
      </w:pPr>
    </w:p>
    <w:p w14:paraId="4AA56AE8" w14:textId="77777777" w:rsidR="003B030B" w:rsidRPr="002D40F7" w:rsidRDefault="003B030B" w:rsidP="003B030B">
      <w:pPr>
        <w:rPr>
          <w:noProof/>
        </w:rPr>
      </w:pPr>
      <w:r>
        <w:rPr>
          <w:noProof/>
        </w:rPr>
        <w:lastRenderedPageBreak/>
        <w:drawing>
          <wp:inline distT="0" distB="0" distL="0" distR="0" wp14:anchorId="70BD0FCE" wp14:editId="201444A1">
            <wp:extent cx="5944235" cy="57918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4235" cy="5791835"/>
                    </a:xfrm>
                    <a:prstGeom prst="rect">
                      <a:avLst/>
                    </a:prstGeom>
                    <a:noFill/>
                  </pic:spPr>
                </pic:pic>
              </a:graphicData>
            </a:graphic>
          </wp:inline>
        </w:drawing>
      </w:r>
    </w:p>
    <w:p w14:paraId="470314CF" w14:textId="77777777" w:rsidR="003B030B" w:rsidRDefault="003B030B" w:rsidP="003B030B">
      <w:r w:rsidRPr="0011659C">
        <w:t>Figure 2.</w:t>
      </w:r>
      <w:r>
        <w:rPr>
          <w:noProof/>
        </w:rPr>
        <w:t>43</w:t>
      </w:r>
      <w:r w:rsidRPr="0011659C">
        <w:rPr>
          <w:noProof/>
        </w:rPr>
        <w:t>.</w:t>
      </w:r>
      <w:r>
        <w:t xml:space="preserve"> Longline</w:t>
      </w:r>
      <w:r w:rsidRPr="002D40F7">
        <w:t xml:space="preserve"> fishery </w:t>
      </w:r>
      <w:r>
        <w:t xml:space="preserve">selectivity at </w:t>
      </w:r>
      <w:r w:rsidRPr="002D40F7">
        <w:t xml:space="preserve">length </w:t>
      </w:r>
      <w:r>
        <w:t>from</w:t>
      </w:r>
      <w:r w:rsidRPr="002D40F7">
        <w:t xml:space="preserve"> Model </w:t>
      </w:r>
      <w:r>
        <w:t>19.1a across time (top),</w:t>
      </w:r>
      <w:r w:rsidRPr="002D40F7">
        <w:t xml:space="preserve"> </w:t>
      </w:r>
      <w:r>
        <w:t>and in final year of model (bottom).</w:t>
      </w:r>
    </w:p>
    <w:p w14:paraId="5C4218D9" w14:textId="77777777" w:rsidR="003B030B" w:rsidRDefault="003B030B" w:rsidP="003B030B"/>
    <w:p w14:paraId="6EC019E4" w14:textId="77777777" w:rsidR="003B030B" w:rsidRDefault="003B030B" w:rsidP="003B030B">
      <w:pPr>
        <w:tabs>
          <w:tab w:val="left" w:pos="0"/>
        </w:tabs>
        <w:spacing w:after="0"/>
        <w:rPr>
          <w:noProof/>
        </w:rPr>
      </w:pPr>
      <w:r>
        <w:rPr>
          <w:noProof/>
        </w:rPr>
        <w:lastRenderedPageBreak/>
        <w:drawing>
          <wp:inline distT="0" distB="0" distL="0" distR="0" wp14:anchorId="44999274" wp14:editId="52944E4C">
            <wp:extent cx="5937885" cy="5395595"/>
            <wp:effectExtent l="0" t="0" r="5715" b="0"/>
            <wp:docPr id="2260" name="Picture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7885" cy="5395595"/>
                    </a:xfrm>
                    <a:prstGeom prst="rect">
                      <a:avLst/>
                    </a:prstGeom>
                    <a:noFill/>
                  </pic:spPr>
                </pic:pic>
              </a:graphicData>
            </a:graphic>
          </wp:inline>
        </w:drawing>
      </w:r>
    </w:p>
    <w:p w14:paraId="5AAE3098" w14:textId="77777777" w:rsidR="003B030B" w:rsidRDefault="003B030B" w:rsidP="003B030B">
      <w:r w:rsidRPr="00EF4E2C">
        <w:t>Figure 2.</w:t>
      </w:r>
      <w:r>
        <w:rPr>
          <w:noProof/>
        </w:rPr>
        <w:t>44</w:t>
      </w:r>
      <w:r w:rsidRPr="00EF4E2C">
        <w:rPr>
          <w:noProof/>
        </w:rPr>
        <w:t>.</w:t>
      </w:r>
      <w:r w:rsidRPr="00EF4E2C">
        <w:t xml:space="preserve"> Longline</w:t>
      </w:r>
      <w:r>
        <w:t xml:space="preserve"> fishery</w:t>
      </w:r>
      <w:r w:rsidRPr="002D40F7">
        <w:t xml:space="preserve"> conditiona</w:t>
      </w:r>
      <w:r>
        <w:t>l age at length data and standard deviation with Model 19.1a</w:t>
      </w:r>
      <w:r w:rsidRPr="002D40F7">
        <w:t xml:space="preserve"> fit</w:t>
      </w:r>
      <w:r>
        <w:t xml:space="preserve"> (blue line).</w:t>
      </w:r>
    </w:p>
    <w:p w14:paraId="678B1F4B" w14:textId="77777777" w:rsidR="003B030B" w:rsidRDefault="003B030B" w:rsidP="003B030B"/>
    <w:p w14:paraId="5F3C658C" w14:textId="77777777" w:rsidR="003B030B" w:rsidRPr="002D40F7" w:rsidRDefault="003B030B" w:rsidP="003B030B">
      <w:pPr>
        <w:spacing w:after="0"/>
        <w:rPr>
          <w:noProof/>
        </w:rPr>
      </w:pPr>
      <w:r>
        <w:rPr>
          <w:noProof/>
        </w:rPr>
        <w:lastRenderedPageBreak/>
        <w:drawing>
          <wp:inline distT="0" distB="0" distL="0" distR="0" wp14:anchorId="1E8C9181" wp14:editId="11B6B7D1">
            <wp:extent cx="6070600" cy="7092319"/>
            <wp:effectExtent l="0" t="0" r="6350" b="0"/>
            <wp:docPr id="2261" name="Picture 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76726" cy="7099476"/>
                    </a:xfrm>
                    <a:prstGeom prst="rect">
                      <a:avLst/>
                    </a:prstGeom>
                    <a:noFill/>
                  </pic:spPr>
                </pic:pic>
              </a:graphicData>
            </a:graphic>
          </wp:inline>
        </w:drawing>
      </w:r>
    </w:p>
    <w:p w14:paraId="2B109BE1" w14:textId="77777777" w:rsidR="003B030B" w:rsidRDefault="003B030B" w:rsidP="003B030B">
      <w:r w:rsidRPr="00EF4E2C">
        <w:t>Figure 2.</w:t>
      </w:r>
      <w:r>
        <w:rPr>
          <w:noProof/>
        </w:rPr>
        <w:t>45</w:t>
      </w:r>
      <w:r w:rsidRPr="00EF4E2C">
        <w:rPr>
          <w:noProof/>
        </w:rPr>
        <w:t>.</w:t>
      </w:r>
      <w:r w:rsidRPr="00EF4E2C">
        <w:t xml:space="preserve"> Pot fishery</w:t>
      </w:r>
      <w:r>
        <w:t xml:space="preserve"> length </w:t>
      </w:r>
      <w:r w:rsidRPr="00617184">
        <w:t>composition</w:t>
      </w:r>
      <w:r>
        <w:t xml:space="preserve"> and </w:t>
      </w:r>
      <w:r w:rsidRPr="002D40F7">
        <w:t xml:space="preserve">Model </w:t>
      </w:r>
      <w:r>
        <w:t>19.1a fit (top),</w:t>
      </w:r>
      <w:r w:rsidRPr="002D40F7">
        <w:t xml:space="preserve"> Pearson residuals (left bottom), and </w:t>
      </w:r>
      <w:r>
        <w:t>mean length (cm; right bottom).</w:t>
      </w:r>
    </w:p>
    <w:p w14:paraId="3738CF6B" w14:textId="77777777" w:rsidR="003B030B" w:rsidRDefault="003B030B" w:rsidP="003B030B"/>
    <w:p w14:paraId="197A1D0E" w14:textId="77777777" w:rsidR="003B030B" w:rsidRDefault="003B030B" w:rsidP="003B030B">
      <w:commentRangeStart w:id="321"/>
      <w:r>
        <w:rPr>
          <w:noProof/>
        </w:rPr>
        <w:lastRenderedPageBreak/>
        <w:drawing>
          <wp:inline distT="0" distB="0" distL="0" distR="0" wp14:anchorId="29B67803" wp14:editId="5826CF93">
            <wp:extent cx="5944235" cy="57670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4235" cy="5767070"/>
                    </a:xfrm>
                    <a:prstGeom prst="rect">
                      <a:avLst/>
                    </a:prstGeom>
                    <a:noFill/>
                  </pic:spPr>
                </pic:pic>
              </a:graphicData>
            </a:graphic>
          </wp:inline>
        </w:drawing>
      </w:r>
      <w:commentRangeEnd w:id="321"/>
      <w:r w:rsidR="003B3018">
        <w:rPr>
          <w:rStyle w:val="CommentReference"/>
        </w:rPr>
        <w:commentReference w:id="321"/>
      </w:r>
    </w:p>
    <w:p w14:paraId="7CB96C1D" w14:textId="77777777" w:rsidR="003B030B" w:rsidRDefault="003B030B" w:rsidP="003B030B">
      <w:r w:rsidRPr="0011659C">
        <w:t>Figure 2.</w:t>
      </w:r>
      <w:r>
        <w:rPr>
          <w:noProof/>
        </w:rPr>
        <w:t>46</w:t>
      </w:r>
      <w:r w:rsidRPr="0011659C">
        <w:rPr>
          <w:noProof/>
        </w:rPr>
        <w:t>.</w:t>
      </w:r>
      <w:r>
        <w:t xml:space="preserve"> Pot</w:t>
      </w:r>
      <w:r w:rsidRPr="002D40F7">
        <w:t xml:space="preserve"> fishery </w:t>
      </w:r>
      <w:r>
        <w:t xml:space="preserve">selectivity at </w:t>
      </w:r>
      <w:r w:rsidRPr="002D40F7">
        <w:t xml:space="preserve">length </w:t>
      </w:r>
      <w:r>
        <w:t>from</w:t>
      </w:r>
      <w:r w:rsidRPr="002D40F7">
        <w:t xml:space="preserve"> Model </w:t>
      </w:r>
      <w:r>
        <w:t>19.1a across time (top),</w:t>
      </w:r>
      <w:r w:rsidRPr="002D40F7">
        <w:t xml:space="preserve"> </w:t>
      </w:r>
      <w:r>
        <w:t>and in final year of model (bottom).</w:t>
      </w:r>
    </w:p>
    <w:p w14:paraId="7075800E" w14:textId="77777777" w:rsidR="003B030B" w:rsidRPr="002D40F7" w:rsidRDefault="003B030B" w:rsidP="003B030B"/>
    <w:p w14:paraId="66BE8C19" w14:textId="77777777" w:rsidR="003B030B" w:rsidRDefault="003B030B" w:rsidP="003B030B">
      <w:pPr>
        <w:rPr>
          <w:noProof/>
        </w:rPr>
      </w:pPr>
      <w:r>
        <w:rPr>
          <w:noProof/>
        </w:rPr>
        <w:lastRenderedPageBreak/>
        <w:drawing>
          <wp:inline distT="0" distB="0" distL="0" distR="0" wp14:anchorId="63F614FD" wp14:editId="72901EE6">
            <wp:extent cx="6687820" cy="6096635"/>
            <wp:effectExtent l="0" t="0" r="0" b="0"/>
            <wp:docPr id="2262" name="Picture 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87820" cy="6096635"/>
                    </a:xfrm>
                    <a:prstGeom prst="rect">
                      <a:avLst/>
                    </a:prstGeom>
                    <a:noFill/>
                  </pic:spPr>
                </pic:pic>
              </a:graphicData>
            </a:graphic>
          </wp:inline>
        </w:drawing>
      </w:r>
    </w:p>
    <w:p w14:paraId="37119464" w14:textId="77777777" w:rsidR="003B030B" w:rsidRDefault="003B030B" w:rsidP="003B030B">
      <w:r w:rsidRPr="00006063">
        <w:t>Figure 2.</w:t>
      </w:r>
      <w:r>
        <w:rPr>
          <w:noProof/>
        </w:rPr>
        <w:t>47</w:t>
      </w:r>
      <w:r w:rsidRPr="00006063">
        <w:rPr>
          <w:noProof/>
        </w:rPr>
        <w:t>.</w:t>
      </w:r>
      <w:r w:rsidRPr="00006063">
        <w:t xml:space="preserve"> Pot</w:t>
      </w:r>
      <w:r>
        <w:t xml:space="preserve"> </w:t>
      </w:r>
      <w:r w:rsidRPr="00547A01">
        <w:t>fishery</w:t>
      </w:r>
      <w:r w:rsidRPr="002D40F7">
        <w:t xml:space="preserve"> conditiona</w:t>
      </w:r>
      <w:r>
        <w:t>l age at length data and standard deviation with Model 19.1a</w:t>
      </w:r>
      <w:r w:rsidRPr="002D40F7">
        <w:t xml:space="preserve"> fit</w:t>
      </w:r>
      <w:r>
        <w:t xml:space="preserve"> (blue line)</w:t>
      </w:r>
      <w:r w:rsidRPr="002D40F7">
        <w:t>.</w:t>
      </w:r>
    </w:p>
    <w:p w14:paraId="38769D17" w14:textId="77777777" w:rsidR="003B030B" w:rsidRDefault="003B030B" w:rsidP="003B030B"/>
    <w:p w14:paraId="39755040" w14:textId="77777777" w:rsidR="003B030B" w:rsidRPr="002D40F7" w:rsidRDefault="003B030B" w:rsidP="003B030B">
      <w:pPr>
        <w:rPr>
          <w:b/>
          <w:noProof/>
        </w:rPr>
      </w:pPr>
      <w:r w:rsidRPr="002D40F7">
        <w:lastRenderedPageBreak/>
        <w:t xml:space="preserve"> </w:t>
      </w:r>
      <w:r w:rsidRPr="00815DC0">
        <w:t xml:space="preserve"> </w:t>
      </w:r>
      <w:r w:rsidRPr="00D737FD">
        <w:t xml:space="preserve"> </w:t>
      </w:r>
      <w:r w:rsidRPr="00CC1C17">
        <w:rPr>
          <w:snapToGrid w:val="0"/>
          <w:color w:val="000000"/>
          <w:w w:val="0"/>
          <w:sz w:val="0"/>
          <w:szCs w:val="0"/>
          <w:u w:color="000000"/>
          <w:bdr w:val="none" w:sz="0" w:space="0" w:color="000000"/>
          <w:shd w:val="clear" w:color="000000" w:fill="000000"/>
          <w:lang w:val="x-none" w:eastAsia="x-none" w:bidi="x-none"/>
        </w:rPr>
        <w:t xml:space="preserve"> </w:t>
      </w:r>
      <w:commentRangeStart w:id="322"/>
      <w:r w:rsidRPr="00677238">
        <w:rPr>
          <w:noProof/>
          <w:snapToGrid w:val="0"/>
          <w:color w:val="000000"/>
          <w:w w:val="0"/>
          <w:sz w:val="0"/>
          <w:szCs w:val="0"/>
          <w:u w:color="000000"/>
          <w:bdr w:val="none" w:sz="0" w:space="0" w:color="000000"/>
          <w:shd w:val="clear" w:color="000000" w:fill="000000"/>
        </w:rPr>
        <w:drawing>
          <wp:inline distT="0" distB="0" distL="0" distR="0" wp14:anchorId="1DFE5A76" wp14:editId="41E132EA">
            <wp:extent cx="5943600" cy="3657600"/>
            <wp:effectExtent l="0" t="0" r="0" b="0"/>
            <wp:docPr id="25" name="Picture 25" descr="C:\AA - PH Stuff\2022 Assmnts\PCod\goa_pcod\plots\r4s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2022 Assmnts\PCod\goa_pcod\plots\r4ss\recdevs2_withbars.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commentRangeEnd w:id="322"/>
      <w:r w:rsidR="008F60BE">
        <w:rPr>
          <w:rStyle w:val="CommentReference"/>
        </w:rPr>
        <w:commentReference w:id="322"/>
      </w:r>
    </w:p>
    <w:p w14:paraId="6494795F" w14:textId="77777777" w:rsidR="003B030B" w:rsidRDefault="003B030B" w:rsidP="003B030B">
      <w:pPr>
        <w:rPr>
          <w:noProof/>
        </w:rPr>
      </w:pPr>
      <w:r w:rsidRPr="00006063">
        <w:t>Figure 2.</w:t>
      </w:r>
      <w:r>
        <w:rPr>
          <w:noProof/>
        </w:rPr>
        <w:t>48</w:t>
      </w:r>
      <w:r w:rsidRPr="00006063">
        <w:rPr>
          <w:noProof/>
        </w:rPr>
        <w:t>.</w:t>
      </w:r>
      <w:r w:rsidRPr="00006063">
        <w:t xml:space="preserve"> Model</w:t>
      </w:r>
      <w:r>
        <w:rPr>
          <w:noProof/>
        </w:rPr>
        <w:t xml:space="preserve"> 19.1a</w:t>
      </w:r>
      <w:r w:rsidRPr="002D40F7">
        <w:rPr>
          <w:noProof/>
        </w:rPr>
        <w:t xml:space="preserve"> log recruitment deviations with 95% asymtotic error intervals.</w:t>
      </w:r>
    </w:p>
    <w:p w14:paraId="2F010E59" w14:textId="77777777" w:rsidR="003B030B" w:rsidRDefault="003B030B" w:rsidP="003B030B">
      <w:pPr>
        <w:rPr>
          <w:noProof/>
        </w:rPr>
      </w:pPr>
    </w:p>
    <w:p w14:paraId="56904831" w14:textId="77777777" w:rsidR="003B030B" w:rsidRDefault="003B030B" w:rsidP="003B030B">
      <w:pPr>
        <w:rPr>
          <w:noProof/>
        </w:rPr>
      </w:pPr>
      <w:r>
        <w:rPr>
          <w:noProof/>
        </w:rPr>
        <w:drawing>
          <wp:inline distT="0" distB="0" distL="0" distR="0" wp14:anchorId="776B10DF" wp14:editId="6173415B">
            <wp:extent cx="5943600" cy="2740187"/>
            <wp:effectExtent l="0" t="0" r="0" b="3175"/>
            <wp:docPr id="2263" name="Picture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740187"/>
                    </a:xfrm>
                    <a:prstGeom prst="rect">
                      <a:avLst/>
                    </a:prstGeom>
                    <a:noFill/>
                  </pic:spPr>
                </pic:pic>
              </a:graphicData>
            </a:graphic>
          </wp:inline>
        </w:drawing>
      </w:r>
    </w:p>
    <w:p w14:paraId="782E7429" w14:textId="64B86E4E" w:rsidR="003B030B" w:rsidRDefault="003B030B" w:rsidP="003B030B">
      <w:pPr>
        <w:rPr>
          <w:noProof/>
        </w:rPr>
      </w:pPr>
      <w:r w:rsidRPr="00006063">
        <w:t>Figure 2.</w:t>
      </w:r>
      <w:r>
        <w:rPr>
          <w:noProof/>
        </w:rPr>
        <w:t>49</w:t>
      </w:r>
      <w:r w:rsidRPr="00006063">
        <w:rPr>
          <w:noProof/>
        </w:rPr>
        <w:t>.</w:t>
      </w:r>
      <w:r w:rsidRPr="006A5649">
        <w:t xml:space="preserve"> Model</w:t>
      </w:r>
      <w:r>
        <w:rPr>
          <w:noProof/>
        </w:rPr>
        <w:t xml:space="preserve"> 19.1a</w:t>
      </w:r>
      <w:r w:rsidRPr="002D40F7">
        <w:rPr>
          <w:noProof/>
        </w:rPr>
        <w:t xml:space="preserve"> predictions of middl</w:t>
      </w:r>
      <w:r>
        <w:rPr>
          <w:noProof/>
        </w:rPr>
        <w:t>e of the year number</w:t>
      </w:r>
      <w:ins w:id="323" w:author="Daniel.Goethel" w:date="2022-11-02T17:20:00Z">
        <w:r w:rsidR="003B3018">
          <w:rPr>
            <w:noProof/>
          </w:rPr>
          <w:t>-</w:t>
        </w:r>
      </w:ins>
      <w:del w:id="324" w:author="Daniel.Goethel" w:date="2022-11-02T17:20:00Z">
        <w:r w:rsidDel="003B3018">
          <w:rPr>
            <w:noProof/>
          </w:rPr>
          <w:delText xml:space="preserve"> </w:delText>
        </w:r>
      </w:del>
      <w:r>
        <w:rPr>
          <w:noProof/>
        </w:rPr>
        <w:t>at</w:t>
      </w:r>
      <w:ins w:id="325" w:author="Daniel.Goethel" w:date="2022-11-02T17:20:00Z">
        <w:r w:rsidR="003B3018">
          <w:rPr>
            <w:noProof/>
          </w:rPr>
          <w:t>-</w:t>
        </w:r>
      </w:ins>
      <w:del w:id="326" w:author="Daniel.Goethel" w:date="2022-11-02T17:20:00Z">
        <w:r w:rsidDel="003B3018">
          <w:rPr>
            <w:noProof/>
          </w:rPr>
          <w:delText xml:space="preserve"> </w:delText>
        </w:r>
      </w:del>
      <w:r>
        <w:rPr>
          <w:noProof/>
        </w:rPr>
        <w:t>age (left</w:t>
      </w:r>
      <w:r w:rsidRPr="002D40F7">
        <w:rPr>
          <w:noProof/>
        </w:rPr>
        <w:t>) with mean age (red line)</w:t>
      </w:r>
      <w:r>
        <w:rPr>
          <w:noProof/>
        </w:rPr>
        <w:t xml:space="preserve"> and number</w:t>
      </w:r>
      <w:ins w:id="327" w:author="Daniel.Goethel" w:date="2022-11-02T17:20:00Z">
        <w:r w:rsidR="003B3018">
          <w:rPr>
            <w:noProof/>
          </w:rPr>
          <w:t>-</w:t>
        </w:r>
      </w:ins>
      <w:del w:id="328" w:author="Daniel.Goethel" w:date="2022-11-02T17:20:00Z">
        <w:r w:rsidDel="003B3018">
          <w:rPr>
            <w:noProof/>
          </w:rPr>
          <w:delText xml:space="preserve"> </w:delText>
        </w:r>
      </w:del>
      <w:r>
        <w:rPr>
          <w:noProof/>
        </w:rPr>
        <w:t>at</w:t>
      </w:r>
      <w:ins w:id="329" w:author="Daniel.Goethel" w:date="2022-11-02T17:20:00Z">
        <w:r w:rsidR="003B3018">
          <w:rPr>
            <w:noProof/>
          </w:rPr>
          <w:t>-</w:t>
        </w:r>
      </w:ins>
      <w:del w:id="330" w:author="Daniel.Goethel" w:date="2022-11-02T17:20:00Z">
        <w:r w:rsidDel="003B3018">
          <w:rPr>
            <w:noProof/>
          </w:rPr>
          <w:delText xml:space="preserve"> </w:delText>
        </w:r>
      </w:del>
      <w:r>
        <w:rPr>
          <w:noProof/>
        </w:rPr>
        <w:t>length (right)</w:t>
      </w:r>
      <w:ins w:id="331" w:author="Daniel.Goethel" w:date="2022-11-02T12:14:00Z">
        <w:r w:rsidR="008F60BE">
          <w:rPr>
            <w:noProof/>
          </w:rPr>
          <w:t xml:space="preserve"> </w:t>
        </w:r>
      </w:ins>
      <w:r>
        <w:rPr>
          <w:noProof/>
        </w:rPr>
        <w:t>with mean length (red line).</w:t>
      </w:r>
    </w:p>
    <w:p w14:paraId="292B4C78" w14:textId="77777777" w:rsidR="003B030B" w:rsidRPr="002D40F7" w:rsidRDefault="003B030B" w:rsidP="003B030B">
      <w:pPr>
        <w:rPr>
          <w:noProof/>
        </w:rPr>
      </w:pPr>
    </w:p>
    <w:p w14:paraId="7D216FEE" w14:textId="77777777" w:rsidR="003B030B" w:rsidRDefault="003B030B" w:rsidP="003B030B">
      <w:r>
        <w:rPr>
          <w:noProof/>
        </w:rPr>
        <w:lastRenderedPageBreak/>
        <w:drawing>
          <wp:inline distT="0" distB="0" distL="0" distR="0" wp14:anchorId="1D9F3420" wp14:editId="7F9F70F5">
            <wp:extent cx="5944235" cy="55232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4235" cy="5523230"/>
                    </a:xfrm>
                    <a:prstGeom prst="rect">
                      <a:avLst/>
                    </a:prstGeom>
                    <a:noFill/>
                  </pic:spPr>
                </pic:pic>
              </a:graphicData>
            </a:graphic>
          </wp:inline>
        </w:drawing>
      </w:r>
    </w:p>
    <w:p w14:paraId="06D00396" w14:textId="77777777" w:rsidR="003B030B" w:rsidRPr="002D40F7" w:rsidRDefault="003B030B" w:rsidP="003B030B">
      <w:pPr>
        <w:rPr>
          <w:noProof/>
        </w:rPr>
      </w:pPr>
      <w:r w:rsidRPr="00767449">
        <w:t>Figure 2.</w:t>
      </w:r>
      <w:r>
        <w:rPr>
          <w:noProof/>
        </w:rPr>
        <w:t>50</w:t>
      </w:r>
      <w:r w:rsidRPr="00767449">
        <w:rPr>
          <w:noProof/>
        </w:rPr>
        <w:t>. Model</w:t>
      </w:r>
      <w:r>
        <w:rPr>
          <w:noProof/>
        </w:rPr>
        <w:t xml:space="preserve"> </w:t>
      </w:r>
      <w:r>
        <w:t>19.1a</w:t>
      </w:r>
      <w:r w:rsidRPr="002D40F7">
        <w:rPr>
          <w:noProof/>
        </w:rPr>
        <w:t xml:space="preserve"> </w:t>
      </w:r>
      <w:r>
        <w:rPr>
          <w:noProof/>
        </w:rPr>
        <w:t xml:space="preserve">sum of apical fishing mortality (top) and </w:t>
      </w:r>
      <w:r w:rsidRPr="002D40F7">
        <w:rPr>
          <w:noProof/>
        </w:rPr>
        <w:t>continuos fishing mortality by trawl (FshTrawl), longline (FshLL) and pot (FshPot) fisheries</w:t>
      </w:r>
      <w:r>
        <w:rPr>
          <w:noProof/>
        </w:rPr>
        <w:t xml:space="preserve"> (bottom).</w:t>
      </w:r>
    </w:p>
    <w:p w14:paraId="75264A5C" w14:textId="77777777" w:rsidR="003B030B" w:rsidRDefault="003B030B" w:rsidP="003B030B"/>
    <w:p w14:paraId="58FFA674" w14:textId="77777777" w:rsidR="003B030B" w:rsidRPr="002D40F7" w:rsidRDefault="003B030B" w:rsidP="003B030B">
      <w:pPr>
        <w:rPr>
          <w:noProof/>
        </w:rPr>
      </w:pPr>
      <w:r w:rsidRPr="00677238">
        <w:rPr>
          <w:noProof/>
        </w:rPr>
        <w:lastRenderedPageBreak/>
        <w:drawing>
          <wp:inline distT="0" distB="0" distL="0" distR="0" wp14:anchorId="22BD7632" wp14:editId="596C1422">
            <wp:extent cx="5943600" cy="5943600"/>
            <wp:effectExtent l="0" t="0" r="0" b="0"/>
            <wp:docPr id="35" name="Picture 35" descr="C:\AA - PH Stuff\2022 Assmnts\PCod\goa_pcod\plots\other\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2022 Assmnts\PCod\goa_pcod\plots\other\phase_plan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2A193DE" w14:textId="77777777" w:rsidR="003B030B" w:rsidRDefault="003B030B" w:rsidP="003B030B">
      <w:r w:rsidRPr="00767449">
        <w:t>Figure 2.</w:t>
      </w:r>
      <w:r>
        <w:rPr>
          <w:noProof/>
        </w:rPr>
        <w:t>51</w:t>
      </w:r>
      <w:r w:rsidRPr="00767449">
        <w:rPr>
          <w:noProof/>
        </w:rPr>
        <w:t>.</w:t>
      </w:r>
      <w:r w:rsidRPr="00767449">
        <w:t xml:space="preserve"> For</w:t>
      </w:r>
      <w:r>
        <w:t xml:space="preserve"> Model 19.1a </w:t>
      </w:r>
      <w:r w:rsidRPr="002D40F7">
        <w:t>ratio of historical F/</w:t>
      </w:r>
      <w:proofErr w:type="spellStart"/>
      <w:r w:rsidRPr="002D40F7">
        <w:rPr>
          <w:i/>
          <w:iCs/>
        </w:rPr>
        <w:t>F</w:t>
      </w:r>
      <w:r w:rsidRPr="004963E2">
        <w:rPr>
          <w:i/>
          <w:iCs/>
          <w:vertAlign w:val="subscript"/>
        </w:rPr>
        <w:t>msy</w:t>
      </w:r>
      <w:proofErr w:type="spellEnd"/>
      <w:r w:rsidRPr="002D40F7">
        <w:rPr>
          <w:i/>
          <w:iCs/>
        </w:rPr>
        <w:t xml:space="preserve"> </w:t>
      </w:r>
      <w:r w:rsidRPr="002D40F7">
        <w:t xml:space="preserve">versus female spawning </w:t>
      </w:r>
      <w:r w:rsidRPr="00042CF3">
        <w:t>biomass</w:t>
      </w:r>
      <w:r w:rsidRPr="002D40F7">
        <w:t xml:space="preserve"> relative to </w:t>
      </w:r>
      <w:proofErr w:type="spellStart"/>
      <w:r w:rsidRPr="002D40F7">
        <w:rPr>
          <w:i/>
          <w:iCs/>
        </w:rPr>
        <w:t>B</w:t>
      </w:r>
      <w:r w:rsidRPr="004963E2">
        <w:rPr>
          <w:i/>
          <w:iCs/>
          <w:vertAlign w:val="subscript"/>
        </w:rPr>
        <w:t>msy</w:t>
      </w:r>
      <w:proofErr w:type="spellEnd"/>
      <w:r w:rsidRPr="002D40F7">
        <w:rPr>
          <w:i/>
          <w:iCs/>
        </w:rPr>
        <w:t xml:space="preserve"> </w:t>
      </w:r>
      <w:r w:rsidRPr="002D40F7">
        <w:t>for GOA pacific cod, 1977-2</w:t>
      </w:r>
      <w:r>
        <w:t>024</w:t>
      </w:r>
      <w:r w:rsidRPr="002D40F7">
        <w:t xml:space="preserve">. Note that the proxies for </w:t>
      </w:r>
      <w:proofErr w:type="spellStart"/>
      <w:r w:rsidRPr="002D40F7">
        <w:rPr>
          <w:i/>
          <w:iCs/>
        </w:rPr>
        <w:t>Fmsy</w:t>
      </w:r>
      <w:proofErr w:type="spellEnd"/>
      <w:r w:rsidRPr="002D40F7">
        <w:rPr>
          <w:i/>
          <w:iCs/>
        </w:rPr>
        <w:t xml:space="preserve"> </w:t>
      </w:r>
      <w:r w:rsidRPr="002D40F7">
        <w:t xml:space="preserve">and </w:t>
      </w:r>
      <w:proofErr w:type="spellStart"/>
      <w:r w:rsidRPr="002D40F7">
        <w:rPr>
          <w:i/>
          <w:iCs/>
        </w:rPr>
        <w:t>Bmsy</w:t>
      </w:r>
      <w:proofErr w:type="spellEnd"/>
      <w:r w:rsidRPr="002D40F7">
        <w:rPr>
          <w:i/>
          <w:iCs/>
        </w:rPr>
        <w:t xml:space="preserve"> </w:t>
      </w:r>
      <w:r w:rsidRPr="002D40F7">
        <w:t xml:space="preserve">are </w:t>
      </w:r>
      <w:r w:rsidRPr="002D40F7">
        <w:rPr>
          <w:i/>
          <w:iCs/>
        </w:rPr>
        <w:t>F</w:t>
      </w:r>
      <w:r w:rsidRPr="004963E2">
        <w:rPr>
          <w:i/>
          <w:iCs/>
          <w:vertAlign w:val="subscript"/>
        </w:rPr>
        <w:t xml:space="preserve">35% </w:t>
      </w:r>
      <w:r w:rsidRPr="002D40F7">
        <w:t xml:space="preserve">and </w:t>
      </w:r>
      <w:r w:rsidRPr="002D40F7">
        <w:rPr>
          <w:i/>
          <w:iCs/>
        </w:rPr>
        <w:t>B</w:t>
      </w:r>
      <w:r w:rsidRPr="004963E2">
        <w:rPr>
          <w:i/>
          <w:iCs/>
          <w:vertAlign w:val="subscript"/>
        </w:rPr>
        <w:t>35%</w:t>
      </w:r>
      <w:r w:rsidRPr="002D40F7">
        <w:t>, respectively. The Fs presented are the sum of the full Fs across fleets. D</w:t>
      </w:r>
      <w:r>
        <w:t xml:space="preserve">ashed red </w:t>
      </w:r>
      <w:r w:rsidRPr="002D40F7">
        <w:t>line is at B</w:t>
      </w:r>
      <w:r w:rsidRPr="002D40F7">
        <w:rPr>
          <w:i/>
          <w:vertAlign w:val="subscript"/>
        </w:rPr>
        <w:t>20%</w:t>
      </w:r>
      <w:r w:rsidRPr="002D40F7">
        <w:t>, Steller sea lion closure rule for GOA Pacific cod.</w:t>
      </w:r>
    </w:p>
    <w:p w14:paraId="6BB2A2C8" w14:textId="77777777" w:rsidR="003B030B" w:rsidRDefault="003B030B" w:rsidP="003B030B"/>
    <w:p w14:paraId="3F1BCB84" w14:textId="77777777" w:rsidR="003B030B" w:rsidRDefault="003B030B" w:rsidP="003B030B">
      <w:pPr>
        <w:rPr>
          <w:noProof/>
        </w:rPr>
      </w:pPr>
      <w:commentRangeStart w:id="332"/>
      <w:r w:rsidRPr="0066560F">
        <w:rPr>
          <w:noProof/>
        </w:rPr>
        <w:lastRenderedPageBreak/>
        <w:drawing>
          <wp:inline distT="0" distB="0" distL="0" distR="0" wp14:anchorId="224D507E" wp14:editId="0B15BA15">
            <wp:extent cx="5943600" cy="5804297"/>
            <wp:effectExtent l="0" t="0" r="0" b="6350"/>
            <wp:docPr id="53" name="Picture 53" descr="C:\AA - PH Stuff\2022 Assmnts\PCod\goa_pcod\plots\other\SSB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2022 Assmnts\PCod\goa_pcod\plots\other\SSB_Rec.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commentRangeEnd w:id="332"/>
      <w:r w:rsidR="00C726DF">
        <w:rPr>
          <w:rStyle w:val="CommentReference"/>
        </w:rPr>
        <w:commentReference w:id="332"/>
      </w:r>
    </w:p>
    <w:p w14:paraId="14D7EFEB" w14:textId="3FA543B0" w:rsidR="003B030B" w:rsidRDefault="003B030B" w:rsidP="003B030B">
      <w:pPr>
        <w:rPr>
          <w:noProof/>
        </w:rPr>
      </w:pPr>
      <w:r w:rsidRPr="0066560F">
        <w:t>Figure 2.</w:t>
      </w:r>
      <w:r w:rsidRPr="0066560F">
        <w:rPr>
          <w:noProof/>
        </w:rPr>
        <w:t>52.</w:t>
      </w:r>
      <w:r w:rsidRPr="00404765">
        <w:rPr>
          <w:noProof/>
        </w:rPr>
        <w:t xml:space="preserve"> Model </w:t>
      </w:r>
      <w:r>
        <w:rPr>
          <w:noProof/>
        </w:rPr>
        <w:t xml:space="preserve">19.1a </w:t>
      </w:r>
      <w:r w:rsidRPr="00404765">
        <w:rPr>
          <w:noProof/>
        </w:rPr>
        <w:t>MCMC posterior distribitions of beginning of the year female spawning biomass</w:t>
      </w:r>
      <w:r>
        <w:rPr>
          <w:noProof/>
        </w:rPr>
        <w:t xml:space="preserve"> (top) and age-0 abundance (bottom) for </w:t>
      </w:r>
      <w:r w:rsidRPr="002D40F7">
        <w:rPr>
          <w:noProof/>
        </w:rPr>
        <w:t>1977-20</w:t>
      </w:r>
      <w:r>
        <w:rPr>
          <w:noProof/>
        </w:rPr>
        <w:t>37</w:t>
      </w:r>
      <w:r w:rsidRPr="002D40F7">
        <w:rPr>
          <w:noProof/>
        </w:rPr>
        <w:t xml:space="preserve">. </w:t>
      </w:r>
      <w:r>
        <w:rPr>
          <w:noProof/>
        </w:rPr>
        <w:t>Dotted line is the projected SSB</w:t>
      </w:r>
      <w:r w:rsidRPr="00B27369">
        <w:rPr>
          <w:i/>
          <w:noProof/>
          <w:vertAlign w:val="subscript"/>
        </w:rPr>
        <w:t>20%</w:t>
      </w:r>
      <w:r>
        <w:rPr>
          <w:noProof/>
        </w:rPr>
        <w:t xml:space="preserve"> with 95% confidence interval in orange and the red dashed line is SSB</w:t>
      </w:r>
      <w:r w:rsidRPr="001F1404">
        <w:rPr>
          <w:noProof/>
          <w:vertAlign w:val="subscript"/>
        </w:rPr>
        <w:t>17.5%</w:t>
      </w:r>
      <w:r>
        <w:rPr>
          <w:noProof/>
        </w:rPr>
        <w:t>.</w:t>
      </w:r>
    </w:p>
    <w:p w14:paraId="42228DEE" w14:textId="24D7607A" w:rsidR="003B030B" w:rsidRDefault="003B030B" w:rsidP="003B030B">
      <w:pPr>
        <w:rPr>
          <w:noProof/>
        </w:rPr>
      </w:pPr>
    </w:p>
    <w:p w14:paraId="759CE3CF" w14:textId="7DBC846E" w:rsidR="003B030B" w:rsidRDefault="003B030B" w:rsidP="003B030B">
      <w:pPr>
        <w:rPr>
          <w:noProof/>
        </w:rPr>
      </w:pPr>
      <w:r>
        <w:rPr>
          <w:noProof/>
        </w:rPr>
        <w:lastRenderedPageBreak/>
        <w:drawing>
          <wp:inline distT="0" distB="0" distL="0" distR="0" wp14:anchorId="75649988" wp14:editId="30F9E46A">
            <wp:extent cx="6682105" cy="301752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82105" cy="3017520"/>
                    </a:xfrm>
                    <a:prstGeom prst="rect">
                      <a:avLst/>
                    </a:prstGeom>
                    <a:noFill/>
                  </pic:spPr>
                </pic:pic>
              </a:graphicData>
            </a:graphic>
          </wp:inline>
        </w:drawing>
      </w:r>
    </w:p>
    <w:p w14:paraId="3B1BD659" w14:textId="77777777" w:rsidR="003B030B" w:rsidRDefault="003B030B" w:rsidP="003B030B">
      <w:r w:rsidRPr="00E543DB">
        <w:t>Figure 2.</w:t>
      </w:r>
      <w:r>
        <w:rPr>
          <w:noProof/>
        </w:rPr>
        <w:t>53</w:t>
      </w:r>
      <w:r w:rsidRPr="00E543DB">
        <w:rPr>
          <w:noProof/>
        </w:rPr>
        <w:t>.</w:t>
      </w:r>
      <w:r>
        <w:rPr>
          <w:noProof/>
        </w:rPr>
        <w:t xml:space="preserve"> Random effects model results for the AFSC bottom trawl survey area used for area allocation.</w:t>
      </w:r>
    </w:p>
    <w:p w14:paraId="1D73563D" w14:textId="0999B0F0" w:rsidR="002E107F" w:rsidRDefault="002E107F">
      <w:r>
        <w:br w:type="page"/>
      </w:r>
    </w:p>
    <w:p w14:paraId="63412DBC" w14:textId="77777777" w:rsidR="002E107F" w:rsidRDefault="002E107F" w:rsidP="005A7B77">
      <w:pPr>
        <w:pStyle w:val="Heading1"/>
      </w:pPr>
      <w:r>
        <w:lastRenderedPageBreak/>
        <w:t>Appendix 2.1 Gulf of Alaska Pacific cod ESP</w:t>
      </w:r>
    </w:p>
    <w:p w14:paraId="56845EC3" w14:textId="77777777" w:rsidR="002E107F" w:rsidRDefault="002E107F" w:rsidP="002E107F"/>
    <w:p w14:paraId="2F343409" w14:textId="77777777" w:rsidR="002E107F" w:rsidRDefault="002E107F" w:rsidP="002E107F">
      <w:pPr>
        <w:pStyle w:val="Heading2"/>
      </w:pPr>
      <w:r>
        <w:br w:type="page"/>
      </w:r>
    </w:p>
    <w:p w14:paraId="7C176FBB" w14:textId="79AD469E" w:rsidR="004678F0" w:rsidRDefault="002E107F" w:rsidP="005A7B77">
      <w:pPr>
        <w:pStyle w:val="Heading1"/>
      </w:pPr>
      <w:r>
        <w:lastRenderedPageBreak/>
        <w:t xml:space="preserve">Appendix 2.2 </w:t>
      </w:r>
      <w:r w:rsidR="005A7B77">
        <w:t>Addition of 1997 – 2002 State GHL catches to model</w:t>
      </w:r>
      <w:r w:rsidR="001D22FB">
        <w:t xml:space="preserve"> catch</w:t>
      </w:r>
      <w:r w:rsidR="005A7B77">
        <w:t xml:space="preserve"> time-series</w:t>
      </w:r>
    </w:p>
    <w:p w14:paraId="184AE889" w14:textId="5AB45891" w:rsidR="001D22FB" w:rsidRDefault="001D22FB" w:rsidP="001D22FB">
      <w:pPr>
        <w:pStyle w:val="Heading2"/>
      </w:pPr>
      <w:r w:rsidRPr="001D22FB">
        <w:t>Introduction</w:t>
      </w:r>
    </w:p>
    <w:p w14:paraId="53B69668" w14:textId="11A26EEE" w:rsidR="001D22FB" w:rsidRDefault="001D22FB" w:rsidP="001D22FB">
      <w:r>
        <w:t>In the process of compiling data for the 2022 assessment it was discovered that there was catch from the State GHL fishery in 1997 – 2002 (</w:t>
      </w:r>
      <w:r w:rsidRPr="00D64922">
        <w:t xml:space="preserve">Table 2.1) </w:t>
      </w:r>
      <w:r w:rsidR="00257E6D" w:rsidRPr="00D64922">
        <w:t>that had</w:t>
      </w:r>
      <w:r w:rsidRPr="00D64922">
        <w:t xml:space="preserve"> been </w:t>
      </w:r>
      <w:r w:rsidR="00257E6D" w:rsidRPr="00D64922">
        <w:t xml:space="preserve">reported but not </w:t>
      </w:r>
      <w:r w:rsidRPr="00D64922">
        <w:t xml:space="preserve">accounted for in the </w:t>
      </w:r>
      <w:r w:rsidR="00257E6D" w:rsidRPr="00D64922">
        <w:t xml:space="preserve">model’s </w:t>
      </w:r>
      <w:r w:rsidRPr="00D64922">
        <w:t>c</w:t>
      </w:r>
      <w:r w:rsidR="00257E6D" w:rsidRPr="00D64922">
        <w:t>atch time-series within previous GOA Pacific</w:t>
      </w:r>
      <w:r w:rsidR="00257E6D">
        <w:t xml:space="preserve"> cod</w:t>
      </w:r>
      <w:r>
        <w:t xml:space="preserve"> assessments</w:t>
      </w:r>
      <w:r w:rsidR="00257E6D">
        <w:t>. This catch ranged from above 8,500 t to greater than 13,400 t, representing an average of 17% of the total harvest in those years. In this year’s assessment we include this catch in the model’s time-series of catch, and to denote this addition the recommended model this year will be denoted as Model 19.1a. We include this appendix to document this change, both in the model numbering but also in the model results.</w:t>
      </w:r>
    </w:p>
    <w:p w14:paraId="6A71A66C" w14:textId="7AE01FD8" w:rsidR="00257E6D" w:rsidRDefault="00257E6D" w:rsidP="00257E6D">
      <w:pPr>
        <w:pStyle w:val="Heading2"/>
      </w:pPr>
      <w:r>
        <w:t>Results</w:t>
      </w:r>
    </w:p>
    <w:p w14:paraId="03329FA7" w14:textId="730B21CE" w:rsidR="00257E6D" w:rsidRDefault="007917B3" w:rsidP="00257E6D">
      <w:r>
        <w:t>With the addition of the 1997 – 2002 State GHL fishery catch into Model 19.1a estimated fishing mortality during this period increased, as would be expected (Fig. 2.2.1). This resulted in a slight increase in spawning biomass (Fig. 2.2.2), which was driven by an increase in early recruitment estimates (Fig. 2.2.2). Overall, model estimates after 2010 remain largely unchanged in Model 19.1a compared to Model 19.1. We recommend that Model 19.1a be used in future assessments of GOA Pacific cod in order to account for this historical State GHL catch.</w:t>
      </w:r>
    </w:p>
    <w:p w14:paraId="4AD9D259" w14:textId="07826459" w:rsidR="00257E6D" w:rsidRDefault="00257E6D" w:rsidP="00257E6D"/>
    <w:p w14:paraId="30505E55" w14:textId="1578F288" w:rsidR="00257E6D" w:rsidRDefault="00257E6D">
      <w:r>
        <w:br w:type="page"/>
      </w:r>
    </w:p>
    <w:p w14:paraId="023F1A31" w14:textId="3BB564A5" w:rsidR="00257E6D" w:rsidRDefault="00257E6D" w:rsidP="00257E6D">
      <w:pPr>
        <w:pStyle w:val="Heading2"/>
      </w:pPr>
      <w:r>
        <w:lastRenderedPageBreak/>
        <w:t>Figures</w:t>
      </w:r>
    </w:p>
    <w:p w14:paraId="0ECB966E" w14:textId="472CACC0" w:rsidR="00257E6D" w:rsidRDefault="00257E6D" w:rsidP="00257E6D">
      <w:r w:rsidRPr="00257E6D">
        <w:rPr>
          <w:noProof/>
        </w:rPr>
        <w:drawing>
          <wp:inline distT="0" distB="0" distL="0" distR="0" wp14:anchorId="6D3E199A" wp14:editId="63570EBC">
            <wp:extent cx="5943600" cy="4572000"/>
            <wp:effectExtent l="0" t="0" r="0" b="0"/>
            <wp:docPr id="1" name="Picture 1" descr="C:\AA - PH Stuff\2022 Assmnts\PCod\goa_pcod\plots\comp_apndx\compare8_Fvalue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2 Assmnts\PCod\goa_pcod\plots\comp_apndx\compare8_Fvalue_uncertainty.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7EC203D" w14:textId="174B91EA" w:rsidR="00257E6D" w:rsidRDefault="00257E6D" w:rsidP="00257E6D">
      <w:r>
        <w:t>Figure 2.2.1. Estimated fishing mortality from Model 19.1 (model 1) compared to Model 19.1a (model 2).</w:t>
      </w:r>
    </w:p>
    <w:p w14:paraId="49296D70" w14:textId="48480724" w:rsidR="00257E6D" w:rsidRDefault="00257E6D" w:rsidP="00257E6D"/>
    <w:p w14:paraId="0E46C487" w14:textId="28780801" w:rsidR="00257E6D" w:rsidRPr="00257E6D" w:rsidRDefault="00257E6D" w:rsidP="00257E6D">
      <w:r>
        <w:rPr>
          <w:noProof/>
        </w:rPr>
        <w:lastRenderedPageBreak/>
        <w:drawing>
          <wp:inline distT="0" distB="0" distL="0" distR="0" wp14:anchorId="68C40ECE" wp14:editId="658EBC05">
            <wp:extent cx="5240675" cy="7264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52470" cy="7280750"/>
                    </a:xfrm>
                    <a:prstGeom prst="rect">
                      <a:avLst/>
                    </a:prstGeom>
                    <a:noFill/>
                  </pic:spPr>
                </pic:pic>
              </a:graphicData>
            </a:graphic>
          </wp:inline>
        </w:drawing>
      </w:r>
    </w:p>
    <w:p w14:paraId="077B1EC0" w14:textId="7C07062C" w:rsidR="001D22FB" w:rsidRPr="001D22FB" w:rsidRDefault="003B030B" w:rsidP="001D22FB">
      <w:r>
        <w:t>Figure 2.2.2</w:t>
      </w:r>
      <w:r w:rsidR="00257E6D">
        <w:t>. Estimated</w:t>
      </w:r>
      <w:r w:rsidR="007917B3">
        <w:t xml:space="preserve"> spawning biomass (top) and age-0 recruitment (bottom)</w:t>
      </w:r>
      <w:r w:rsidR="00257E6D">
        <w:t xml:space="preserve"> from Model 19.1 (model 1) compared to Model 19.1a (model 2).</w:t>
      </w:r>
    </w:p>
    <w:sectPr w:rsidR="001D22FB" w:rsidRPr="001D22FB">
      <w:footerReference w:type="default" r:id="rId79"/>
      <w:pgSz w:w="12240" w:h="15840"/>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Daniel.Goethel" w:date="2022-11-02T06:41:00Z" w:initials="D">
    <w:p w14:paraId="05EFCF7F" w14:textId="43BA8095" w:rsidR="002463C4" w:rsidRDefault="002463C4">
      <w:pPr>
        <w:pStyle w:val="CommentText"/>
      </w:pPr>
      <w:r>
        <w:rPr>
          <w:rStyle w:val="CommentReference"/>
        </w:rPr>
        <w:annotationRef/>
      </w:r>
      <w:r>
        <w:t>Mention projected through end of 2022?</w:t>
      </w:r>
    </w:p>
  </w:comment>
  <w:comment w:id="1" w:author="Daniel.Goethel" w:date="2022-11-02T06:42:00Z" w:initials="D">
    <w:p w14:paraId="508D7352" w14:textId="0D3DA6C5" w:rsidR="002463C4" w:rsidRDefault="002463C4">
      <w:pPr>
        <w:pStyle w:val="CommentText"/>
      </w:pPr>
      <w:r>
        <w:rPr>
          <w:rStyle w:val="CommentReference"/>
        </w:rPr>
        <w:annotationRef/>
      </w:r>
      <w:r>
        <w:t>So there is preliminary size information for current year fisheries? That isn’t included in the sablefish assessment, interesting to know. I wonder what the implications are for the assessment of including these if they are fully representative of the total population (e.g., if there is seasonality in the fishery distribution or something)?</w:t>
      </w:r>
    </w:p>
  </w:comment>
  <w:comment w:id="2" w:author="Daniel.Goethel" w:date="2022-11-02T06:45:00Z" w:initials="D">
    <w:p w14:paraId="3EA0EE43" w14:textId="3D3AFA03" w:rsidR="002463C4" w:rsidRDefault="002463C4">
      <w:pPr>
        <w:pStyle w:val="CommentText"/>
      </w:pPr>
      <w:r>
        <w:rPr>
          <w:rStyle w:val="CommentReference"/>
        </w:rPr>
        <w:annotationRef/>
      </w:r>
      <w:r>
        <w:t>First abbreviation…spell out? Maybe put in parenthesis that this is a new model input as it is not fully clear here</w:t>
      </w:r>
    </w:p>
    <w:p w14:paraId="1A960FB9" w14:textId="61379A60" w:rsidR="002463C4" w:rsidRDefault="002463C4">
      <w:pPr>
        <w:pStyle w:val="CommentText"/>
      </w:pPr>
    </w:p>
    <w:p w14:paraId="2D2A5035" w14:textId="78EE37C8" w:rsidR="002463C4" w:rsidRDefault="002463C4">
      <w:pPr>
        <w:pStyle w:val="CommentText"/>
      </w:pPr>
      <w:r>
        <w:t xml:space="preserve">I thought GHL stood for like state catch, but seems it is actually the guidelines for state catch (not the actual catch). This led to some confusion for me when interpreting </w:t>
      </w:r>
      <w:proofErr w:type="spellStart"/>
      <w:r>
        <w:t>eg</w:t>
      </w:r>
      <w:proofErr w:type="spellEnd"/>
      <w:r>
        <w:t xml:space="preserve"> table 2.2. Maybe it would be clearer here to say state catch or just better explain what catch was missing (i.e., GHL is not catch it is a catch limit).</w:t>
      </w:r>
    </w:p>
  </w:comment>
  <w:comment w:id="3" w:author="Chris.Lunsford" w:date="2022-11-01T09:26:00Z" w:initials="C">
    <w:p w14:paraId="596E8A83" w14:textId="589CFC17" w:rsidR="002463C4" w:rsidRDefault="002463C4">
      <w:pPr>
        <w:pStyle w:val="CommentText"/>
      </w:pPr>
      <w:r>
        <w:rPr>
          <w:rStyle w:val="CommentReference"/>
        </w:rPr>
        <w:annotationRef/>
      </w:r>
      <w:r>
        <w:t>Just confirming this is 2002 and not 2022?</w:t>
      </w:r>
    </w:p>
  </w:comment>
  <w:comment w:id="6" w:author="Daniel.Goethel" w:date="2022-11-02T06:46:00Z" w:initials="D">
    <w:p w14:paraId="0A73F5CB" w14:textId="034C6AD3" w:rsidR="002463C4" w:rsidRDefault="002463C4">
      <w:pPr>
        <w:pStyle w:val="CommentText"/>
      </w:pPr>
      <w:r>
        <w:rPr>
          <w:rStyle w:val="CommentReference"/>
        </w:rPr>
        <w:annotationRef/>
      </w:r>
      <w:r>
        <w:t xml:space="preserve"> Mentioned immediately below, would just delete this</w:t>
      </w:r>
    </w:p>
  </w:comment>
  <w:comment w:id="15" w:author="Daniel.Goethel" w:date="2022-11-02T06:51:00Z" w:initials="D">
    <w:p w14:paraId="20426200" w14:textId="2CF2DD6A" w:rsidR="002463C4" w:rsidRDefault="002463C4">
      <w:pPr>
        <w:pStyle w:val="CommentText"/>
      </w:pPr>
      <w:r>
        <w:rPr>
          <w:rStyle w:val="CommentReference"/>
        </w:rPr>
        <w:annotationRef/>
      </w:r>
      <w:r>
        <w:t>Not readily apparent why this is important, guessing there is something in HCR that kicks in at 20%? Not sure if it is worth noting or not…guess I should know these things, but for a stakeholder the emphasis on all these apparently arbitrary % might be a bit confusing. Might be worth just mentioning a quick sentence about the HCR/status determination that makes 20% an important cutoff…</w:t>
      </w:r>
    </w:p>
  </w:comment>
  <w:comment w:id="16" w:author="Daniel.Goethel" w:date="2022-11-02T06:49:00Z" w:initials="D">
    <w:p w14:paraId="23A2B0D0" w14:textId="070C5139" w:rsidR="002463C4" w:rsidRDefault="002463C4">
      <w:pPr>
        <w:pStyle w:val="CommentText"/>
      </w:pPr>
      <w:r>
        <w:rPr>
          <w:rStyle w:val="CommentReference"/>
        </w:rPr>
        <w:annotationRef/>
      </w:r>
      <w:r>
        <w:t>I would say it is ‘attributed to population declines as indicated by a 24% decline in the RPNs, the primary index of abundance for this species’.</w:t>
      </w:r>
    </w:p>
  </w:comment>
  <w:comment w:id="17" w:author="Daniel.Goethel" w:date="2022-11-02T06:55:00Z" w:initials="D">
    <w:p w14:paraId="431211E5" w14:textId="20CBA90B" w:rsidR="002463C4" w:rsidRDefault="002463C4">
      <w:pPr>
        <w:pStyle w:val="CommentText"/>
      </w:pPr>
      <w:r>
        <w:rPr>
          <w:rStyle w:val="CommentReference"/>
        </w:rPr>
        <w:annotationRef/>
      </w:r>
      <w:r>
        <w:t>Did comp data have any influence? Less older fish, limited recruitment, etc.?</w:t>
      </w:r>
    </w:p>
  </w:comment>
  <w:comment w:id="18" w:author="Daniel.Goethel" w:date="2022-11-02T07:17:00Z" w:initials="D">
    <w:p w14:paraId="6038B50B" w14:textId="1F22A7D0" w:rsidR="002463C4" w:rsidRDefault="002463C4">
      <w:pPr>
        <w:pStyle w:val="CommentText"/>
      </w:pPr>
      <w:r>
        <w:rPr>
          <w:rStyle w:val="CommentReference"/>
        </w:rPr>
        <w:annotationRef/>
      </w:r>
      <w:r>
        <w:t>How does the HCR allow an F that causes the SSB to decrease from 2023 to 2024 when you are that far below b40?</w:t>
      </w:r>
    </w:p>
    <w:p w14:paraId="0F8CA2D8" w14:textId="547F3F62" w:rsidR="002463C4" w:rsidRDefault="002463C4">
      <w:pPr>
        <w:pStyle w:val="CommentText"/>
      </w:pPr>
    </w:p>
    <w:p w14:paraId="30AF8518" w14:textId="709A27D0" w:rsidR="002463C4" w:rsidRDefault="002463C4">
      <w:pPr>
        <w:pStyle w:val="CommentText"/>
      </w:pPr>
      <w:r>
        <w:t xml:space="preserve">Overall, I guess I’d have some concerns about the harvest levels given that it looks like a50 for maturity and selectivity are similar…just seems like you are harvesting &gt;50% of the SSB in a given year and also selecting a good portion of young fish before they can spawn. Just doesn’t seem like replacement would be happening, but I must be missing something. I know with high M you can get some perverse dynamics (catch </w:t>
      </w:r>
      <w:proofErr w:type="spellStart"/>
      <w:r>
        <w:t>em</w:t>
      </w:r>
      <w:proofErr w:type="spellEnd"/>
      <w:r>
        <w:t xml:space="preserve"> before they die), I guess it must all even out in the SPR and projections somehow (maybe there is a big recruitment event and they are going to ‘save’ the SSB allowing an F that decreases SSB in near-term…haven’t gotten into results yet). …probably just the assumption of average recruitment and medium-term rebuilding given it is a relatively fast growing species</w:t>
      </w:r>
    </w:p>
  </w:comment>
  <w:comment w:id="19" w:author="Daniel.Goethel" w:date="2022-11-02T06:58:00Z" w:initials="D">
    <w:p w14:paraId="056C9F58" w14:textId="2817A6DA" w:rsidR="002463C4" w:rsidRDefault="002463C4">
      <w:pPr>
        <w:pStyle w:val="CommentText"/>
      </w:pPr>
      <w:r>
        <w:rPr>
          <w:rStyle w:val="CommentReference"/>
        </w:rPr>
        <w:annotationRef/>
      </w:r>
      <w:r>
        <w:t>Was going to say that these Fs seem high, but with only like 6% of fish making it to age-10, F would have to be high. Just use to long-lived species these days, I guess…</w:t>
      </w:r>
    </w:p>
  </w:comment>
  <w:comment w:id="20" w:author="Daniel.Goethel" w:date="2022-11-02T07:04:00Z" w:initials="D">
    <w:p w14:paraId="5DCB4C22" w14:textId="2B98333A" w:rsidR="002463C4" w:rsidRDefault="002463C4">
      <w:pPr>
        <w:pStyle w:val="CommentText"/>
      </w:pPr>
      <w:r>
        <w:rPr>
          <w:rStyle w:val="CommentReference"/>
        </w:rPr>
        <w:annotationRef/>
      </w:r>
      <w:r>
        <w:t>So no specified catch projections? Looking at catch vs. ABC seems to be way below some years and above in others (</w:t>
      </w:r>
      <w:proofErr w:type="spellStart"/>
      <w:r>
        <w:t>esp</w:t>
      </w:r>
      <w:proofErr w:type="spellEnd"/>
      <w:r>
        <w:t xml:space="preserve"> if add on GHL). Just wondering how accurate these projections are deemed in terms of what is usually actually taken…</w:t>
      </w:r>
    </w:p>
  </w:comment>
  <w:comment w:id="21" w:author="Daniel.Goethel" w:date="2022-11-02T07:01:00Z" w:initials="D">
    <w:p w14:paraId="650B4E3A" w14:textId="78752E96" w:rsidR="002463C4" w:rsidRDefault="002463C4">
      <w:pPr>
        <w:pStyle w:val="CommentText"/>
      </w:pPr>
      <w:r>
        <w:rPr>
          <w:rStyle w:val="CommentReference"/>
        </w:rPr>
        <w:annotationRef/>
      </w:r>
      <w:r>
        <w:t>Guessing it is explained in the area apportionment section of main text, but could just note in a sentence how RE works (smoothing over biomass by area from trawl survey for last few years?)…</w:t>
      </w:r>
    </w:p>
  </w:comment>
  <w:comment w:id="29" w:author="Chris.Lunsford" w:date="2022-11-01T11:01:00Z" w:initials="C">
    <w:p w14:paraId="0D99BDDF" w14:textId="560328BB" w:rsidR="002463C4" w:rsidRDefault="002463C4">
      <w:pPr>
        <w:pStyle w:val="CommentText"/>
      </w:pPr>
      <w:r>
        <w:rPr>
          <w:rStyle w:val="CommentReference"/>
        </w:rPr>
        <w:annotationRef/>
      </w:r>
      <w:r>
        <w:t>I think this is right?</w:t>
      </w:r>
    </w:p>
  </w:comment>
  <w:comment w:id="34" w:author="Daniel.Goethel" w:date="2022-11-02T08:09:00Z" w:initials="D">
    <w:p w14:paraId="4E31BF01" w14:textId="069283B1" w:rsidR="002463C4" w:rsidRDefault="002463C4">
      <w:pPr>
        <w:pStyle w:val="CommentText"/>
      </w:pPr>
      <w:r>
        <w:rPr>
          <w:rStyle w:val="CommentReference"/>
        </w:rPr>
        <w:annotationRef/>
      </w:r>
      <w:r>
        <w:t>Why can’t we just tell them to prioritize comments and say something like we are working towards addressing the most recent priorities through a long-term research track? Having yearly comments that change is just a waste of time. Stick to your lane and lets deal with any big issues! This whole yearly assessment thing is a joke…</w:t>
      </w:r>
    </w:p>
  </w:comment>
  <w:comment w:id="35" w:author="Daniel.Goethel" w:date="2022-11-02T08:12:00Z" w:initials="D">
    <w:p w14:paraId="08218223" w14:textId="18413521" w:rsidR="002463C4" w:rsidRDefault="002463C4">
      <w:pPr>
        <w:pStyle w:val="CommentText"/>
      </w:pPr>
      <w:r>
        <w:rPr>
          <w:rStyle w:val="CommentReference"/>
        </w:rPr>
        <w:annotationRef/>
      </w:r>
      <w:r>
        <w:t>As general comment (for the future), I broke mine down into distribution, stock/genetic structure, management structure, ELH, juvenile dynamics, and adult dynamics (each 1 paragraph). I think it gives a decent breakdown of background info in a coherent stepwise narrative. Not that there is anything wrong here…</w:t>
      </w:r>
    </w:p>
  </w:comment>
  <w:comment w:id="36" w:author="Daniel.Goethel" w:date="2022-11-02T08:16:00Z" w:initials="D">
    <w:p w14:paraId="466FA181" w14:textId="76F6EB42" w:rsidR="002463C4" w:rsidRDefault="002463C4">
      <w:pPr>
        <w:pStyle w:val="CommentText"/>
      </w:pPr>
      <w:r>
        <w:rPr>
          <w:rStyle w:val="CommentReference"/>
        </w:rPr>
        <w:annotationRef/>
      </w:r>
      <w:r>
        <w:t>This figuratively blew my mind. ;)</w:t>
      </w:r>
    </w:p>
  </w:comment>
  <w:comment w:id="38" w:author="Daniel.Goethel" w:date="2022-11-02T08:21:00Z" w:initials="D">
    <w:p w14:paraId="70694B06" w14:textId="14675872" w:rsidR="002463C4" w:rsidRDefault="002463C4">
      <w:pPr>
        <w:pStyle w:val="CommentText"/>
      </w:pPr>
      <w:r>
        <w:rPr>
          <w:rStyle w:val="CommentReference"/>
        </w:rPr>
        <w:annotationRef/>
      </w:r>
      <w:r>
        <w:t>What about between GOA and BSAI?</w:t>
      </w:r>
    </w:p>
  </w:comment>
  <w:comment w:id="39" w:author="Daniel.Goethel" w:date="2022-11-02T11:13:00Z" w:initials="D">
    <w:p w14:paraId="25332E83" w14:textId="56B64F10" w:rsidR="002463C4" w:rsidRDefault="002463C4">
      <w:pPr>
        <w:pStyle w:val="CommentText"/>
      </w:pPr>
      <w:r>
        <w:rPr>
          <w:rStyle w:val="CommentReference"/>
        </w:rPr>
        <w:annotationRef/>
      </w:r>
      <w:r>
        <w:t xml:space="preserve">Similar to above comment…think this could be shortened in future…maybe a paragraph on historical fishery, couple paragraphs on </w:t>
      </w:r>
      <w:proofErr w:type="spellStart"/>
      <w:r>
        <w:t>recenet</w:t>
      </w:r>
      <w:proofErr w:type="spellEnd"/>
      <w:r>
        <w:t xml:space="preserve"> trends, then a summary of important management measures</w:t>
      </w:r>
    </w:p>
  </w:comment>
  <w:comment w:id="40" w:author="Daniel.Goethel" w:date="2022-11-02T11:19:00Z" w:initials="D">
    <w:p w14:paraId="27B85BE0" w14:textId="74423D2E" w:rsidR="002463C4" w:rsidRDefault="002463C4">
      <w:pPr>
        <w:pStyle w:val="CommentText"/>
      </w:pPr>
      <w:r>
        <w:rPr>
          <w:rStyle w:val="CommentReference"/>
        </w:rPr>
        <w:annotationRef/>
      </w:r>
      <w:r>
        <w:t>Why not include in a table in this doc? Would be useful to be able to see how catches have ramped up over time…</w:t>
      </w:r>
    </w:p>
  </w:comment>
  <w:comment w:id="41" w:author="Daniel.Goethel" w:date="2022-11-02T11:22:00Z" w:initials="D">
    <w:p w14:paraId="2EAEAEA6" w14:textId="5C6A42BD" w:rsidR="002463C4" w:rsidRDefault="002463C4">
      <w:pPr>
        <w:pStyle w:val="CommentText"/>
      </w:pPr>
      <w:r>
        <w:rPr>
          <w:rStyle w:val="CommentReference"/>
        </w:rPr>
        <w:annotationRef/>
      </w:r>
      <w:r>
        <w:t xml:space="preserve">I’m not good at math but looking at table 2.2, what about 2021? </w:t>
      </w:r>
      <w:proofErr w:type="spellStart"/>
      <w:r>
        <w:t>Catch+GHL</w:t>
      </w:r>
      <w:proofErr w:type="spellEnd"/>
      <w:r>
        <w:t>= ~25kt, ABC=23.6kt…</w:t>
      </w:r>
    </w:p>
    <w:p w14:paraId="738F26CC" w14:textId="4BD2F5AE" w:rsidR="002463C4" w:rsidRDefault="002463C4">
      <w:pPr>
        <w:pStyle w:val="CommentText"/>
      </w:pPr>
    </w:p>
    <w:p w14:paraId="7727F610" w14:textId="34C401AC" w:rsidR="002463C4" w:rsidRDefault="002463C4">
      <w:pPr>
        <w:pStyle w:val="CommentText"/>
      </w:pPr>
      <w:r>
        <w:t xml:space="preserve">Also sure looks like they are on track again in 2022 given that </w:t>
      </w:r>
      <w:proofErr w:type="gramStart"/>
      <w:r>
        <w:t>the  year</w:t>
      </w:r>
      <w:proofErr w:type="gramEnd"/>
      <w:r>
        <w:t xml:space="preserve"> isn’t over</w:t>
      </w:r>
    </w:p>
    <w:p w14:paraId="5E80FAD9" w14:textId="2CD88B08" w:rsidR="002463C4" w:rsidRDefault="002463C4">
      <w:pPr>
        <w:pStyle w:val="CommentText"/>
      </w:pPr>
    </w:p>
    <w:p w14:paraId="0A5A8F58" w14:textId="49BE46E2" w:rsidR="002463C4" w:rsidRDefault="002463C4">
      <w:pPr>
        <w:pStyle w:val="CommentText"/>
      </w:pPr>
      <w:r>
        <w:t>Oh wait…I guess GHL is not catch, it is like a state TAC thing? It is never defined and the way you state in opening about adding in GHL missing catch, I assumed this meant that GHL was the actual state catch. Maybe some clearer terminology about GHL is needed.</w:t>
      </w:r>
    </w:p>
  </w:comment>
  <w:comment w:id="42" w:author="Daniel.Goethel" w:date="2022-11-02T11:31:00Z" w:initials="D">
    <w:p w14:paraId="66954395" w14:textId="7AC55D1D" w:rsidR="002463C4" w:rsidRDefault="002463C4">
      <w:pPr>
        <w:pStyle w:val="CommentText"/>
      </w:pPr>
      <w:r>
        <w:rPr>
          <w:rStyle w:val="CommentReference"/>
        </w:rPr>
        <w:annotationRef/>
      </w:r>
      <w:r>
        <w:t>Assuming 100% mortality for discards?</w:t>
      </w:r>
    </w:p>
  </w:comment>
  <w:comment w:id="43" w:author="Daniel.Goethel" w:date="2022-11-02T11:34:00Z" w:initials="D">
    <w:p w14:paraId="587AA385" w14:textId="72F2387C" w:rsidR="002463C4" w:rsidRDefault="002463C4">
      <w:pPr>
        <w:pStyle w:val="CommentText"/>
      </w:pPr>
      <w:r>
        <w:rPr>
          <w:rStyle w:val="CommentReference"/>
        </w:rPr>
        <w:annotationRef/>
      </w:r>
      <w:r>
        <w:t>Might just be easier to reproduce this table here, cause these are a lot of words that mean nothing as far as I can tell!</w:t>
      </w:r>
    </w:p>
  </w:comment>
  <w:comment w:id="45" w:author="Daniel.Goethel" w:date="2022-11-02T15:21:00Z" w:initials="D">
    <w:p w14:paraId="1B7A0F3F" w14:textId="1865638E" w:rsidR="002463C4" w:rsidRDefault="002463C4">
      <w:pPr>
        <w:pStyle w:val="CommentText"/>
      </w:pPr>
      <w:r>
        <w:rPr>
          <w:rStyle w:val="CommentReference"/>
        </w:rPr>
        <w:annotationRef/>
      </w:r>
      <w:r>
        <w:t>I mean good to know where data comes from, but seems like a bit of overkill from an assessment standpoint.</w:t>
      </w:r>
    </w:p>
  </w:comment>
  <w:comment w:id="50" w:author="Chris.Lunsford" w:date="2022-11-01T11:09:00Z" w:initials="C">
    <w:p w14:paraId="103EF059" w14:textId="70EE1421" w:rsidR="002463C4" w:rsidRDefault="002463C4">
      <w:pPr>
        <w:pStyle w:val="CommentText"/>
      </w:pPr>
      <w:r>
        <w:rPr>
          <w:rStyle w:val="CommentReference"/>
        </w:rPr>
        <w:annotationRef/>
      </w:r>
      <w:r>
        <w:t>Eh, never mind – I see you have it in quite a few places below so is fine as is – but I’d consider saying State of Alaska managed is a better way of saying Alaska state managed…</w:t>
      </w:r>
    </w:p>
  </w:comment>
  <w:comment w:id="81" w:author="Daniel.Goethel" w:date="2022-11-02T15:48:00Z" w:initials="D">
    <w:p w14:paraId="6E2029F2" w14:textId="71E5BEC0" w:rsidR="002463C4" w:rsidRDefault="002463C4">
      <w:pPr>
        <w:pStyle w:val="CommentText"/>
      </w:pPr>
      <w:r>
        <w:rPr>
          <w:rStyle w:val="CommentReference"/>
        </w:rPr>
        <w:annotationRef/>
      </w:r>
      <w:r>
        <w:t xml:space="preserve">Bunch of comments on this in figs, but this makes more sense than my random speculation of contraction and potential </w:t>
      </w:r>
      <w:proofErr w:type="spellStart"/>
      <w:r>
        <w:t>hyperdepletion</w:t>
      </w:r>
      <w:proofErr w:type="spellEnd"/>
      <w:r>
        <w:t xml:space="preserve"> (i.e., fishery whaling on a few population strongholds of bigger, mature fish).</w:t>
      </w:r>
    </w:p>
  </w:comment>
  <w:comment w:id="120" w:author="Daniel.Goethel" w:date="2022-11-02T16:01:00Z" w:initials="D">
    <w:p w14:paraId="78F4B438" w14:textId="45B8DFB9" w:rsidR="002463C4" w:rsidRDefault="002463C4">
      <w:pPr>
        <w:pStyle w:val="CommentText"/>
      </w:pPr>
      <w:r>
        <w:rPr>
          <w:rStyle w:val="CommentReference"/>
        </w:rPr>
        <w:annotationRef/>
      </w:r>
      <w:r>
        <w:t>2022?</w:t>
      </w:r>
    </w:p>
  </w:comment>
  <w:comment w:id="122" w:author="Daniel.Goethel" w:date="2022-11-02T16:35:00Z" w:initials="D">
    <w:p w14:paraId="2EE30A78" w14:textId="082F474E" w:rsidR="002463C4" w:rsidRDefault="002463C4">
      <w:pPr>
        <w:pStyle w:val="CommentText"/>
      </w:pPr>
      <w:r>
        <w:rPr>
          <w:rStyle w:val="CommentReference"/>
        </w:rPr>
        <w:annotationRef/>
      </w:r>
      <w:r>
        <w:t>I would recommend making this section only data that is used in the assessment and move the other data sources to above sections. It gets a bit confusing (</w:t>
      </w:r>
      <w:proofErr w:type="spellStart"/>
      <w:r>
        <w:t>esp</w:t>
      </w:r>
      <w:proofErr w:type="spellEnd"/>
      <w:r>
        <w:t xml:space="preserve"> given how long some of the write-ups are for data not used in the assessment) as to which data are used and which are not.</w:t>
      </w:r>
    </w:p>
  </w:comment>
  <w:comment w:id="124" w:author="Pete.Hulson" w:date="2022-10-31T17:07:00Z" w:initials="P">
    <w:p w14:paraId="71C43666" w14:textId="685CA2E8" w:rsidR="002463C4" w:rsidRDefault="002463C4">
      <w:pPr>
        <w:pStyle w:val="CommentText"/>
      </w:pPr>
      <w:r>
        <w:rPr>
          <w:rStyle w:val="CommentReference"/>
        </w:rPr>
        <w:annotationRef/>
      </w:r>
      <w:r>
        <w:t>Link doesn’t work yet…</w:t>
      </w:r>
    </w:p>
  </w:comment>
  <w:comment w:id="132" w:author="Daniel.Goethel" w:date="2022-11-02T16:10:00Z" w:initials="D">
    <w:p w14:paraId="403A889A" w14:textId="02AD8D8A" w:rsidR="002463C4" w:rsidRDefault="002463C4">
      <w:pPr>
        <w:pStyle w:val="CommentText"/>
      </w:pPr>
      <w:r>
        <w:rPr>
          <w:rStyle w:val="CommentReference"/>
        </w:rPr>
        <w:annotationRef/>
      </w:r>
      <w:r>
        <w:t>I assume these are not actually included in model? If not, I would put this in fishery section, since this section kind of implies data used in the model.</w:t>
      </w:r>
    </w:p>
  </w:comment>
  <w:comment w:id="135" w:author="Daniel.Goethel" w:date="2022-11-02T16:12:00Z" w:initials="D">
    <w:p w14:paraId="5DC5614A" w14:textId="707D35B4" w:rsidR="002463C4" w:rsidRDefault="002463C4">
      <w:pPr>
        <w:pStyle w:val="CommentText"/>
      </w:pPr>
      <w:r>
        <w:rPr>
          <w:rStyle w:val="CommentReference"/>
        </w:rPr>
        <w:annotationRef/>
      </w:r>
      <w:r>
        <w:t>So this is not used? Delete? Oh wait, so this is still used for pre-1991 data. Maybe just note that instead of saying for pre-2016 models…</w:t>
      </w:r>
    </w:p>
  </w:comment>
  <w:comment w:id="139" w:author="Daniel.Goethel" w:date="2022-11-02T16:13:00Z" w:initials="D">
    <w:p w14:paraId="17161BED" w14:textId="05726013" w:rsidR="002463C4" w:rsidRDefault="002463C4">
      <w:pPr>
        <w:pStyle w:val="CommentText"/>
      </w:pPr>
      <w:r>
        <w:rPr>
          <w:rStyle w:val="CommentReference"/>
        </w:rPr>
        <w:annotationRef/>
      </w:r>
      <w:r>
        <w:t>Weight as in biomass or weight as in the area size based weights or some other metric used to ‘weight’ each strata?</w:t>
      </w:r>
    </w:p>
  </w:comment>
  <w:comment w:id="140" w:author="Daniel.Goethel" w:date="2022-11-02T16:17:00Z" w:initials="D">
    <w:p w14:paraId="044EE9CF" w14:textId="17D570A9" w:rsidR="002463C4" w:rsidRDefault="002463C4">
      <w:pPr>
        <w:pStyle w:val="CommentText"/>
      </w:pPr>
      <w:r>
        <w:rPr>
          <w:rStyle w:val="CommentReference"/>
        </w:rPr>
        <w:annotationRef/>
      </w:r>
      <w:r>
        <w:t>A LOT of detail here…</w:t>
      </w:r>
    </w:p>
  </w:comment>
  <w:comment w:id="145" w:author="Daniel.Goethel" w:date="2022-11-02T16:19:00Z" w:initials="D">
    <w:p w14:paraId="2D36903F" w14:textId="2AF47B11" w:rsidR="002463C4" w:rsidRDefault="002463C4">
      <w:pPr>
        <w:pStyle w:val="CommentText"/>
      </w:pPr>
      <w:r>
        <w:rPr>
          <w:rStyle w:val="CommentReference"/>
        </w:rPr>
        <w:annotationRef/>
      </w:r>
      <w:r>
        <w:t xml:space="preserve">Useful, but without maps and description of historic distributions it is difficult to make any generalizations. Would be nice to see a figure of CPUE by station during peak cod abundance. Might be worth developing </w:t>
      </w:r>
      <w:proofErr w:type="spellStart"/>
      <w:r>
        <w:t>a</w:t>
      </w:r>
      <w:proofErr w:type="spellEnd"/>
      <w:r>
        <w:t xml:space="preserve"> index of contraction (e.g., Gini index) in the future, if it seems like cod are contracting over time…</w:t>
      </w:r>
    </w:p>
  </w:comment>
  <w:comment w:id="146" w:author="Chris.Lunsford" w:date="2022-11-01T10:55:00Z" w:initials="C">
    <w:p w14:paraId="55F89EFD" w14:textId="1ECEEBCC" w:rsidR="002463C4" w:rsidRDefault="002463C4">
      <w:pPr>
        <w:pStyle w:val="CommentText"/>
      </w:pPr>
      <w:r>
        <w:rPr>
          <w:rStyle w:val="CommentReference"/>
        </w:rPr>
        <w:annotationRef/>
      </w:r>
      <w:r>
        <w:t>In data it says only trawl survey data from 1990 – current is used….may be worth having a sentence here saying, “Per Plan Team recommendations in general, the 1984 and 1987 survey data is not included in the GOA cod model because of inconsistencies in standardization of these surveys but is provided in the SAFE document for informational purposes”….or something like that…</w:t>
      </w:r>
    </w:p>
    <w:p w14:paraId="31A77412" w14:textId="77777777" w:rsidR="002463C4" w:rsidRDefault="002463C4">
      <w:pPr>
        <w:pStyle w:val="CommentText"/>
      </w:pPr>
    </w:p>
  </w:comment>
  <w:comment w:id="147" w:author="Daniel.Goethel" w:date="2022-11-02T16:23:00Z" w:initials="D">
    <w:p w14:paraId="0B8AC88B" w14:textId="2C1FD014" w:rsidR="002463C4" w:rsidRDefault="002463C4">
      <w:pPr>
        <w:pStyle w:val="CommentText"/>
      </w:pPr>
      <w:r>
        <w:rPr>
          <w:rStyle w:val="CommentReference"/>
        </w:rPr>
        <w:annotationRef/>
      </w:r>
      <w:r>
        <w:t>Interesting way of phrasing this…</w:t>
      </w:r>
    </w:p>
  </w:comment>
  <w:comment w:id="149" w:author="Daniel.Goethel" w:date="2022-11-02T16:25:00Z" w:initials="D">
    <w:p w14:paraId="6602546E" w14:textId="62C97939" w:rsidR="002463C4" w:rsidRDefault="002463C4">
      <w:pPr>
        <w:pStyle w:val="CommentText"/>
      </w:pPr>
      <w:r>
        <w:rPr>
          <w:rStyle w:val="CommentReference"/>
        </w:rPr>
        <w:annotationRef/>
      </w:r>
      <w:r>
        <w:t>Fit? Or aging error included in the assessment?</w:t>
      </w:r>
    </w:p>
  </w:comment>
  <w:comment w:id="150" w:author="Daniel.Goethel" w:date="2022-11-02T16:27:00Z" w:initials="D">
    <w:p w14:paraId="25D0D2D4" w14:textId="1F413F24" w:rsidR="002463C4" w:rsidRDefault="002463C4">
      <w:pPr>
        <w:pStyle w:val="CommentText"/>
      </w:pPr>
      <w:r>
        <w:rPr>
          <w:rStyle w:val="CommentReference"/>
        </w:rPr>
        <w:annotationRef/>
      </w:r>
      <w:r>
        <w:t>No 2022 data?</w:t>
      </w:r>
    </w:p>
  </w:comment>
  <w:comment w:id="154" w:author="Daniel.Goethel" w:date="2022-11-02T16:30:00Z" w:initials="D">
    <w:p w14:paraId="5C42658A" w14:textId="460C8C57" w:rsidR="002463C4" w:rsidRDefault="002463C4">
      <w:pPr>
        <w:pStyle w:val="CommentText"/>
      </w:pPr>
      <w:r>
        <w:rPr>
          <w:rStyle w:val="CommentReference"/>
        </w:rPr>
        <w:annotationRef/>
      </w:r>
      <w:r>
        <w:t>Or a flawed assumption?</w:t>
      </w:r>
    </w:p>
  </w:comment>
  <w:comment w:id="155" w:author="Daniel.Goethel" w:date="2022-11-02T16:34:00Z" w:initials="D">
    <w:p w14:paraId="650856DF" w14:textId="730C3E15" w:rsidR="002463C4" w:rsidRDefault="002463C4">
      <w:pPr>
        <w:pStyle w:val="CommentText"/>
      </w:pPr>
      <w:r>
        <w:rPr>
          <w:rStyle w:val="CommentReference"/>
        </w:rPr>
        <w:annotationRef/>
      </w:r>
      <w:r>
        <w:t>2 pages on indices that aren’t even used!</w:t>
      </w:r>
    </w:p>
  </w:comment>
  <w:comment w:id="156" w:author="Daniel.Goethel" w:date="2022-11-02T15:44:00Z" w:initials="D">
    <w:p w14:paraId="22BEE93A" w14:textId="512E6559" w:rsidR="002463C4" w:rsidRDefault="002463C4">
      <w:pPr>
        <w:pStyle w:val="CommentText"/>
      </w:pPr>
      <w:r>
        <w:rPr>
          <w:rStyle w:val="CommentReference"/>
        </w:rPr>
        <w:annotationRef/>
      </w:r>
      <w:r>
        <w:t xml:space="preserve">Start year (potentially with rationale…sounds like it is just how all AK assessments do it)? </w:t>
      </w:r>
    </w:p>
  </w:comment>
  <w:comment w:id="157" w:author="Daniel.Goethel" w:date="2022-11-02T15:44:00Z" w:initials="D">
    <w:p w14:paraId="71D8497E" w14:textId="1048D641" w:rsidR="002463C4" w:rsidRDefault="002463C4">
      <w:pPr>
        <w:pStyle w:val="CommentText"/>
      </w:pPr>
      <w:r>
        <w:rPr>
          <w:rStyle w:val="CommentReference"/>
        </w:rPr>
        <w:annotationRef/>
      </w:r>
      <w:r>
        <w:t>Plus group age?</w:t>
      </w:r>
    </w:p>
  </w:comment>
  <w:comment w:id="158" w:author="Daniel.Goethel" w:date="2022-11-02T16:39:00Z" w:initials="D">
    <w:p w14:paraId="727B5405" w14:textId="57E25879" w:rsidR="002463C4" w:rsidRDefault="002463C4">
      <w:pPr>
        <w:pStyle w:val="CommentText"/>
      </w:pPr>
      <w:r>
        <w:rPr>
          <w:rStyle w:val="CommentReference"/>
        </w:rPr>
        <w:annotationRef/>
      </w:r>
      <w:r>
        <w:t>Would put this in the selectivity section, seems out of place here…</w:t>
      </w:r>
    </w:p>
  </w:comment>
  <w:comment w:id="159" w:author="Pete.Hulson" w:date="2022-10-31T17:07:00Z" w:initials="P">
    <w:p w14:paraId="24F08F2F" w14:textId="77777777" w:rsidR="002463C4" w:rsidRDefault="002463C4" w:rsidP="009F5C05">
      <w:pPr>
        <w:pStyle w:val="CommentText"/>
      </w:pPr>
      <w:r>
        <w:rPr>
          <w:rStyle w:val="CommentReference"/>
        </w:rPr>
        <w:annotationRef/>
      </w:r>
      <w:r>
        <w:t>Link doesn’t work yet…</w:t>
      </w:r>
    </w:p>
  </w:comment>
  <w:comment w:id="160" w:author="Daniel.Goethel" w:date="2022-11-02T15:45:00Z" w:initials="D">
    <w:p w14:paraId="49EF5174" w14:textId="4080D759" w:rsidR="002463C4" w:rsidRDefault="002463C4">
      <w:pPr>
        <w:pStyle w:val="CommentText"/>
      </w:pPr>
      <w:r>
        <w:rPr>
          <w:rStyle w:val="CommentReference"/>
        </w:rPr>
        <w:annotationRef/>
      </w:r>
      <w:r>
        <w:t>Like that you make it available…would be good if repository included the SS.exe that use for this version (</w:t>
      </w:r>
      <w:proofErr w:type="spellStart"/>
      <w:r>
        <w:t>ie</w:t>
      </w:r>
      <w:proofErr w:type="spellEnd"/>
      <w:r>
        <w:t xml:space="preserve"> all files needed to run model along with an r4ss or other R file to do basic </w:t>
      </w:r>
      <w:proofErr w:type="spellStart"/>
      <w:r>
        <w:t>ss</w:t>
      </w:r>
      <w:proofErr w:type="spellEnd"/>
      <w:r>
        <w:t xml:space="preserve"> plots).</w:t>
      </w:r>
    </w:p>
  </w:comment>
  <w:comment w:id="161" w:author="Daniel.Goethel" w:date="2022-11-02T07:15:00Z" w:initials="D">
    <w:p w14:paraId="422F5520" w14:textId="1E8B79C0" w:rsidR="002463C4" w:rsidRDefault="002463C4">
      <w:pPr>
        <w:pStyle w:val="CommentText"/>
      </w:pPr>
      <w:r>
        <w:rPr>
          <w:rStyle w:val="CommentReference"/>
        </w:rPr>
        <w:annotationRef/>
      </w:r>
      <w:r>
        <w:t>Would be helpful to have a table of bio parameters at age (weight, maturity, growth/length) or a figure for these….was trying to compare some of the selectivity curves to maturity, but kind of hard with only a50 for maturity reported</w:t>
      </w:r>
    </w:p>
  </w:comment>
  <w:comment w:id="162" w:author="Daniel.Goethel" w:date="2022-11-02T16:42:00Z" w:initials="D">
    <w:p w14:paraId="1118A066" w14:textId="7FC04333" w:rsidR="002463C4" w:rsidRDefault="002463C4">
      <w:pPr>
        <w:pStyle w:val="CommentText"/>
      </w:pPr>
      <w:r>
        <w:rPr>
          <w:rStyle w:val="CommentReference"/>
        </w:rPr>
        <w:annotationRef/>
      </w:r>
      <w:r>
        <w:t>Not sure I follow…is this like aging error? Guess not since that is described below.</w:t>
      </w:r>
    </w:p>
  </w:comment>
  <w:comment w:id="174" w:author="Daniel.Goethel" w:date="2022-11-02T16:45:00Z" w:initials="D">
    <w:p w14:paraId="0B8DCA70" w14:textId="4B4C61B2" w:rsidR="002463C4" w:rsidRDefault="002463C4">
      <w:pPr>
        <w:pStyle w:val="CommentText"/>
      </w:pPr>
      <w:r>
        <w:rPr>
          <w:rStyle w:val="CommentReference"/>
        </w:rPr>
        <w:annotationRef/>
      </w:r>
      <w:r>
        <w:t>What does conditionally mean?</w:t>
      </w:r>
    </w:p>
  </w:comment>
  <w:comment w:id="181" w:author="Daniel.Goethel" w:date="2022-11-02T15:47:00Z" w:initials="D">
    <w:p w14:paraId="444C470E" w14:textId="579FD855" w:rsidR="002463C4" w:rsidRDefault="002463C4">
      <w:pPr>
        <w:pStyle w:val="CommentText"/>
      </w:pPr>
      <w:r>
        <w:rPr>
          <w:rStyle w:val="CommentReference"/>
        </w:rPr>
        <w:annotationRef/>
      </w:r>
      <w:r>
        <w:t xml:space="preserve">What about initial age structure? Assume you use ‘rec </w:t>
      </w:r>
      <w:proofErr w:type="spellStart"/>
      <w:r>
        <w:t>devs</w:t>
      </w:r>
      <w:proofErr w:type="spellEnd"/>
      <w:r>
        <w:t xml:space="preserve">’ as cohort </w:t>
      </w:r>
      <w:proofErr w:type="spellStart"/>
      <w:r>
        <w:t>devs</w:t>
      </w:r>
      <w:proofErr w:type="spellEnd"/>
      <w:r>
        <w:t xml:space="preserve"> to determine initial numbers at age in start year (1977)?</w:t>
      </w:r>
    </w:p>
  </w:comment>
  <w:comment w:id="182" w:author="Daniel.Goethel" w:date="2022-11-02T15:18:00Z" w:initials="D">
    <w:p w14:paraId="07DF00E7" w14:textId="57D08BFC" w:rsidR="002463C4" w:rsidRDefault="002463C4">
      <w:pPr>
        <w:pStyle w:val="CommentText"/>
      </w:pPr>
      <w:r>
        <w:rPr>
          <w:rStyle w:val="CommentReference"/>
        </w:rPr>
        <w:annotationRef/>
      </w:r>
      <w:r>
        <w:t xml:space="preserve">Kind of a weird way of formulating this would make more sense for R0 to be R0 and theta to be estimated for recent time block. Instead saying that R0 is actually </w:t>
      </w:r>
      <w:proofErr w:type="spellStart"/>
      <w:r>
        <w:t>Raverage</w:t>
      </w:r>
      <w:proofErr w:type="spellEnd"/>
      <w:r>
        <w:t xml:space="preserve"> for the recent time block and the estimated theta is an offset for real R0…if that makes any sense.</w:t>
      </w:r>
    </w:p>
  </w:comment>
  <w:comment w:id="183" w:author="Daniel.Goethel" w:date="2022-11-02T15:12:00Z" w:initials="D">
    <w:p w14:paraId="3CDAC427" w14:textId="4A0F61FA" w:rsidR="002463C4" w:rsidRDefault="002463C4">
      <w:pPr>
        <w:pStyle w:val="CommentText"/>
      </w:pPr>
      <w:r>
        <w:rPr>
          <w:rStyle w:val="CommentReference"/>
        </w:rPr>
        <w:annotationRef/>
      </w:r>
      <w:r>
        <w:t>Would be good to check how this is implemented, I never really understood it, but I remember there being a sort of iterative approach to it that was needed. Seems easy to overlook if you aren’t used to SS.</w:t>
      </w:r>
    </w:p>
  </w:comment>
  <w:comment w:id="184" w:author="Daniel.Goethel" w:date="2022-11-02T12:22:00Z" w:initials="D">
    <w:p w14:paraId="60A42414" w14:textId="314B8890" w:rsidR="002463C4" w:rsidRDefault="002463C4">
      <w:pPr>
        <w:pStyle w:val="CommentText"/>
      </w:pPr>
      <w:r>
        <w:rPr>
          <w:rStyle w:val="CommentReference"/>
        </w:rPr>
        <w:annotationRef/>
      </w:r>
      <w:r>
        <w:t>But isn’t the start year 1977? Think this is more of an offset from unfished R0, more semantics. SS3 language is a weird one…</w:t>
      </w:r>
    </w:p>
  </w:comment>
  <w:comment w:id="185" w:author="Daniel.Goethel" w:date="2022-11-02T15:14:00Z" w:initials="D">
    <w:p w14:paraId="092A5BF1" w14:textId="469943F3" w:rsidR="002463C4" w:rsidRDefault="002463C4">
      <w:pPr>
        <w:pStyle w:val="CommentText"/>
      </w:pPr>
      <w:r>
        <w:rPr>
          <w:rStyle w:val="CommentReference"/>
        </w:rPr>
        <w:annotationRef/>
      </w:r>
      <w:r>
        <w:t xml:space="preserve">Why only to 2017? I know recent recruitment is uncertain, but cutting out last 5 estimated recruitments (which best represent recent </w:t>
      </w:r>
      <w:proofErr w:type="spellStart"/>
      <w:r>
        <w:t>recr</w:t>
      </w:r>
      <w:proofErr w:type="spellEnd"/>
      <w:r>
        <w:t xml:space="preserve"> trends) seems extreme. Maybe this is a typo? If those low </w:t>
      </w:r>
      <w:proofErr w:type="spellStart"/>
      <w:r>
        <w:t>recr</w:t>
      </w:r>
      <w:proofErr w:type="spellEnd"/>
      <w:r>
        <w:t xml:space="preserve"> values </w:t>
      </w:r>
      <w:proofErr w:type="gramStart"/>
      <w:r>
        <w:t>from  2018</w:t>
      </w:r>
      <w:proofErr w:type="gramEnd"/>
      <w:r>
        <w:t xml:space="preserve"> and 2019 aren’t included in average then really adds some further </w:t>
      </w:r>
      <w:proofErr w:type="spellStart"/>
      <w:r>
        <w:t>overoptimism</w:t>
      </w:r>
      <w:proofErr w:type="spellEnd"/>
      <w:r>
        <w:t xml:space="preserve"> to projections.</w:t>
      </w:r>
    </w:p>
  </w:comment>
  <w:comment w:id="186" w:author="Daniel.Goethel" w:date="2022-11-02T16:50:00Z" w:initials="D">
    <w:p w14:paraId="316BB602" w14:textId="5A10F1DE" w:rsidR="002463C4" w:rsidRDefault="002463C4">
      <w:pPr>
        <w:pStyle w:val="CommentText"/>
      </w:pPr>
      <w:r>
        <w:rPr>
          <w:rStyle w:val="CommentReference"/>
        </w:rPr>
        <w:annotationRef/>
      </w:r>
      <w:r>
        <w:t xml:space="preserve">I think it assumes a CV of 0.05 or something, so this is not exactly true. A </w:t>
      </w:r>
      <w:proofErr w:type="spellStart"/>
      <w:r>
        <w:t>nll</w:t>
      </w:r>
      <w:proofErr w:type="spellEnd"/>
      <w:r>
        <w:t xml:space="preserve"> is provided for catch, so there is theoretically error allowed.</w:t>
      </w:r>
    </w:p>
  </w:comment>
  <w:comment w:id="188" w:author="Daniel.Goethel" w:date="2022-11-02T16:51:00Z" w:initials="D">
    <w:p w14:paraId="2ABDBEDF" w14:textId="55EC4E6A" w:rsidR="002463C4" w:rsidRDefault="002463C4">
      <w:pPr>
        <w:pStyle w:val="CommentText"/>
      </w:pPr>
      <w:r>
        <w:rPr>
          <w:rStyle w:val="CommentReference"/>
        </w:rPr>
        <w:annotationRef/>
      </w:r>
      <w:r>
        <w:t>2021?</w:t>
      </w:r>
    </w:p>
  </w:comment>
  <w:comment w:id="196" w:author="Daniel.Goethel" w:date="2022-11-02T16:56:00Z" w:initials="D">
    <w:p w14:paraId="1282D21D" w14:textId="4B150329" w:rsidR="002463C4" w:rsidRDefault="002463C4">
      <w:pPr>
        <w:pStyle w:val="CommentText"/>
      </w:pPr>
      <w:r>
        <w:rPr>
          <w:rStyle w:val="CommentReference"/>
        </w:rPr>
        <w:annotationRef/>
      </w:r>
      <w:r>
        <w:t>Note assumed error distributions?</w:t>
      </w:r>
    </w:p>
  </w:comment>
  <w:comment w:id="201" w:author="Daniel.Goethel" w:date="2022-11-02T16:56:00Z" w:initials="D">
    <w:p w14:paraId="676A1A00" w14:textId="16ECC01D" w:rsidR="002463C4" w:rsidRDefault="002463C4">
      <w:pPr>
        <w:pStyle w:val="CommentText"/>
      </w:pPr>
      <w:r>
        <w:rPr>
          <w:rStyle w:val="CommentReference"/>
        </w:rPr>
        <w:annotationRef/>
      </w:r>
      <w:r>
        <w:t>Fishery?</w:t>
      </w:r>
    </w:p>
  </w:comment>
  <w:comment w:id="206" w:author="Daniel.Goethel" w:date="2022-11-02T16:58:00Z" w:initials="D">
    <w:p w14:paraId="3A22E024" w14:textId="1527EA6C" w:rsidR="002463C4" w:rsidRDefault="002463C4">
      <w:pPr>
        <w:pStyle w:val="CommentText"/>
      </w:pPr>
      <w:r>
        <w:rPr>
          <w:rStyle w:val="CommentReference"/>
        </w:rPr>
        <w:annotationRef/>
      </w:r>
      <w:r>
        <w:t>So no data reweighting is done? Is this why recent survey data is not fit well? I would be intrigued to see if Francis reweighting leads to any significant declines in status/ABCs…</w:t>
      </w:r>
    </w:p>
  </w:comment>
  <w:comment w:id="207" w:author="Daniel.Goethel" w:date="2022-11-02T17:02:00Z" w:initials="D">
    <w:p w14:paraId="71B6D23E" w14:textId="6F573909" w:rsidR="002463C4" w:rsidRDefault="002463C4">
      <w:pPr>
        <w:pStyle w:val="CommentText"/>
      </w:pPr>
      <w:r>
        <w:rPr>
          <w:rStyle w:val="CommentReference"/>
        </w:rPr>
        <w:annotationRef/>
      </w:r>
      <w:r>
        <w:t>That is a sentence!</w:t>
      </w:r>
    </w:p>
  </w:comment>
  <w:comment w:id="212" w:author="Daniel.Goethel" w:date="2022-11-02T17:03:00Z" w:initials="D">
    <w:p w14:paraId="303DAC85" w14:textId="22588473" w:rsidR="002463C4" w:rsidRDefault="002463C4">
      <w:pPr>
        <w:pStyle w:val="CommentText"/>
      </w:pPr>
      <w:r>
        <w:rPr>
          <w:rStyle w:val="CommentReference"/>
        </w:rPr>
        <w:annotationRef/>
      </w:r>
      <w:r>
        <w:t>This doesn’t match figure 2.28…rho of -0.03, though it also says 0.06 in parentheses</w:t>
      </w:r>
    </w:p>
  </w:comment>
  <w:comment w:id="213" w:author="Daniel.Goethel" w:date="2022-11-02T17:04:00Z" w:initials="D">
    <w:p w14:paraId="5BED4010" w14:textId="5CBFC34F" w:rsidR="002463C4" w:rsidRDefault="002463C4">
      <w:pPr>
        <w:pStyle w:val="CommentText"/>
      </w:pPr>
      <w:r>
        <w:rPr>
          <w:rStyle w:val="CommentReference"/>
        </w:rPr>
        <w:annotationRef/>
      </w:r>
      <w:proofErr w:type="spellStart"/>
      <w:r>
        <w:t>Ummmmmm</w:t>
      </w:r>
      <w:proofErr w:type="spellEnd"/>
      <w:r>
        <w:t xml:space="preserve">. 1.4 </w:t>
      </w:r>
      <w:proofErr w:type="gramStart"/>
      <w:r>
        <w:t>as</w:t>
      </w:r>
      <w:proofErr w:type="gramEnd"/>
      <w:r>
        <w:t xml:space="preserve"> in 140%? Also, it would be good to see a plot of this. Some pretty big implications for projections if overestimating recruitment significantly….also seems odd you could have a strong recruit retro and not have it filter into SSB more…</w:t>
      </w:r>
    </w:p>
  </w:comment>
  <w:comment w:id="214" w:author="Daniel.Goethel" w:date="2022-11-02T17:07:00Z" w:initials="D">
    <w:p w14:paraId="201CDBDC" w14:textId="449D648D" w:rsidR="002463C4" w:rsidRDefault="002463C4">
      <w:pPr>
        <w:pStyle w:val="CommentText"/>
      </w:pPr>
      <w:r>
        <w:rPr>
          <w:rStyle w:val="CommentReference"/>
        </w:rPr>
        <w:annotationRef/>
      </w:r>
      <w:r>
        <w:t>Probably more appropriate in the analytical methods section</w:t>
      </w:r>
    </w:p>
  </w:comment>
  <w:comment w:id="218" w:author="Chris.Lunsford" w:date="2022-11-01T12:20:00Z" w:initials="C">
    <w:p w14:paraId="045AD2C5" w14:textId="59CE6710" w:rsidR="002463C4" w:rsidRDefault="002463C4">
      <w:pPr>
        <w:pStyle w:val="CommentText"/>
      </w:pPr>
      <w:r>
        <w:rPr>
          <w:rStyle w:val="CommentReference"/>
        </w:rPr>
        <w:annotationRef/>
      </w:r>
      <w:r>
        <w:t>ABC?</w:t>
      </w:r>
    </w:p>
  </w:comment>
  <w:comment w:id="219" w:author="Daniel.Goethel" w:date="2022-11-02T17:08:00Z" w:initials="D">
    <w:p w14:paraId="357D832A" w14:textId="0B557A48" w:rsidR="002463C4" w:rsidRDefault="002463C4">
      <w:pPr>
        <w:pStyle w:val="CommentText"/>
      </w:pPr>
      <w:r>
        <w:rPr>
          <w:rStyle w:val="CommentReference"/>
        </w:rPr>
        <w:annotationRef/>
      </w:r>
      <w:r>
        <w:t xml:space="preserve">No he is indicating that </w:t>
      </w:r>
      <w:proofErr w:type="spellStart"/>
      <w:r>
        <w:t>pcod</w:t>
      </w:r>
      <w:proofErr w:type="spellEnd"/>
      <w:r>
        <w:t xml:space="preserve"> fishermen need to pump the break, cause they in for a skid.</w:t>
      </w:r>
    </w:p>
  </w:comment>
  <w:comment w:id="233" w:author="Daniel.Goethel" w:date="2022-11-02T17:14:00Z" w:initials="D">
    <w:p w14:paraId="609C9F05" w14:textId="260BC103" w:rsidR="002463C4" w:rsidRDefault="002463C4">
      <w:pPr>
        <w:pStyle w:val="CommentText"/>
      </w:pPr>
      <w:r>
        <w:rPr>
          <w:rStyle w:val="CommentReference"/>
        </w:rPr>
        <w:annotationRef/>
      </w:r>
      <w:r>
        <w:t>I think it is worth mentioning here that it is not hitting the low points of either survey and is strongly (relatively given that the survey is at its lowest level) the last 5 LL survey data points. This might indicate the model is a bit overoptimistic. Also, I wonder if this is a relic of fixed data weights and if Francis reweight might give a better fit to indices (and a more pessimistic outlook).</w:t>
      </w:r>
    </w:p>
  </w:comment>
  <w:comment w:id="234" w:author="Pete.Hulson" w:date="2022-10-31T17:14:00Z" w:initials="P">
    <w:p w14:paraId="57FAA4F4" w14:textId="7CCBC2B1" w:rsidR="002463C4" w:rsidRDefault="002463C4">
      <w:pPr>
        <w:pStyle w:val="CommentText"/>
      </w:pPr>
      <w:r>
        <w:rPr>
          <w:rStyle w:val="CommentReference"/>
        </w:rPr>
        <w:annotationRef/>
      </w:r>
      <w:r>
        <w:t>Links don’t work yet…</w:t>
      </w:r>
    </w:p>
  </w:comment>
  <w:comment w:id="235" w:author="Daniel.Goethel" w:date="2022-11-02T17:25:00Z" w:initials="D">
    <w:p w14:paraId="4F866738" w14:textId="48B19A8A" w:rsidR="002463C4" w:rsidRDefault="002463C4">
      <w:pPr>
        <w:pStyle w:val="CommentText"/>
      </w:pPr>
      <w:r>
        <w:rPr>
          <w:rStyle w:val="CommentReference"/>
        </w:rPr>
        <w:annotationRef/>
      </w:r>
      <w:r>
        <w:t>That is a very sharp peak, don’t usually see that ragged a peak in bio. Guess maybe it is just a really large recruitment event that gets fished down almost immediately?</w:t>
      </w:r>
    </w:p>
    <w:p w14:paraId="6082855C" w14:textId="6CCD3A95" w:rsidR="002463C4" w:rsidRDefault="002463C4">
      <w:pPr>
        <w:pStyle w:val="CommentText"/>
      </w:pPr>
    </w:p>
    <w:p w14:paraId="184D5074" w14:textId="46AF15B3" w:rsidR="002463C4" w:rsidRDefault="002463C4">
      <w:pPr>
        <w:pStyle w:val="CommentText"/>
      </w:pPr>
      <w:r>
        <w:t>No other time-varying parameters that might be causing a weird spike (like a rapid change in weight or something?)? Maybe some interplay with q…see that it spikes suddenly in 2015, too.</w:t>
      </w:r>
    </w:p>
  </w:comment>
  <w:comment w:id="247" w:author="Daniel.Goethel" w:date="2022-11-02T17:34:00Z" w:initials="D">
    <w:p w14:paraId="1B3ADCA7" w14:textId="67EEDADB" w:rsidR="002463C4" w:rsidRDefault="002463C4">
      <w:pPr>
        <w:pStyle w:val="CommentText"/>
      </w:pPr>
      <w:r>
        <w:rPr>
          <w:rStyle w:val="CommentReference"/>
        </w:rPr>
        <w:annotationRef/>
      </w:r>
      <w:r>
        <w:t xml:space="preserve">I don’t really understand if there is a rebuilding plan for the NPFMC control rule or not. I thought </w:t>
      </w:r>
      <w:proofErr w:type="spellStart"/>
      <w:r>
        <w:t>is</w:t>
      </w:r>
      <w:proofErr w:type="spellEnd"/>
      <w:r>
        <w:t xml:space="preserve"> was mandated by MSRA? Is it just assumed that if you adhere to the HCR you will get back to B40? If there is a rebuilding plan/date then should be mentioned.</w:t>
      </w:r>
    </w:p>
  </w:comment>
  <w:comment w:id="250" w:author="Daniel.Goethel" w:date="2022-11-02T17:46:00Z" w:initials="D">
    <w:p w14:paraId="75005160" w14:textId="3A62F66E" w:rsidR="002463C4" w:rsidRDefault="002463C4">
      <w:pPr>
        <w:pStyle w:val="CommentText"/>
      </w:pPr>
      <w:r>
        <w:rPr>
          <w:rStyle w:val="CommentReference"/>
        </w:rPr>
        <w:annotationRef/>
      </w:r>
      <w:r>
        <w:t xml:space="preserve">Don’t disagree, but still a little concerned of lack of fit to low recent values </w:t>
      </w:r>
      <w:proofErr w:type="spellStart"/>
      <w:r>
        <w:t>esp</w:t>
      </w:r>
      <w:proofErr w:type="spellEnd"/>
      <w:r>
        <w:t xml:space="preserve"> LL survey.</w:t>
      </w:r>
    </w:p>
  </w:comment>
  <w:comment w:id="252" w:author="Daniel.Goethel" w:date="2022-11-02T17:47:00Z" w:initials="D">
    <w:p w14:paraId="02D530A7" w14:textId="23D7161A" w:rsidR="002463C4" w:rsidRDefault="002463C4">
      <w:pPr>
        <w:pStyle w:val="CommentText"/>
      </w:pPr>
      <w:r>
        <w:rPr>
          <w:rStyle w:val="CommentReference"/>
        </w:rPr>
        <w:annotationRef/>
      </w:r>
      <w:r>
        <w:t>Don’t mention recruitment retro, which could be an issue.</w:t>
      </w:r>
    </w:p>
    <w:p w14:paraId="0D77BC2A" w14:textId="57151B62" w:rsidR="002463C4" w:rsidRDefault="002463C4">
      <w:pPr>
        <w:pStyle w:val="CommentText"/>
      </w:pPr>
    </w:p>
    <w:p w14:paraId="5FC863AE" w14:textId="3A29044F" w:rsidR="002463C4" w:rsidRDefault="002463C4">
      <w:pPr>
        <w:pStyle w:val="CommentText"/>
      </w:pPr>
      <w:r>
        <w:t>I would also recommend mentioning potential projection issues, particularly the use of average recruitment when recent recruitment is well below average and potential for ABCs based on paper fish. Similarly, if consistent retro in terminal year recruitment estimate (i.e., overestimating terminal recruitment), then projections overly optimistic and could be problematic for ABC.</w:t>
      </w:r>
    </w:p>
  </w:comment>
  <w:comment w:id="253" w:author="Daniel.Goethel" w:date="2022-11-02T17:49:00Z" w:initials="D">
    <w:p w14:paraId="279451DE" w14:textId="1C63FD8F" w:rsidR="002463C4" w:rsidRDefault="002463C4">
      <w:pPr>
        <w:pStyle w:val="CommentText"/>
      </w:pPr>
      <w:r>
        <w:rPr>
          <w:rStyle w:val="CommentReference"/>
        </w:rPr>
        <w:annotationRef/>
      </w:r>
      <w:r>
        <w:t>But it is projected to decrease substantially in 2023 and slightly again in 2024?</w:t>
      </w:r>
    </w:p>
  </w:comment>
  <w:comment w:id="254" w:author="Daniel.Goethel" w:date="2022-11-02T17:52:00Z" w:initials="D">
    <w:p w14:paraId="438DEE80" w14:textId="3E7CAC04" w:rsidR="002463C4" w:rsidRDefault="002463C4">
      <w:pPr>
        <w:pStyle w:val="CommentText"/>
      </w:pPr>
      <w:r>
        <w:rPr>
          <w:rStyle w:val="CommentReference"/>
        </w:rPr>
        <w:annotationRef/>
      </w:r>
      <w:r>
        <w:t>Are these statements accurate? Figure 2.52 all of these values are below the projected recruitment which is supposed to be average. So, doesn’t seem to add up…</w:t>
      </w:r>
    </w:p>
    <w:p w14:paraId="4FDFDFB5" w14:textId="71389739" w:rsidR="002463C4" w:rsidRDefault="002463C4">
      <w:pPr>
        <w:pStyle w:val="CommentText"/>
      </w:pPr>
    </w:p>
    <w:p w14:paraId="230E5CEC" w14:textId="6F2BB803" w:rsidR="002463C4" w:rsidRDefault="002463C4">
      <w:pPr>
        <w:pStyle w:val="CommentText"/>
      </w:pPr>
      <w:r>
        <w:t>NM I get that these are from the beach seine survey now…</w:t>
      </w:r>
    </w:p>
  </w:comment>
  <w:comment w:id="258" w:author="Daniel.Goethel" w:date="2022-11-02T17:54:00Z" w:initials="D">
    <w:p w14:paraId="5CF5A82F" w14:textId="081D4155" w:rsidR="002463C4" w:rsidRDefault="002463C4">
      <w:pPr>
        <w:pStyle w:val="CommentText"/>
      </w:pPr>
      <w:r>
        <w:rPr>
          <w:rStyle w:val="CommentReference"/>
        </w:rPr>
        <w:annotationRef/>
      </w:r>
      <w:r>
        <w:t>None of these are projected, they are all estimated. Bit confused.</w:t>
      </w:r>
    </w:p>
  </w:comment>
  <w:comment w:id="261" w:author="Daniel.Goethel" w:date="2022-11-02T17:54:00Z" w:initials="D">
    <w:p w14:paraId="0B9DA9AA" w14:textId="7FFA2789" w:rsidR="002463C4" w:rsidRDefault="002463C4">
      <w:pPr>
        <w:pStyle w:val="CommentText"/>
      </w:pPr>
      <w:r>
        <w:rPr>
          <w:rStyle w:val="CommentReference"/>
        </w:rPr>
        <w:annotationRef/>
      </w:r>
      <w:r>
        <w:t>You are more optimistic than I am. Given that slough of below average recruitment and already low SSB, I’d be a bit concerned about the ability to rebuild along with the fact that projections seem overly optimistic given average recruitment assumption leading to potential for ABCs that are too high.</w:t>
      </w:r>
    </w:p>
  </w:comment>
  <w:comment w:id="262" w:author="Daniel.Goethel" w:date="2022-11-02T17:57:00Z" w:initials="D">
    <w:p w14:paraId="35332D00" w14:textId="4D96B3DE" w:rsidR="002463C4" w:rsidRDefault="002463C4">
      <w:pPr>
        <w:pStyle w:val="CommentText"/>
      </w:pPr>
      <w:r>
        <w:rPr>
          <w:rStyle w:val="CommentReference"/>
        </w:rPr>
        <w:annotationRef/>
      </w:r>
      <w:r>
        <w:t>Someone needs to reel them in. I got a risk table that was similarly long and babbling with a billion citations (which I found out weren’t citations, but just sub-citations within the ESRs or ESPs). When I read these all I see are a bunch of numbers of depths and temp and citations. Impossible to actually read and decipher. Nothing on you, this process is just out of whack.</w:t>
      </w:r>
    </w:p>
  </w:comment>
  <w:comment w:id="263" w:author="Daniel.Goethel" w:date="2022-11-02T17:56:00Z" w:initials="D">
    <w:p w14:paraId="19DDFDB7" w14:textId="5C126642" w:rsidR="002463C4" w:rsidRDefault="002463C4">
      <w:pPr>
        <w:pStyle w:val="CommentText"/>
      </w:pPr>
      <w:r>
        <w:rPr>
          <w:rStyle w:val="CommentReference"/>
        </w:rPr>
        <w:annotationRef/>
      </w:r>
      <w:r>
        <w:t>Why is this large? All the model outputs I see show this as a well below average year class.</w:t>
      </w:r>
    </w:p>
  </w:comment>
  <w:comment w:id="265" w:author="Daniel.Goethel" w:date="2022-11-02T17:59:00Z" w:initials="D">
    <w:p w14:paraId="0D2C63D7" w14:textId="73E818B6" w:rsidR="002463C4" w:rsidRDefault="002463C4">
      <w:pPr>
        <w:pStyle w:val="CommentText"/>
      </w:pPr>
      <w:r>
        <w:rPr>
          <w:rStyle w:val="CommentReference"/>
        </w:rPr>
        <w:annotationRef/>
      </w:r>
      <w:r>
        <w:t>How can it be larger than expected? It is the first year it is estimated in the sablefish model. Who is setting the expectations!?</w:t>
      </w:r>
    </w:p>
  </w:comment>
  <w:comment w:id="271" w:author="Daniel.Goethel" w:date="2022-11-02T18:01:00Z" w:initials="D">
    <w:p w14:paraId="5BD06FC6" w14:textId="5CE0F4FE" w:rsidR="002463C4" w:rsidRDefault="002463C4">
      <w:pPr>
        <w:pStyle w:val="CommentText"/>
      </w:pPr>
      <w:r>
        <w:rPr>
          <w:rStyle w:val="CommentReference"/>
        </w:rPr>
        <w:annotationRef/>
      </w:r>
      <w:r>
        <w:t xml:space="preserve">I might disagree on these scores a bit. This is first year I put sablefish at all 1s and it is going ‘gangbusters’ as </w:t>
      </w:r>
      <w:proofErr w:type="spellStart"/>
      <w:r>
        <w:t>Ianelli</w:t>
      </w:r>
      <w:proofErr w:type="spellEnd"/>
      <w:r>
        <w:t xml:space="preserve"> might say. For a stock near B20% with almost a decade of below average recruitment and unreliable projections, I have a bit of concern…</w:t>
      </w:r>
    </w:p>
  </w:comment>
  <w:comment w:id="272" w:author="Daniel.Goethel" w:date="2022-11-02T18:04:00Z" w:initials="D">
    <w:p w14:paraId="0029D873" w14:textId="52F92EAB" w:rsidR="002463C4" w:rsidRDefault="002463C4">
      <w:pPr>
        <w:pStyle w:val="CommentText"/>
      </w:pPr>
      <w:r>
        <w:rPr>
          <w:rStyle w:val="CommentReference"/>
        </w:rPr>
        <w:annotationRef/>
      </w:r>
      <w:r>
        <w:t>2.53?</w:t>
      </w:r>
    </w:p>
  </w:comment>
  <w:comment w:id="273" w:author="Daniel.Goethel" w:date="2022-11-02T18:05:00Z" w:initials="D">
    <w:p w14:paraId="5F491DE4" w14:textId="603E66AA" w:rsidR="002463C4" w:rsidRDefault="002463C4">
      <w:pPr>
        <w:pStyle w:val="CommentText"/>
      </w:pPr>
      <w:r>
        <w:rPr>
          <w:rStyle w:val="CommentReference"/>
        </w:rPr>
        <w:annotationRef/>
      </w:r>
      <w:r>
        <w:t>Two-year projections?</w:t>
      </w:r>
    </w:p>
  </w:comment>
  <w:comment w:id="286" w:author="Daniel.Goethel" w:date="2022-11-02T18:09:00Z" w:initials="D">
    <w:p w14:paraId="4943C655" w14:textId="059410F0" w:rsidR="00235577" w:rsidRDefault="00235577">
      <w:pPr>
        <w:pStyle w:val="CommentText"/>
      </w:pPr>
      <w:r>
        <w:rPr>
          <w:rStyle w:val="CommentReference"/>
        </w:rPr>
        <w:annotationRef/>
      </w:r>
      <w:r>
        <w:t xml:space="preserve">Yea didn’t check </w:t>
      </w:r>
      <w:r>
        <w:t>references</w:t>
      </w:r>
      <w:bookmarkStart w:id="287" w:name="_GoBack"/>
      <w:bookmarkEnd w:id="287"/>
    </w:p>
  </w:comment>
  <w:comment w:id="288" w:author="Daniel.Goethel" w:date="2022-11-02T15:22:00Z" w:initials="D">
    <w:p w14:paraId="70BBCC69" w14:textId="038D4F0A" w:rsidR="002463C4" w:rsidRDefault="002463C4">
      <w:pPr>
        <w:pStyle w:val="CommentText"/>
      </w:pPr>
      <w:r>
        <w:rPr>
          <w:rStyle w:val="CommentReference"/>
        </w:rPr>
        <w:annotationRef/>
      </w:r>
      <w:r>
        <w:t xml:space="preserve">For sablefish each table and figure caption is given a bookmark or heading thingy so it appears in the navigation pane (think this is part of 508 compliance but not sure), either way it is handy from a reviewer standpoint so you can click on the figure in </w:t>
      </w:r>
      <w:proofErr w:type="spellStart"/>
      <w:r>
        <w:t>nav</w:t>
      </w:r>
      <w:proofErr w:type="spellEnd"/>
      <w:r>
        <w:t xml:space="preserve"> pane and go straight to it.</w:t>
      </w:r>
    </w:p>
  </w:comment>
  <w:comment w:id="289" w:author="Daniel.Goethel" w:date="2022-11-02T11:17:00Z" w:initials="D">
    <w:p w14:paraId="01D03BFC" w14:textId="717E88CD" w:rsidR="002463C4" w:rsidRDefault="002463C4">
      <w:pPr>
        <w:pStyle w:val="CommentText"/>
      </w:pPr>
      <w:r>
        <w:rPr>
          <w:rStyle w:val="CommentReference"/>
        </w:rPr>
        <w:annotationRef/>
      </w:r>
      <w:r>
        <w:t>Would be nice if one of these tables gave the complete time series of total catch, though it looks like model only goes back to 1977 anyway</w:t>
      </w:r>
    </w:p>
  </w:comment>
  <w:comment w:id="290" w:author="Daniel.Goethel" w:date="2022-11-02T11:29:00Z" w:initials="D">
    <w:p w14:paraId="5E3242E0" w14:textId="6603B81C" w:rsidR="002463C4" w:rsidRDefault="002463C4">
      <w:pPr>
        <w:pStyle w:val="CommentText"/>
      </w:pPr>
      <w:r>
        <w:rPr>
          <w:rStyle w:val="CommentReference"/>
        </w:rPr>
        <w:annotationRef/>
      </w:r>
      <w:r>
        <w:t>As noted on first page, it seemed like GHL was a specific catch, but it sounds like it is a catch limit (not the actual catch) for the state waters? Maybe define this better in text.</w:t>
      </w:r>
    </w:p>
  </w:comment>
  <w:comment w:id="293" w:author="Chris.Lunsford" w:date="2022-11-01T12:59:00Z" w:initials="C">
    <w:p w14:paraId="32A16160" w14:textId="72134E25" w:rsidR="002463C4" w:rsidRDefault="002463C4">
      <w:pPr>
        <w:pStyle w:val="CommentText"/>
      </w:pPr>
      <w:r>
        <w:rPr>
          <w:rStyle w:val="CommentReference"/>
        </w:rPr>
        <w:annotationRef/>
      </w:r>
      <w:r>
        <w:t xml:space="preserve">Not your table but what is this total? </w:t>
      </w:r>
      <w:proofErr w:type="spellStart"/>
      <w:r>
        <w:t>Over all</w:t>
      </w:r>
      <w:proofErr w:type="spellEnd"/>
      <w:r>
        <w:t xml:space="preserve"> years for a species –seems the total should be D + R for 2022?</w:t>
      </w:r>
    </w:p>
  </w:comment>
  <w:comment w:id="294" w:author="Chris.Lunsford" w:date="2022-11-01T13:01:00Z" w:initials="C">
    <w:p w14:paraId="239CD506" w14:textId="7EE7F5D3" w:rsidR="002463C4" w:rsidRDefault="002463C4">
      <w:pPr>
        <w:pStyle w:val="CommentText"/>
      </w:pPr>
      <w:r>
        <w:rPr>
          <w:rStyle w:val="CommentReference"/>
        </w:rPr>
        <w:annotationRef/>
      </w:r>
      <w:r>
        <w:t>Not needed this year but salmon in any of these tables – may want to add that in future as I suspect it will be in the spotlight?</w:t>
      </w:r>
    </w:p>
  </w:comment>
  <w:comment w:id="295" w:author="Daniel.Goethel" w:date="2022-11-02T11:37:00Z" w:initials="D">
    <w:p w14:paraId="7798167D" w14:textId="24C7BE22" w:rsidR="002463C4" w:rsidRDefault="002463C4">
      <w:pPr>
        <w:pStyle w:val="CommentText"/>
      </w:pPr>
      <w:r>
        <w:rPr>
          <w:rStyle w:val="CommentReference"/>
        </w:rPr>
        <w:annotationRef/>
      </w:r>
      <w:r>
        <w:t>Might be worth converting to t…I looked at this at first and was like WTF! Then I actually read the caption. Just a bit confusing to have everything in tons in most of the doc except this one table…</w:t>
      </w:r>
    </w:p>
  </w:comment>
  <w:comment w:id="296" w:author="Daniel.Goethel" w:date="2022-11-02T11:41:00Z" w:initials="D">
    <w:p w14:paraId="20A7D4F6" w14:textId="7C959B0E" w:rsidR="002463C4" w:rsidRDefault="002463C4">
      <w:pPr>
        <w:pStyle w:val="CommentText"/>
      </w:pPr>
      <w:r>
        <w:rPr>
          <w:rStyle w:val="CommentReference"/>
        </w:rPr>
        <w:annotationRef/>
      </w:r>
      <w:r>
        <w:t>Maybe note this as survey catchability? (I think)</w:t>
      </w:r>
    </w:p>
  </w:comment>
  <w:comment w:id="297" w:author="Daniel.Goethel" w:date="2022-11-02T11:40:00Z" w:initials="D">
    <w:p w14:paraId="3DF4DC18" w14:textId="6BB064E0" w:rsidR="002463C4" w:rsidRDefault="002463C4">
      <w:pPr>
        <w:pStyle w:val="CommentText"/>
      </w:pPr>
      <w:r>
        <w:rPr>
          <w:rStyle w:val="CommentReference"/>
        </w:rPr>
        <w:annotationRef/>
      </w:r>
      <w:r>
        <w:t>What about Fs??</w:t>
      </w:r>
    </w:p>
  </w:comment>
  <w:comment w:id="300" w:author="Daniel.Goethel" w:date="2022-11-02T11:43:00Z" w:initials="D">
    <w:p w14:paraId="1E7BC944" w14:textId="013D22A4" w:rsidR="002463C4" w:rsidRDefault="002463C4">
      <w:pPr>
        <w:pStyle w:val="CommentText"/>
      </w:pPr>
      <w:r>
        <w:rPr>
          <w:rStyle w:val="CommentReference"/>
        </w:rPr>
        <w:annotationRef/>
      </w:r>
      <w:r>
        <w:t xml:space="preserve">Thought these were priors for </w:t>
      </w:r>
      <w:proofErr w:type="spellStart"/>
      <w:r>
        <w:t>nll</w:t>
      </w:r>
      <w:proofErr w:type="spellEnd"/>
      <w:r>
        <w:t xml:space="preserve">, then read caption (I need to read captions better). Maybe put a line to separate </w:t>
      </w:r>
      <w:proofErr w:type="spellStart"/>
      <w:r>
        <w:t>nll</w:t>
      </w:r>
      <w:proofErr w:type="spellEnd"/>
      <w:r>
        <w:t xml:space="preserve"> contributions from estimated values…</w:t>
      </w:r>
    </w:p>
  </w:comment>
  <w:comment w:id="301" w:author="Daniel.Goethel" w:date="2022-11-02T11:44:00Z" w:initials="D">
    <w:p w14:paraId="06BE37DE" w14:textId="6F8B8465" w:rsidR="002463C4" w:rsidRDefault="002463C4">
      <w:pPr>
        <w:pStyle w:val="CommentText"/>
      </w:pPr>
      <w:r>
        <w:rPr>
          <w:rStyle w:val="CommentReference"/>
        </w:rPr>
        <w:annotationRef/>
      </w:r>
      <w:r>
        <w:t>Nitpicking, but would probably just call this difference…since bias implies correct value</w:t>
      </w:r>
    </w:p>
  </w:comment>
  <w:comment w:id="302" w:author="Daniel.Goethel" w:date="2022-11-02T11:45:00Z" w:initials="D">
    <w:p w14:paraId="5F16DCB1" w14:textId="795E8749" w:rsidR="002463C4" w:rsidRDefault="002463C4">
      <w:pPr>
        <w:pStyle w:val="CommentText"/>
      </w:pPr>
      <w:r>
        <w:rPr>
          <w:rStyle w:val="CommentReference"/>
        </w:rPr>
        <w:annotationRef/>
      </w:r>
      <w:r>
        <w:t>Decent amount of rescaling for an assessment where not much changed…guess the GHL impacted historical estimates…</w:t>
      </w:r>
    </w:p>
  </w:comment>
  <w:comment w:id="303" w:author="Daniel.Goethel" w:date="2022-11-02T11:47:00Z" w:initials="D">
    <w:p w14:paraId="26740084" w14:textId="734B93AE" w:rsidR="002463C4" w:rsidRDefault="002463C4">
      <w:pPr>
        <w:pStyle w:val="CommentText"/>
      </w:pPr>
      <w:r>
        <w:rPr>
          <w:rStyle w:val="CommentReference"/>
        </w:rPr>
        <w:annotationRef/>
      </w:r>
      <w:r>
        <w:t>Is there a retro issue with terminal year recruitment estimation? This was cut in half! Given the reliance on recent recruitment for projections, this seems like a big issue (and similar to what was going on in sablefish). Given uncertainty in terminal year recruitment (without full catch of length comps), would fixing recruitment (or fixing it at recent average for projections at least) be more logical?</w:t>
      </w:r>
    </w:p>
  </w:comment>
  <w:comment w:id="308" w:author="Daniel.Goethel" w:date="2022-11-02T11:51:00Z" w:initials="D">
    <w:p w14:paraId="46DB1AA7" w14:textId="40809777" w:rsidR="002463C4" w:rsidRDefault="002463C4">
      <w:pPr>
        <w:pStyle w:val="CommentText"/>
      </w:pPr>
      <w:r>
        <w:rPr>
          <w:rStyle w:val="CommentReference"/>
        </w:rPr>
        <w:annotationRef/>
      </w:r>
      <w:r>
        <w:t>What is total exploitation? Harvest rate?</w:t>
      </w:r>
    </w:p>
  </w:comment>
  <w:comment w:id="309" w:author="Daniel.Goethel" w:date="2022-11-02T11:51:00Z" w:initials="D">
    <w:p w14:paraId="658DC0FC" w14:textId="3EA5BDBD" w:rsidR="002463C4" w:rsidRDefault="002463C4">
      <w:pPr>
        <w:pStyle w:val="CommentText"/>
      </w:pPr>
      <w:r>
        <w:rPr>
          <w:rStyle w:val="CommentReference"/>
        </w:rPr>
        <w:annotationRef/>
      </w:r>
      <w:r>
        <w:t xml:space="preserve">So as estimated in the 2022 model? Just a bit awkward to say they BRPs for next year when they apply to all years within the current (2022) model. Just semantics (I hate myself for even mentioning </w:t>
      </w:r>
      <w:proofErr w:type="gramStart"/>
      <w:r>
        <w:t xml:space="preserve">it </w:t>
      </w:r>
      <w:proofErr w:type="gramEnd"/>
      <w:r>
        <w:sym w:font="Wingdings" w:char="F04C"/>
      </w:r>
      <w:r>
        <w:t>)</w:t>
      </w:r>
    </w:p>
  </w:comment>
  <w:comment w:id="310" w:author="Daniel.Goethel" w:date="2022-11-02T11:53:00Z" w:initials="D">
    <w:p w14:paraId="2166D344" w14:textId="48A8C58D" w:rsidR="002463C4" w:rsidRDefault="002463C4">
      <w:pPr>
        <w:pStyle w:val="CommentText"/>
      </w:pPr>
      <w:r>
        <w:rPr>
          <w:rStyle w:val="CommentReference"/>
        </w:rPr>
        <w:annotationRef/>
      </w:r>
      <w:r>
        <w:t>Bit surprising these didn’t change more given the rescaling of 1977 SSB and biomass (decreased almost 50kt and 13kt, respectively)</w:t>
      </w:r>
    </w:p>
  </w:comment>
  <w:comment w:id="311" w:author="Daniel.Goethel" w:date="2022-11-02T11:58:00Z" w:initials="D">
    <w:p w14:paraId="6CC9B67A" w14:textId="5E55753C" w:rsidR="002463C4" w:rsidRDefault="002463C4">
      <w:pPr>
        <w:pStyle w:val="CommentText"/>
      </w:pPr>
      <w:r>
        <w:rPr>
          <w:rStyle w:val="CommentReference"/>
        </w:rPr>
        <w:annotationRef/>
      </w:r>
      <w:r>
        <w:t>Wow catch is almost equal to SSB in some of these years, guess it is saying fish really hard on those average recruitment year classes that come in during first couple projection years…I’m real wary about the setup of these projection models for species at relatively low SSB, high M, and current low recruitment…</w:t>
      </w:r>
    </w:p>
  </w:comment>
  <w:comment w:id="312" w:author="Daniel.Goethel" w:date="2022-11-02T15:41:00Z" w:initials="D">
    <w:p w14:paraId="7F4A5ECD" w14:textId="34A19D40" w:rsidR="002463C4" w:rsidRDefault="002463C4">
      <w:pPr>
        <w:pStyle w:val="CommentText"/>
      </w:pPr>
      <w:r>
        <w:rPr>
          <w:rStyle w:val="CommentReference"/>
        </w:rPr>
        <w:annotationRef/>
      </w:r>
      <w:r>
        <w:t>One last reiteration of comment about potential pop spatial contraction, given pot gear mean length went way up yet fishery seems focused in a very small range…</w:t>
      </w:r>
    </w:p>
  </w:comment>
  <w:comment w:id="313" w:author="Daniel.Goethel" w:date="2022-11-02T15:34:00Z" w:initials="D">
    <w:p w14:paraId="028FF162" w14:textId="33F968E2" w:rsidR="002463C4" w:rsidRDefault="002463C4">
      <w:pPr>
        <w:pStyle w:val="CommentText"/>
      </w:pPr>
      <w:r>
        <w:rPr>
          <w:rStyle w:val="CommentReference"/>
        </w:rPr>
        <w:annotationRef/>
      </w:r>
      <w:r>
        <w:t xml:space="preserve">Is the terminal year value a consistent trend of overly large mean length? That is, because it is not a full year of data, does the mean length usually decline back towards the mean when the full time series is available in the subsequent model year? Or is this a legitimate increase in mean length? Just wondering in regards to my early comment about representativeness of in year length comp data. Looking at figs 2.9 and 2.10 it seems like most pot catch comes from early in year, so guessing this is a legit jump in mean length. Might be worth looking into. Fingers crossed this isn’t a </w:t>
      </w:r>
      <w:proofErr w:type="spellStart"/>
      <w:r>
        <w:t>hyperdepletion</w:t>
      </w:r>
      <w:proofErr w:type="spellEnd"/>
      <w:r>
        <w:t xml:space="preserve"> issue</w:t>
      </w:r>
    </w:p>
  </w:comment>
  <w:comment w:id="314" w:author="Daniel.Goethel" w:date="2022-11-02T15:38:00Z" w:initials="D">
    <w:p w14:paraId="10B7A624" w14:textId="31C184B4" w:rsidR="002463C4" w:rsidRDefault="002463C4">
      <w:pPr>
        <w:pStyle w:val="CommentText"/>
      </w:pPr>
      <w:r>
        <w:rPr>
          <w:rStyle w:val="CommentReference"/>
        </w:rPr>
        <w:annotationRef/>
      </w:r>
      <w:r>
        <w:t xml:space="preserve">Might be interesting to look at a contraction index for cod on the survey to see if they seem to be contracting to pop strongholds as pop declined. My mind is wandering, thinking if that increase in pot mean length is that cod are concentrating in a few spawning strongholds that the fishery is hammering away at? </w:t>
      </w:r>
    </w:p>
  </w:comment>
  <w:comment w:id="317" w:author="Daniel.Goethel" w:date="2022-11-02T12:04:00Z" w:initials="D">
    <w:p w14:paraId="73C88AD3" w14:textId="5D16C293" w:rsidR="002463C4" w:rsidRDefault="002463C4">
      <w:pPr>
        <w:pStyle w:val="CommentText"/>
      </w:pPr>
      <w:r>
        <w:rPr>
          <w:rStyle w:val="CommentReference"/>
        </w:rPr>
        <w:annotationRef/>
      </w:r>
      <w:r>
        <w:t>Can you provide retro for recruitment?</w:t>
      </w:r>
    </w:p>
    <w:p w14:paraId="4D33661B" w14:textId="4C823E25" w:rsidR="002463C4" w:rsidRDefault="002463C4">
      <w:pPr>
        <w:pStyle w:val="CommentText"/>
      </w:pPr>
    </w:p>
    <w:p w14:paraId="3B96F5EC" w14:textId="39B0D589" w:rsidR="002463C4" w:rsidRDefault="002463C4">
      <w:pPr>
        <w:pStyle w:val="CommentText"/>
      </w:pPr>
      <w:r>
        <w:t>Would be good to provide a zoomed plot of 2010 to 2022.</w:t>
      </w:r>
    </w:p>
    <w:p w14:paraId="4FFCC109" w14:textId="4F53A9B4" w:rsidR="002463C4" w:rsidRDefault="002463C4">
      <w:pPr>
        <w:pStyle w:val="CommentText"/>
      </w:pPr>
    </w:p>
    <w:p w14:paraId="57A2468A" w14:textId="3E519917" w:rsidR="002463C4" w:rsidRDefault="002463C4">
      <w:pPr>
        <w:pStyle w:val="CommentText"/>
      </w:pPr>
      <w:r>
        <w:t>What is the rho value in parenthesis?</w:t>
      </w:r>
    </w:p>
    <w:p w14:paraId="738A2E34" w14:textId="0BA60133" w:rsidR="002463C4" w:rsidRDefault="002463C4">
      <w:pPr>
        <w:pStyle w:val="CommentText"/>
      </w:pPr>
    </w:p>
    <w:p w14:paraId="7A88AD6F" w14:textId="1FA82849" w:rsidR="002463C4" w:rsidRDefault="002463C4">
      <w:pPr>
        <w:pStyle w:val="CommentText"/>
      </w:pPr>
      <w:r>
        <w:t xml:space="preserve">Looks like it is slightly overoptimistic in recent years probably due to inability to fit those declining survey data points (i.e., it overestimates survey biomass for both LL and trawl for the lowest values in recent time series). Though seems to have switched up in last year. Anyway not a huge issue, but </w:t>
      </w:r>
      <w:proofErr w:type="spellStart"/>
      <w:r>
        <w:t>def</w:t>
      </w:r>
      <w:proofErr w:type="spellEnd"/>
      <w:r>
        <w:t xml:space="preserve"> some potential for overestimating SSB recently. </w:t>
      </w:r>
    </w:p>
  </w:comment>
  <w:comment w:id="318" w:author="Daniel.Goethel" w:date="2022-11-02T07:24:00Z" w:initials="D">
    <w:p w14:paraId="1ADBD4BF" w14:textId="25EAB0C1" w:rsidR="002463C4" w:rsidRDefault="002463C4">
      <w:pPr>
        <w:pStyle w:val="CommentText"/>
      </w:pPr>
      <w:r>
        <w:rPr>
          <w:rStyle w:val="CommentReference"/>
        </w:rPr>
        <w:annotationRef/>
      </w:r>
      <w:r>
        <w:t xml:space="preserve">Guessing the LL survey isn’t the best indicator of </w:t>
      </w:r>
      <w:proofErr w:type="spellStart"/>
      <w:r>
        <w:t>pcod</w:t>
      </w:r>
      <w:proofErr w:type="spellEnd"/>
      <w:r>
        <w:t xml:space="preserve"> abundance, but overestimation for last 5 years seems a bit problematic…</w:t>
      </w:r>
    </w:p>
  </w:comment>
  <w:comment w:id="319" w:author="Daniel.Goethel" w:date="2022-11-02T07:26:00Z" w:initials="D">
    <w:p w14:paraId="6293D6F8" w14:textId="2568E8BB" w:rsidR="002463C4" w:rsidRDefault="002463C4">
      <w:pPr>
        <w:pStyle w:val="CommentText"/>
      </w:pPr>
      <w:r>
        <w:rPr>
          <w:rStyle w:val="CommentReference"/>
        </w:rPr>
        <w:annotationRef/>
      </w:r>
      <w:r>
        <w:t xml:space="preserve">Remarkably consistent models over time. Always a good sign, I think… </w:t>
      </w:r>
    </w:p>
  </w:comment>
  <w:comment w:id="320" w:author="Daniel.Goethel" w:date="2022-11-02T16:40:00Z" w:initials="D">
    <w:p w14:paraId="21AF4C3B" w14:textId="3A20CC96" w:rsidR="002463C4" w:rsidRDefault="002463C4">
      <w:pPr>
        <w:pStyle w:val="CommentText"/>
      </w:pPr>
      <w:r>
        <w:rPr>
          <w:rStyle w:val="CommentReference"/>
        </w:rPr>
        <w:annotationRef/>
      </w:r>
      <w:r>
        <w:t xml:space="preserve">I despise these top panel selectivity over time plots for SS. I much prefer the alternate yearly plots or since you only have a handful of time blocks just the bottom graphic for each block. </w:t>
      </w:r>
    </w:p>
  </w:comment>
  <w:comment w:id="321" w:author="Daniel.Goethel" w:date="2022-11-02T17:20:00Z" w:initials="D">
    <w:p w14:paraId="15015B62" w14:textId="60820230" w:rsidR="002463C4" w:rsidRDefault="002463C4">
      <w:pPr>
        <w:pStyle w:val="CommentText"/>
      </w:pPr>
      <w:r>
        <w:rPr>
          <w:rStyle w:val="CommentReference"/>
        </w:rPr>
        <w:annotationRef/>
      </w:r>
      <w:r>
        <w:t>Might be worth checking if bounding occurring in any selectivity parameters…this one is a bit odd. I know I always had issues with the red snapper parameters when we had domed selectivity. You can get some funny interactions between F and selectivity (as with any model), even though F is ‘derived’ since catch is ‘not estimated’. Anyway, worth double checking.</w:t>
      </w:r>
    </w:p>
  </w:comment>
  <w:comment w:id="322" w:author="Daniel.Goethel" w:date="2022-11-02T12:14:00Z" w:initials="D">
    <w:p w14:paraId="07FEAAF5" w14:textId="75182F30" w:rsidR="002463C4" w:rsidRDefault="002463C4">
      <w:pPr>
        <w:pStyle w:val="CommentText"/>
      </w:pPr>
      <w:r>
        <w:rPr>
          <w:rStyle w:val="CommentReference"/>
        </w:rPr>
        <w:annotationRef/>
      </w:r>
      <w:r>
        <w:t xml:space="preserve">Not to harp (and obviously you are aware), but average recruit in </w:t>
      </w:r>
      <w:proofErr w:type="spellStart"/>
      <w:r>
        <w:t>proj</w:t>
      </w:r>
      <w:proofErr w:type="spellEnd"/>
      <w:r>
        <w:t xml:space="preserve"> </w:t>
      </w:r>
      <w:proofErr w:type="spellStart"/>
      <w:r>
        <w:t>def</w:t>
      </w:r>
      <w:proofErr w:type="spellEnd"/>
      <w:r>
        <w:t xml:space="preserve"> seems problematic given apparent autocorrelation in recruitment. Using terminal recruitment or average recent </w:t>
      </w:r>
      <w:proofErr w:type="spellStart"/>
      <w:r>
        <w:t>recr</w:t>
      </w:r>
      <w:proofErr w:type="spellEnd"/>
      <w:r>
        <w:t>. Seems more appropriate for projections. Also, there might be rational to implement a recruitment block on R0 seems like a new recruitment regime since ~2014 perhaps.</w:t>
      </w:r>
    </w:p>
  </w:comment>
  <w:comment w:id="332" w:author="Daniel.Goethel" w:date="2022-11-02T07:40:00Z" w:initials="D">
    <w:p w14:paraId="18DB6227" w14:textId="77777777" w:rsidR="002463C4" w:rsidRDefault="002463C4">
      <w:pPr>
        <w:pStyle w:val="CommentText"/>
      </w:pPr>
      <w:r>
        <w:rPr>
          <w:rStyle w:val="CommentReference"/>
        </w:rPr>
        <w:annotationRef/>
      </w:r>
      <w:r>
        <w:t>What is driving the projected SSB increases? It almost looks like the projected recruitment is leading to increases in SSB in the medium term, allowing the SSB to decrease in short-term projections. Seems like a slippery slope.</w:t>
      </w:r>
    </w:p>
    <w:p w14:paraId="460D600D" w14:textId="77777777" w:rsidR="002463C4" w:rsidRDefault="002463C4">
      <w:pPr>
        <w:pStyle w:val="CommentText"/>
      </w:pPr>
    </w:p>
    <w:p w14:paraId="48D6F7A8" w14:textId="24850022" w:rsidR="002463C4" w:rsidRDefault="002463C4">
      <w:pPr>
        <w:pStyle w:val="CommentText"/>
      </w:pPr>
      <w:r>
        <w:t>Also, not used to seeing a cod stock so quickly responsive in SSB to recruitment. Do they mature really fast? The strong linkage of SSB to recruitment looks more like a Pollock or bait fish almost. Not sure if it is because SSB is so low that any quick pulse of recruits immediately impacts SSB or that they just mature so quickly that same thing happens. Just kind of interesting.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5EFCF7F" w15:done="0"/>
  <w15:commentEx w15:paraId="508D7352" w15:done="0"/>
  <w15:commentEx w15:paraId="2D2A5035" w15:done="0"/>
  <w15:commentEx w15:paraId="596E8A83" w15:done="0"/>
  <w15:commentEx w15:paraId="0A73F5CB" w15:done="0"/>
  <w15:commentEx w15:paraId="20426200" w15:done="0"/>
  <w15:commentEx w15:paraId="23A2B0D0" w15:done="0"/>
  <w15:commentEx w15:paraId="431211E5" w15:done="0"/>
  <w15:commentEx w15:paraId="30AF8518" w15:done="0"/>
  <w15:commentEx w15:paraId="056C9F58" w15:done="0"/>
  <w15:commentEx w15:paraId="5DCB4C22" w15:done="0"/>
  <w15:commentEx w15:paraId="650B4E3A" w15:done="0"/>
  <w15:commentEx w15:paraId="0D99BDDF" w15:done="0"/>
  <w15:commentEx w15:paraId="4E31BF01" w15:done="0"/>
  <w15:commentEx w15:paraId="08218223" w15:done="0"/>
  <w15:commentEx w15:paraId="466FA181" w15:done="0"/>
  <w15:commentEx w15:paraId="70694B06" w15:done="0"/>
  <w15:commentEx w15:paraId="25332E83" w15:done="0"/>
  <w15:commentEx w15:paraId="27B85BE0" w15:done="0"/>
  <w15:commentEx w15:paraId="0A5A8F58" w15:done="0"/>
  <w15:commentEx w15:paraId="66954395" w15:done="0"/>
  <w15:commentEx w15:paraId="587AA385" w15:done="0"/>
  <w15:commentEx w15:paraId="1B7A0F3F" w15:done="0"/>
  <w15:commentEx w15:paraId="103EF059" w15:done="0"/>
  <w15:commentEx w15:paraId="6E2029F2" w15:done="0"/>
  <w15:commentEx w15:paraId="78F4B438" w15:done="0"/>
  <w15:commentEx w15:paraId="2EE30A78" w15:done="0"/>
  <w15:commentEx w15:paraId="71C43666" w15:done="0"/>
  <w15:commentEx w15:paraId="403A889A" w15:done="0"/>
  <w15:commentEx w15:paraId="5DC5614A" w15:done="0"/>
  <w15:commentEx w15:paraId="17161BED" w15:done="0"/>
  <w15:commentEx w15:paraId="044EE9CF" w15:done="0"/>
  <w15:commentEx w15:paraId="2D36903F" w15:done="0"/>
  <w15:commentEx w15:paraId="31A77412" w15:done="0"/>
  <w15:commentEx w15:paraId="0B8AC88B" w15:done="0"/>
  <w15:commentEx w15:paraId="6602546E" w15:done="0"/>
  <w15:commentEx w15:paraId="25D0D2D4" w15:done="0"/>
  <w15:commentEx w15:paraId="5C42658A" w15:done="0"/>
  <w15:commentEx w15:paraId="650856DF" w15:done="0"/>
  <w15:commentEx w15:paraId="22BEE93A" w15:done="0"/>
  <w15:commentEx w15:paraId="71D8497E" w15:done="0"/>
  <w15:commentEx w15:paraId="727B5405" w15:done="0"/>
  <w15:commentEx w15:paraId="24F08F2F" w15:done="0"/>
  <w15:commentEx w15:paraId="49EF5174" w15:paraIdParent="24F08F2F" w15:done="0"/>
  <w15:commentEx w15:paraId="422F5520" w15:done="0"/>
  <w15:commentEx w15:paraId="1118A066" w15:done="0"/>
  <w15:commentEx w15:paraId="0B8DCA70" w15:done="0"/>
  <w15:commentEx w15:paraId="444C470E" w15:done="0"/>
  <w15:commentEx w15:paraId="07DF00E7" w15:done="0"/>
  <w15:commentEx w15:paraId="3CDAC427" w15:done="0"/>
  <w15:commentEx w15:paraId="60A42414" w15:done="0"/>
  <w15:commentEx w15:paraId="092A5BF1" w15:done="0"/>
  <w15:commentEx w15:paraId="316BB602" w15:done="0"/>
  <w15:commentEx w15:paraId="2ABDBEDF" w15:done="0"/>
  <w15:commentEx w15:paraId="1282D21D" w15:done="0"/>
  <w15:commentEx w15:paraId="676A1A00" w15:done="0"/>
  <w15:commentEx w15:paraId="3A22E024" w15:done="0"/>
  <w15:commentEx w15:paraId="71B6D23E" w15:done="0"/>
  <w15:commentEx w15:paraId="303DAC85" w15:done="0"/>
  <w15:commentEx w15:paraId="5BED4010" w15:done="0"/>
  <w15:commentEx w15:paraId="201CDBDC" w15:done="0"/>
  <w15:commentEx w15:paraId="045AD2C5" w15:done="0"/>
  <w15:commentEx w15:paraId="357D832A" w15:paraIdParent="045AD2C5" w15:done="0"/>
  <w15:commentEx w15:paraId="609C9F05" w15:done="0"/>
  <w15:commentEx w15:paraId="57FAA4F4" w15:done="0"/>
  <w15:commentEx w15:paraId="184D5074" w15:done="0"/>
  <w15:commentEx w15:paraId="1B3ADCA7" w15:done="0"/>
  <w15:commentEx w15:paraId="75005160" w15:done="0"/>
  <w15:commentEx w15:paraId="5FC863AE" w15:done="0"/>
  <w15:commentEx w15:paraId="279451DE" w15:done="0"/>
  <w15:commentEx w15:paraId="230E5CEC" w15:done="0"/>
  <w15:commentEx w15:paraId="5CF5A82F" w15:done="0"/>
  <w15:commentEx w15:paraId="0B9DA9AA" w15:done="0"/>
  <w15:commentEx w15:paraId="35332D00" w15:done="0"/>
  <w15:commentEx w15:paraId="19DDFDB7" w15:done="0"/>
  <w15:commentEx w15:paraId="0D2C63D7" w15:done="0"/>
  <w15:commentEx w15:paraId="5BD06FC6" w15:done="0"/>
  <w15:commentEx w15:paraId="0029D873" w15:done="0"/>
  <w15:commentEx w15:paraId="5F491DE4" w15:done="0"/>
  <w15:commentEx w15:paraId="4943C655" w15:done="0"/>
  <w15:commentEx w15:paraId="70BBCC69" w15:done="0"/>
  <w15:commentEx w15:paraId="01D03BFC" w15:done="0"/>
  <w15:commentEx w15:paraId="5E3242E0" w15:done="0"/>
  <w15:commentEx w15:paraId="32A16160" w15:done="0"/>
  <w15:commentEx w15:paraId="239CD506" w15:done="0"/>
  <w15:commentEx w15:paraId="7798167D" w15:done="0"/>
  <w15:commentEx w15:paraId="20A7D4F6" w15:done="0"/>
  <w15:commentEx w15:paraId="3DF4DC18" w15:done="0"/>
  <w15:commentEx w15:paraId="1E7BC944" w15:done="0"/>
  <w15:commentEx w15:paraId="06BE37DE" w15:done="0"/>
  <w15:commentEx w15:paraId="5F16DCB1" w15:done="0"/>
  <w15:commentEx w15:paraId="26740084" w15:done="0"/>
  <w15:commentEx w15:paraId="46DB1AA7" w15:done="0"/>
  <w15:commentEx w15:paraId="658DC0FC" w15:done="0"/>
  <w15:commentEx w15:paraId="2166D344" w15:done="0"/>
  <w15:commentEx w15:paraId="6CC9B67A" w15:done="0"/>
  <w15:commentEx w15:paraId="7F4A5ECD" w15:done="0"/>
  <w15:commentEx w15:paraId="028FF162" w15:done="0"/>
  <w15:commentEx w15:paraId="10B7A624" w15:done="0"/>
  <w15:commentEx w15:paraId="7A88AD6F" w15:done="0"/>
  <w15:commentEx w15:paraId="1ADBD4BF" w15:done="0"/>
  <w15:commentEx w15:paraId="6293D6F8" w15:done="0"/>
  <w15:commentEx w15:paraId="21AF4C3B" w15:done="0"/>
  <w15:commentEx w15:paraId="15015B62" w15:done="0"/>
  <w15:commentEx w15:paraId="07FEAAF5" w15:done="0"/>
  <w15:commentEx w15:paraId="48D6F7A8"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CE1C25" w14:textId="77777777" w:rsidR="0075500B" w:rsidRDefault="0075500B">
      <w:pPr>
        <w:spacing w:after="0"/>
      </w:pPr>
      <w:r>
        <w:separator/>
      </w:r>
    </w:p>
  </w:endnote>
  <w:endnote w:type="continuationSeparator" w:id="0">
    <w:p w14:paraId="41F785DF" w14:textId="77777777" w:rsidR="0075500B" w:rsidRDefault="0075500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P MathA">
    <w:altName w:val="Times New Roman"/>
    <w:panose1 w:val="00000000000000000000"/>
    <w:charset w:val="02"/>
    <w:family w:val="auto"/>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00000000" w:usb1="E9DFFFFF" w:usb2="0000003F" w:usb3="00000000" w:csb0="003F01FF" w:csb1="00000000"/>
  </w:font>
  <w:font w:name="Euclid">
    <w:charset w:val="00"/>
    <w:family w:val="auto"/>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ource Sans Pro">
    <w:altName w:val="Cambria Math"/>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Lucida Grande">
    <w:altName w:val="Times New Roman"/>
    <w:charset w:val="00"/>
    <w:family w:val="auto"/>
    <w:pitch w:val="variable"/>
    <w:sig w:usb0="E1000AEF"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C87FC3" w14:textId="009E6C50" w:rsidR="002463C4" w:rsidRDefault="002463C4">
    <w:pPr>
      <w:pBdr>
        <w:top w:val="nil"/>
        <w:left w:val="nil"/>
        <w:bottom w:val="nil"/>
        <w:right w:val="nil"/>
        <w:between w:val="nil"/>
      </w:pBdr>
      <w:tabs>
        <w:tab w:val="center" w:pos="4320"/>
        <w:tab w:val="left" w:pos="5957"/>
      </w:tabs>
      <w:jc w:val="right"/>
      <w:rPr>
        <w:i/>
        <w:sz w:val="24"/>
        <w:szCs w:val="24"/>
      </w:rPr>
    </w:pPr>
    <w:r>
      <w:rPr>
        <w:i/>
        <w:sz w:val="24"/>
        <w:szCs w:val="24"/>
      </w:rPr>
      <w:fldChar w:fldCharType="begin"/>
    </w:r>
    <w:r>
      <w:rPr>
        <w:i/>
        <w:sz w:val="24"/>
        <w:szCs w:val="24"/>
      </w:rPr>
      <w:instrText>PAGE</w:instrText>
    </w:r>
    <w:r>
      <w:rPr>
        <w:i/>
        <w:sz w:val="24"/>
        <w:szCs w:val="24"/>
      </w:rPr>
      <w:fldChar w:fldCharType="separate"/>
    </w:r>
    <w:r w:rsidR="00235577">
      <w:rPr>
        <w:i/>
        <w:noProof/>
        <w:sz w:val="24"/>
        <w:szCs w:val="24"/>
      </w:rPr>
      <w:t>21</w:t>
    </w:r>
    <w:r>
      <w:rPr>
        <w:i/>
        <w:sz w:val="24"/>
        <w:szCs w:val="24"/>
      </w:rPr>
      <w:fldChar w:fldCharType="end"/>
    </w:r>
  </w:p>
  <w:p w14:paraId="19DA1A7C" w14:textId="77777777" w:rsidR="002463C4" w:rsidRDefault="002463C4">
    <w:pPr>
      <w:pBdr>
        <w:top w:val="nil"/>
        <w:left w:val="nil"/>
        <w:bottom w:val="nil"/>
        <w:right w:val="nil"/>
        <w:between w:val="nil"/>
      </w:pBdr>
      <w:tabs>
        <w:tab w:val="center" w:pos="4320"/>
        <w:tab w:val="left" w:pos="5957"/>
      </w:tabs>
      <w:spacing w:after="720"/>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394561" w14:textId="77777777" w:rsidR="0075500B" w:rsidRDefault="0075500B">
      <w:pPr>
        <w:spacing w:after="0"/>
      </w:pPr>
      <w:r>
        <w:separator/>
      </w:r>
    </w:p>
  </w:footnote>
  <w:footnote w:type="continuationSeparator" w:id="0">
    <w:p w14:paraId="790CB8DF" w14:textId="77777777" w:rsidR="0075500B" w:rsidRDefault="0075500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BE0E89"/>
    <w:multiLevelType w:val="multilevel"/>
    <w:tmpl w:val="C3CCDF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345D3E"/>
    <w:multiLevelType w:val="multilevel"/>
    <w:tmpl w:val="B2C24E7E"/>
    <w:lvl w:ilvl="0">
      <w:start w:val="1"/>
      <w:numFmt w:val="bullet"/>
      <w:lvlText w:val="●"/>
      <w:lvlJc w:val="left"/>
      <w:pPr>
        <w:ind w:left="360" w:hanging="360"/>
      </w:pPr>
      <w:rPr>
        <w:rFonts w:ascii="Arial" w:eastAsia="Arial" w:hAnsi="Arial" w:cs="Arial"/>
      </w:rPr>
    </w:lvl>
    <w:lvl w:ilvl="1">
      <w:start w:val="1"/>
      <w:numFmt w:val="bullet"/>
      <w:lvlText w:val=""/>
      <w:lvlJc w:val="left"/>
      <w:pPr>
        <w:ind w:left="2160" w:hanging="144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 w15:restartNumberingAfterBreak="0">
    <w:nsid w:val="13880129"/>
    <w:multiLevelType w:val="hybridMultilevel"/>
    <w:tmpl w:val="F2A2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11"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B53DF5"/>
    <w:multiLevelType w:val="multilevel"/>
    <w:tmpl w:val="623E6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C1A7F71"/>
    <w:multiLevelType w:val="multilevel"/>
    <w:tmpl w:val="F2B81C8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0" w15:restartNumberingAfterBreak="0">
    <w:nsid w:val="3DCC0AC4"/>
    <w:multiLevelType w:val="multilevel"/>
    <w:tmpl w:val="7E2E290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1"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B7550C"/>
    <w:multiLevelType w:val="multilevel"/>
    <w:tmpl w:val="E1006D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7"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30"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31"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15:restartNumberingAfterBreak="0">
    <w:nsid w:val="5D3C14E8"/>
    <w:multiLevelType w:val="multilevel"/>
    <w:tmpl w:val="6C42C2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15:restartNumberingAfterBreak="0">
    <w:nsid w:val="6F4457B4"/>
    <w:multiLevelType w:val="hybridMultilevel"/>
    <w:tmpl w:val="CC9AC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CD64F6"/>
    <w:multiLevelType w:val="multilevel"/>
    <w:tmpl w:val="1FD0BB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1"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8"/>
  </w:num>
  <w:num w:numId="3">
    <w:abstractNumId w:val="6"/>
  </w:num>
  <w:num w:numId="4">
    <w:abstractNumId w:val="22"/>
  </w:num>
  <w:num w:numId="5">
    <w:abstractNumId w:val="35"/>
  </w:num>
  <w:num w:numId="6">
    <w:abstractNumId w:val="19"/>
  </w:num>
  <w:num w:numId="7">
    <w:abstractNumId w:val="40"/>
  </w:num>
  <w:num w:numId="8">
    <w:abstractNumId w:val="20"/>
  </w:num>
  <w:num w:numId="9">
    <w:abstractNumId w:val="34"/>
  </w:num>
  <w:num w:numId="10">
    <w:abstractNumId w:val="37"/>
  </w:num>
  <w:num w:numId="11">
    <w:abstractNumId w:val="44"/>
  </w:num>
  <w:num w:numId="12">
    <w:abstractNumId w:val="23"/>
  </w:num>
  <w:num w:numId="13">
    <w:abstractNumId w:val="32"/>
  </w:num>
  <w:num w:numId="14">
    <w:abstractNumId w:val="36"/>
  </w:num>
  <w:num w:numId="15">
    <w:abstractNumId w:val="17"/>
  </w:num>
  <w:num w:numId="16">
    <w:abstractNumId w:val="8"/>
  </w:num>
  <w:num w:numId="17">
    <w:abstractNumId w:val="12"/>
  </w:num>
  <w:num w:numId="18">
    <w:abstractNumId w:val="2"/>
  </w:num>
  <w:num w:numId="19">
    <w:abstractNumId w:val="38"/>
  </w:num>
  <w:num w:numId="20">
    <w:abstractNumId w:val="30"/>
  </w:num>
  <w:num w:numId="21">
    <w:abstractNumId w:val="11"/>
  </w:num>
  <w:num w:numId="22">
    <w:abstractNumId w:val="26"/>
  </w:num>
  <w:num w:numId="23">
    <w:abstractNumId w:val="10"/>
  </w:num>
  <w:num w:numId="24">
    <w:abstractNumId w:val="5"/>
  </w:num>
  <w:num w:numId="25">
    <w:abstractNumId w:val="21"/>
  </w:num>
  <w:num w:numId="26">
    <w:abstractNumId w:val="1"/>
  </w:num>
  <w:num w:numId="27">
    <w:abstractNumId w:val="27"/>
  </w:num>
  <w:num w:numId="28">
    <w:abstractNumId w:val="31"/>
  </w:num>
  <w:num w:numId="29">
    <w:abstractNumId w:val="33"/>
  </w:num>
  <w:num w:numId="30">
    <w:abstractNumId w:val="14"/>
  </w:num>
  <w:num w:numId="31">
    <w:abstractNumId w:val="28"/>
  </w:num>
  <w:num w:numId="32">
    <w:abstractNumId w:val="9"/>
  </w:num>
  <w:num w:numId="33">
    <w:abstractNumId w:val="42"/>
  </w:num>
  <w:num w:numId="34">
    <w:abstractNumId w:val="4"/>
  </w:num>
  <w:num w:numId="35">
    <w:abstractNumId w:val="43"/>
  </w:num>
  <w:num w:numId="36">
    <w:abstractNumId w:val="25"/>
  </w:num>
  <w:num w:numId="37">
    <w:abstractNumId w:val="0"/>
  </w:num>
  <w:num w:numId="38">
    <w:abstractNumId w:val="16"/>
  </w:num>
  <w:num w:numId="39">
    <w:abstractNumId w:val="41"/>
  </w:num>
  <w:num w:numId="40">
    <w:abstractNumId w:val="29"/>
  </w:num>
  <w:num w:numId="41">
    <w:abstractNumId w:val="13"/>
  </w:num>
  <w:num w:numId="42">
    <w:abstractNumId w:val="7"/>
  </w:num>
  <w:num w:numId="43">
    <w:abstractNumId w:val="15"/>
  </w:num>
  <w:num w:numId="44">
    <w:abstractNumId w:val="24"/>
  </w:num>
  <w:num w:numId="45">
    <w:abstractNumId w:val="3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aniel.Goethel">
    <w15:presenceInfo w15:providerId="None" w15:userId="Daniel.Goethel"/>
  </w15:person>
  <w15:person w15:author="Chris.Lunsford">
    <w15:presenceInfo w15:providerId="None" w15:userId="Chris.Lunsford"/>
  </w15:person>
  <w15:person w15:author="Pete.Hulson">
    <w15:presenceInfo w15:providerId="None" w15:userId="Pete.Huls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8F0"/>
    <w:rsid w:val="00010C8B"/>
    <w:rsid w:val="00025D45"/>
    <w:rsid w:val="00032B38"/>
    <w:rsid w:val="00054678"/>
    <w:rsid w:val="000653AA"/>
    <w:rsid w:val="00092823"/>
    <w:rsid w:val="000A5362"/>
    <w:rsid w:val="000A5E37"/>
    <w:rsid w:val="000C7EA0"/>
    <w:rsid w:val="000D1E54"/>
    <w:rsid w:val="000F0A39"/>
    <w:rsid w:val="001070C9"/>
    <w:rsid w:val="00107B7B"/>
    <w:rsid w:val="001304DC"/>
    <w:rsid w:val="00176042"/>
    <w:rsid w:val="0018415D"/>
    <w:rsid w:val="001A5C0E"/>
    <w:rsid w:val="001B76B1"/>
    <w:rsid w:val="001D22FB"/>
    <w:rsid w:val="001E135E"/>
    <w:rsid w:val="00206792"/>
    <w:rsid w:val="0021320C"/>
    <w:rsid w:val="00216E2F"/>
    <w:rsid w:val="00235577"/>
    <w:rsid w:val="002416F7"/>
    <w:rsid w:val="002463C4"/>
    <w:rsid w:val="00257E6D"/>
    <w:rsid w:val="00284AD2"/>
    <w:rsid w:val="002934EA"/>
    <w:rsid w:val="002A417A"/>
    <w:rsid w:val="002B2F29"/>
    <w:rsid w:val="002C4191"/>
    <w:rsid w:val="002D09FE"/>
    <w:rsid w:val="002D6720"/>
    <w:rsid w:val="002E0AF4"/>
    <w:rsid w:val="002E107F"/>
    <w:rsid w:val="00321F63"/>
    <w:rsid w:val="003274DC"/>
    <w:rsid w:val="003518CA"/>
    <w:rsid w:val="003576A7"/>
    <w:rsid w:val="00361719"/>
    <w:rsid w:val="00364B45"/>
    <w:rsid w:val="00375DCF"/>
    <w:rsid w:val="00383528"/>
    <w:rsid w:val="00384D22"/>
    <w:rsid w:val="0038742E"/>
    <w:rsid w:val="003B030B"/>
    <w:rsid w:val="003B3018"/>
    <w:rsid w:val="003D568E"/>
    <w:rsid w:val="003E5A05"/>
    <w:rsid w:val="003F0123"/>
    <w:rsid w:val="003F7AF2"/>
    <w:rsid w:val="00406878"/>
    <w:rsid w:val="00407113"/>
    <w:rsid w:val="00410D6D"/>
    <w:rsid w:val="00431FD9"/>
    <w:rsid w:val="0045786C"/>
    <w:rsid w:val="00460317"/>
    <w:rsid w:val="004633B5"/>
    <w:rsid w:val="004678F0"/>
    <w:rsid w:val="004822FA"/>
    <w:rsid w:val="004A062A"/>
    <w:rsid w:val="004B306F"/>
    <w:rsid w:val="004B63F6"/>
    <w:rsid w:val="004C09BB"/>
    <w:rsid w:val="004D283B"/>
    <w:rsid w:val="004D7B57"/>
    <w:rsid w:val="004E3DBE"/>
    <w:rsid w:val="004E73E4"/>
    <w:rsid w:val="0052184D"/>
    <w:rsid w:val="00547113"/>
    <w:rsid w:val="00552026"/>
    <w:rsid w:val="00552E12"/>
    <w:rsid w:val="00554FCA"/>
    <w:rsid w:val="00561FE3"/>
    <w:rsid w:val="00563719"/>
    <w:rsid w:val="005965C5"/>
    <w:rsid w:val="005A7B77"/>
    <w:rsid w:val="005B2284"/>
    <w:rsid w:val="005F14DE"/>
    <w:rsid w:val="005F2F8D"/>
    <w:rsid w:val="005F4537"/>
    <w:rsid w:val="005F629A"/>
    <w:rsid w:val="005F645C"/>
    <w:rsid w:val="005F6714"/>
    <w:rsid w:val="0061571F"/>
    <w:rsid w:val="0062500D"/>
    <w:rsid w:val="00651B73"/>
    <w:rsid w:val="00680782"/>
    <w:rsid w:val="0068239D"/>
    <w:rsid w:val="00682BBD"/>
    <w:rsid w:val="006C48F6"/>
    <w:rsid w:val="006D7DD7"/>
    <w:rsid w:val="00702228"/>
    <w:rsid w:val="007047BA"/>
    <w:rsid w:val="00725751"/>
    <w:rsid w:val="0072636E"/>
    <w:rsid w:val="00730A09"/>
    <w:rsid w:val="00731F0F"/>
    <w:rsid w:val="00742CA5"/>
    <w:rsid w:val="007508CE"/>
    <w:rsid w:val="0075500B"/>
    <w:rsid w:val="00774BE0"/>
    <w:rsid w:val="007917B3"/>
    <w:rsid w:val="007A1161"/>
    <w:rsid w:val="007B0003"/>
    <w:rsid w:val="007C0525"/>
    <w:rsid w:val="007E68CB"/>
    <w:rsid w:val="007F1912"/>
    <w:rsid w:val="008065A3"/>
    <w:rsid w:val="0082513F"/>
    <w:rsid w:val="00834969"/>
    <w:rsid w:val="00841239"/>
    <w:rsid w:val="008457C0"/>
    <w:rsid w:val="0085439A"/>
    <w:rsid w:val="008544D6"/>
    <w:rsid w:val="00872F90"/>
    <w:rsid w:val="008752A8"/>
    <w:rsid w:val="0087626C"/>
    <w:rsid w:val="00880536"/>
    <w:rsid w:val="00886241"/>
    <w:rsid w:val="008B4BF9"/>
    <w:rsid w:val="008C2291"/>
    <w:rsid w:val="008F19A6"/>
    <w:rsid w:val="008F60BE"/>
    <w:rsid w:val="00941949"/>
    <w:rsid w:val="009424E6"/>
    <w:rsid w:val="009611C1"/>
    <w:rsid w:val="00964FD0"/>
    <w:rsid w:val="00970242"/>
    <w:rsid w:val="00971F2E"/>
    <w:rsid w:val="009802D9"/>
    <w:rsid w:val="009809AC"/>
    <w:rsid w:val="009831BE"/>
    <w:rsid w:val="00992C57"/>
    <w:rsid w:val="009A79B9"/>
    <w:rsid w:val="009C0CC7"/>
    <w:rsid w:val="009D0B2A"/>
    <w:rsid w:val="009E33A6"/>
    <w:rsid w:val="009F5C05"/>
    <w:rsid w:val="00A16907"/>
    <w:rsid w:val="00A2196C"/>
    <w:rsid w:val="00A23E72"/>
    <w:rsid w:val="00A2522D"/>
    <w:rsid w:val="00A26229"/>
    <w:rsid w:val="00A71893"/>
    <w:rsid w:val="00A76CA0"/>
    <w:rsid w:val="00A85315"/>
    <w:rsid w:val="00AA38D3"/>
    <w:rsid w:val="00AA6807"/>
    <w:rsid w:val="00AC7D4E"/>
    <w:rsid w:val="00AE08B9"/>
    <w:rsid w:val="00AE502B"/>
    <w:rsid w:val="00B349E4"/>
    <w:rsid w:val="00B4367E"/>
    <w:rsid w:val="00B763D1"/>
    <w:rsid w:val="00B90E2B"/>
    <w:rsid w:val="00B969F0"/>
    <w:rsid w:val="00BA3262"/>
    <w:rsid w:val="00BA50D6"/>
    <w:rsid w:val="00BB156D"/>
    <w:rsid w:val="00BB320C"/>
    <w:rsid w:val="00BD0DAC"/>
    <w:rsid w:val="00C05897"/>
    <w:rsid w:val="00C24EA7"/>
    <w:rsid w:val="00C3644C"/>
    <w:rsid w:val="00C461E7"/>
    <w:rsid w:val="00C726DF"/>
    <w:rsid w:val="00C861C0"/>
    <w:rsid w:val="00C941E9"/>
    <w:rsid w:val="00CA5CA7"/>
    <w:rsid w:val="00CA7230"/>
    <w:rsid w:val="00CA7B97"/>
    <w:rsid w:val="00CB4EF9"/>
    <w:rsid w:val="00CF32C5"/>
    <w:rsid w:val="00D07B5F"/>
    <w:rsid w:val="00D51782"/>
    <w:rsid w:val="00D53B02"/>
    <w:rsid w:val="00D60FB3"/>
    <w:rsid w:val="00D64922"/>
    <w:rsid w:val="00D67C58"/>
    <w:rsid w:val="00D72295"/>
    <w:rsid w:val="00DB48A5"/>
    <w:rsid w:val="00DC30F3"/>
    <w:rsid w:val="00DC4786"/>
    <w:rsid w:val="00DD0910"/>
    <w:rsid w:val="00DD2C88"/>
    <w:rsid w:val="00DD5489"/>
    <w:rsid w:val="00DD7797"/>
    <w:rsid w:val="00DF1756"/>
    <w:rsid w:val="00E445DF"/>
    <w:rsid w:val="00E57890"/>
    <w:rsid w:val="00E61A64"/>
    <w:rsid w:val="00E6653A"/>
    <w:rsid w:val="00E76DAD"/>
    <w:rsid w:val="00E97D8D"/>
    <w:rsid w:val="00EE0D30"/>
    <w:rsid w:val="00EE32B7"/>
    <w:rsid w:val="00F1205A"/>
    <w:rsid w:val="00F1700F"/>
    <w:rsid w:val="00F311B8"/>
    <w:rsid w:val="00F31AFB"/>
    <w:rsid w:val="00F40D36"/>
    <w:rsid w:val="00FA1DA2"/>
    <w:rsid w:val="00FA52FD"/>
    <w:rsid w:val="00FF3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42E0A166-CCD9-4F5D-AC1F-E2074A568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pPr>
      <w:keepNext/>
      <w:keepLines/>
      <w:tabs>
        <w:tab w:val="left" w:pos="1260"/>
      </w:tabs>
      <w:spacing w:before="240" w:after="60"/>
      <w:ind w:left="1267" w:hanging="1267"/>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2E107F"/>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uiPriority w:val="10"/>
    <w:qFormat/>
    <w:pPr>
      <w:keepNext/>
      <w:keepLines/>
      <w:spacing w:before="240" w:after="60"/>
      <w:jc w:val="center"/>
    </w:pPr>
    <w:rPr>
      <w:b/>
      <w:sz w:val="32"/>
      <w:szCs w:val="32"/>
    </w:rPr>
  </w:style>
  <w:style w:type="character" w:customStyle="1" w:styleId="TitleChar">
    <w:name w:val="Title Char"/>
    <w:basedOn w:val="DefaultParagraphFont"/>
    <w:link w:val="Title"/>
    <w:uiPriority w:val="10"/>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a">
    <w:basedOn w:val="TableNormal"/>
    <w:pPr>
      <w:spacing w:after="0"/>
    </w:pPr>
    <w:rPr>
      <w:sz w:val="20"/>
      <w:szCs w:val="20"/>
    </w:rPr>
    <w:tblPr>
      <w:tblStyleRowBandSize w:val="1"/>
      <w:tblStyleColBandSize w:val="1"/>
      <w:tblCellMar>
        <w:left w:w="101" w:type="dxa"/>
        <w:right w:w="101" w:type="dxa"/>
      </w:tblCellMar>
    </w:tblPr>
  </w:style>
  <w:style w:type="table" w:customStyle="1" w:styleId="a0">
    <w:basedOn w:val="TableNormal"/>
    <w:pPr>
      <w:spacing w:after="0"/>
    </w:pPr>
    <w:rPr>
      <w:sz w:val="20"/>
      <w:szCs w:val="20"/>
    </w:rPr>
    <w:tblPr>
      <w:tblStyleRowBandSize w:val="1"/>
      <w:tblStyleColBandSize w:val="1"/>
      <w:tblCellMar>
        <w:left w:w="101" w:type="dxa"/>
        <w:right w:w="101" w:type="dxa"/>
      </w:tblCellMar>
    </w:tblPr>
  </w:style>
  <w:style w:type="table" w:customStyle="1" w:styleId="a1">
    <w:basedOn w:val="TableNormal"/>
    <w:pPr>
      <w:spacing w:after="0"/>
    </w:pPr>
    <w:rPr>
      <w:sz w:val="20"/>
      <w:szCs w:val="20"/>
    </w:rPr>
    <w:tblPr>
      <w:tblStyleRowBandSize w:val="1"/>
      <w:tblStyleColBandSize w:val="1"/>
      <w:tblCellMar>
        <w:left w:w="101" w:type="dxa"/>
        <w:right w:w="101" w:type="dxa"/>
      </w:tblCellMar>
    </w:tblPr>
  </w:style>
  <w:style w:type="table" w:customStyle="1" w:styleId="a2">
    <w:basedOn w:val="TableNormal"/>
    <w:pPr>
      <w:spacing w:after="0"/>
    </w:pPr>
    <w:rPr>
      <w:sz w:val="20"/>
      <w:szCs w:val="20"/>
    </w:rPr>
    <w:tblPr>
      <w:tblStyleRowBandSize w:val="1"/>
      <w:tblStyleColBandSize w:val="1"/>
      <w:tblCellMar>
        <w:left w:w="101" w:type="dxa"/>
        <w:right w:w="101" w:type="dxa"/>
      </w:tblCellMar>
    </w:tblPr>
  </w:style>
  <w:style w:type="table" w:customStyle="1" w:styleId="a3">
    <w:basedOn w:val="TableNormal"/>
    <w:pPr>
      <w:spacing w:after="0"/>
    </w:pPr>
    <w:rPr>
      <w:sz w:val="20"/>
      <w:szCs w:val="20"/>
    </w:rPr>
    <w:tblPr>
      <w:tblStyleRowBandSize w:val="1"/>
      <w:tblStyleColBandSize w:val="1"/>
      <w:tblCellMar>
        <w:left w:w="101" w:type="dxa"/>
        <w:right w:w="101" w:type="dxa"/>
      </w:tblCellMar>
    </w:tblPr>
  </w:style>
  <w:style w:type="table" w:customStyle="1" w:styleId="a4">
    <w:basedOn w:val="TableNormal"/>
    <w:pPr>
      <w:spacing w:after="0"/>
    </w:pPr>
    <w:rPr>
      <w:sz w:val="20"/>
      <w:szCs w:val="20"/>
    </w:rPr>
    <w:tblPr>
      <w:tblStyleRowBandSize w:val="1"/>
      <w:tblStyleColBandSize w:val="1"/>
      <w:tblCellMar>
        <w:left w:w="101" w:type="dxa"/>
        <w:right w:w="101" w:type="dxa"/>
      </w:tblCellMar>
    </w:tblPr>
  </w:style>
  <w:style w:type="table" w:customStyle="1" w:styleId="a5">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12"/>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23"/>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6">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emf"/><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hyperlink" Target="https://www.scirp.org/(S(351jmbntvnsjt1aadkposzje))/journal/articles.aspx?searchCode=Marta+Masdeu&amp;searchField=authors&amp;page=1" TargetMode="External"/><Relationship Id="rId11" Type="http://schemas.openxmlformats.org/officeDocument/2006/relationships/hyperlink" Target="https://afsc-assessments.github.io/GOA_PCOD/2022_ASSESSMENT/NOVEMBER_MODELS/MODEL_FILES"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hyperlink" Target="https://www.thenakedscientists.com/articles/science-features/ecosystem-shifts-and-sharks-alaska" TargetMode="External"/><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theme" Target="theme/theme1.xml"/><Relationship Id="rId19" Type="http://schemas.openxmlformats.org/officeDocument/2006/relationships/image" Target="media/image2.png"/><Relationship Id="rId14" Type="http://schemas.openxmlformats.org/officeDocument/2006/relationships/hyperlink" Target="https://www.scirp.org/(S(351jmbntvnsjt1aadkposzje))/journal/articles.aspx?searchCode=M%c2%aa+%c3%81ngeles+Gonz%c3%a1lez&amp;searchField=authors&amp;page=1"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afsc-assessments.github.io/GOA_PCOD/2022_ASSESSMENT/NOVEMBER_MODELS/MODEL_RESULTS" TargetMode="External"/><Relationship Id="rId17" Type="http://schemas.openxmlformats.org/officeDocument/2006/relationships/hyperlink" Target="https://www.scirp.org/(S(351jmbntvnsjt1aadkposzje))/journal/articles.aspx?searchCode=Ignasi+Porras&amp;searchField=authors&amp;page=1"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jp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irp.org/(S(351jmbntvnsjt1aadkposzje))/journal/articles.aspx?searchCode=Anna+Domingo-Dalmau&amp;searchField=authors&amp;page=1" TargetMode="External"/><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39.png"/><Relationship Id="rId10" Type="http://schemas.microsoft.com/office/2011/relationships/commentsExtended" Target="commentsExtended.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yperlink" Target="http://www.jstatsoft.org/v66/i05/" TargetMode="External"/><Relationship Id="rId18" Type="http://schemas.openxmlformats.org/officeDocument/2006/relationships/hyperlink" Target="https://www.scirp.org/(S(351jmbntvnsjt1aadkposzje))/journal/articles.aspx?searchCode=Bernat+Codina&amp;searchField=authors&amp;page=1" TargetMode="External"/><Relationship Id="rId39" Type="http://schemas.openxmlformats.org/officeDocument/2006/relationships/image" Target="media/image22.jp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jpeg"/><Relationship Id="rId40" Type="http://schemas.openxmlformats.org/officeDocument/2006/relationships/image" Target="media/image23.jpg"/><Relationship Id="rId45" Type="http://schemas.openxmlformats.org/officeDocument/2006/relationships/image" Target="media/image28.png"/><Relationship Id="rId66"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01C01D-89CF-4E5D-813B-73934B78A9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1246</TotalTime>
  <Pages>115</Pages>
  <Words>26817</Words>
  <Characters>152857</Characters>
  <Application>Microsoft Office Word</Application>
  <DocSecurity>0</DocSecurity>
  <Lines>1273</Lines>
  <Paragraphs>358</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179316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Pete.Hulson</dc:creator>
  <cp:lastModifiedBy>Daniel.Goethel</cp:lastModifiedBy>
  <cp:revision>15</cp:revision>
  <dcterms:created xsi:type="dcterms:W3CDTF">2022-11-02T02:35:00Z</dcterms:created>
  <dcterms:modified xsi:type="dcterms:W3CDTF">2022-11-03T02:10:00Z</dcterms:modified>
</cp:coreProperties>
</file>